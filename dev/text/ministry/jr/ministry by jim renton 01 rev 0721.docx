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B602E" w14:textId="77777777" w:rsidR="002A525E" w:rsidRDefault="002A525E">
      <w:pPr>
        <w:rPr>
          <w:rFonts w:cs="Times New Roman"/>
          <w:b/>
          <w:sz w:val="44"/>
          <w:szCs w:val="44"/>
        </w:rPr>
      </w:pPr>
      <w:r>
        <w:rPr>
          <w:rFonts w:cs="Times New Roman"/>
          <w:b/>
          <w:sz w:val="44"/>
          <w:szCs w:val="44"/>
        </w:rPr>
        <w:br w:type="page"/>
      </w:r>
    </w:p>
    <w:p w14:paraId="70747BF5" w14:textId="541B9BCA" w:rsidR="002A525E" w:rsidRDefault="002A525E">
      <w:pPr>
        <w:rPr>
          <w:rFonts w:cs="Times New Roman"/>
          <w:b/>
          <w:sz w:val="44"/>
          <w:szCs w:val="44"/>
        </w:rPr>
      </w:pPr>
      <w:r>
        <w:rPr>
          <w:rFonts w:cs="Times New Roman"/>
          <w:b/>
          <w:sz w:val="44"/>
          <w:szCs w:val="44"/>
        </w:rPr>
        <w:lastRenderedPageBreak/>
        <w:br w:type="page"/>
      </w:r>
    </w:p>
    <w:p w14:paraId="3F95D029" w14:textId="715F9A32" w:rsidR="00F1395F" w:rsidRDefault="00F1395F" w:rsidP="00F1395F">
      <w:pPr>
        <w:spacing w:before="120" w:after="0" w:line="240" w:lineRule="auto"/>
        <w:jc w:val="center"/>
        <w:rPr>
          <w:rFonts w:cs="Times New Roman"/>
          <w:b/>
          <w:sz w:val="44"/>
          <w:szCs w:val="44"/>
        </w:rPr>
      </w:pPr>
    </w:p>
    <w:p w14:paraId="501BC182" w14:textId="7B6518C7" w:rsidR="00F1395F" w:rsidRDefault="00F1395F" w:rsidP="00F1395F">
      <w:pPr>
        <w:spacing w:before="120" w:after="0" w:line="240" w:lineRule="auto"/>
        <w:jc w:val="center"/>
        <w:rPr>
          <w:rFonts w:cs="Times New Roman"/>
          <w:b/>
          <w:sz w:val="44"/>
          <w:szCs w:val="44"/>
        </w:rPr>
      </w:pPr>
      <w:r w:rsidRPr="00F1395F">
        <w:rPr>
          <w:rFonts w:cs="Times New Roman"/>
          <w:b/>
          <w:sz w:val="44"/>
          <w:szCs w:val="44"/>
        </w:rPr>
        <w:t>FIRST THINGS</w:t>
      </w:r>
    </w:p>
    <w:p w14:paraId="27D8A3A3" w14:textId="502C9087" w:rsidR="00F1395F" w:rsidRPr="00F1395F" w:rsidRDefault="00F1395F" w:rsidP="00F1395F">
      <w:pPr>
        <w:spacing w:before="120" w:after="0" w:line="240" w:lineRule="auto"/>
        <w:jc w:val="center"/>
        <w:rPr>
          <w:rFonts w:cs="Times New Roman"/>
          <w:b/>
          <w:sz w:val="32"/>
          <w:szCs w:val="32"/>
        </w:rPr>
      </w:pPr>
      <w:r>
        <w:rPr>
          <w:rFonts w:cs="Times New Roman"/>
          <w:b/>
          <w:sz w:val="32"/>
          <w:szCs w:val="32"/>
        </w:rPr>
        <w:t>and</w:t>
      </w:r>
    </w:p>
    <w:p w14:paraId="070AC8E6" w14:textId="53DB870B" w:rsidR="00F9543B" w:rsidRPr="00F1395F" w:rsidRDefault="00F1395F" w:rsidP="00F1395F">
      <w:pPr>
        <w:spacing w:before="120" w:after="0" w:line="240" w:lineRule="auto"/>
        <w:jc w:val="center"/>
        <w:rPr>
          <w:rFonts w:cs="Times New Roman"/>
          <w:b/>
          <w:sz w:val="44"/>
          <w:szCs w:val="44"/>
        </w:rPr>
      </w:pPr>
      <w:r w:rsidRPr="00F1395F">
        <w:rPr>
          <w:rFonts w:cs="Times New Roman"/>
          <w:b/>
          <w:sz w:val="44"/>
          <w:szCs w:val="44"/>
        </w:rPr>
        <w:t>OTHER</w:t>
      </w:r>
    </w:p>
    <w:p w14:paraId="5DD98FFD" w14:textId="6C5DC9F2" w:rsidR="00F9543B" w:rsidRPr="00176FDA" w:rsidRDefault="00F9543B" w:rsidP="00F9543B">
      <w:pPr>
        <w:spacing w:before="120" w:after="0" w:line="240" w:lineRule="auto"/>
        <w:jc w:val="center"/>
        <w:rPr>
          <w:rFonts w:cs="Times New Roman"/>
          <w:b/>
          <w:sz w:val="44"/>
          <w:szCs w:val="36"/>
        </w:rPr>
      </w:pPr>
      <w:r w:rsidRPr="00176FDA">
        <w:rPr>
          <w:rFonts w:cs="Times New Roman"/>
          <w:b/>
          <w:sz w:val="44"/>
          <w:szCs w:val="36"/>
        </w:rPr>
        <w:t>MINISTRY</w:t>
      </w:r>
    </w:p>
    <w:p w14:paraId="7E75D790" w14:textId="77777777" w:rsidR="00F9543B" w:rsidRDefault="00F9543B" w:rsidP="00F9543B">
      <w:pPr>
        <w:spacing w:before="120" w:after="0" w:line="240" w:lineRule="auto"/>
        <w:jc w:val="center"/>
        <w:rPr>
          <w:rFonts w:cs="Times New Roman"/>
          <w:b/>
          <w:szCs w:val="24"/>
        </w:rPr>
      </w:pPr>
    </w:p>
    <w:p w14:paraId="09DBBCC8" w14:textId="77777777" w:rsidR="00F9543B" w:rsidRPr="008F2C24" w:rsidRDefault="00F9543B" w:rsidP="00F9543B">
      <w:pPr>
        <w:spacing w:before="120" w:after="0" w:line="240" w:lineRule="auto"/>
        <w:jc w:val="center"/>
        <w:rPr>
          <w:rFonts w:cs="Times New Roman"/>
          <w:b/>
          <w:szCs w:val="24"/>
        </w:rPr>
      </w:pPr>
      <w:r w:rsidRPr="008F2C24">
        <w:rPr>
          <w:rFonts w:cs="Times New Roman"/>
          <w:b/>
          <w:szCs w:val="24"/>
        </w:rPr>
        <w:t>BY</w:t>
      </w:r>
    </w:p>
    <w:p w14:paraId="4DE5F5BC" w14:textId="7C4A7D11" w:rsidR="00F9543B" w:rsidRDefault="00F9543B" w:rsidP="00F9543B">
      <w:pPr>
        <w:spacing w:before="120" w:after="0" w:line="240" w:lineRule="auto"/>
        <w:jc w:val="center"/>
        <w:rPr>
          <w:rFonts w:cs="Times New Roman"/>
          <w:b/>
          <w:sz w:val="36"/>
          <w:szCs w:val="36"/>
        </w:rPr>
      </w:pPr>
      <w:r>
        <w:rPr>
          <w:rFonts w:cs="Times New Roman"/>
          <w:b/>
          <w:sz w:val="36"/>
          <w:szCs w:val="36"/>
        </w:rPr>
        <w:t>JIM RENTON</w:t>
      </w:r>
    </w:p>
    <w:p w14:paraId="50ACF7C6" w14:textId="16AA57D9" w:rsidR="00F9543B" w:rsidRDefault="00F9543B" w:rsidP="00F9543B">
      <w:pPr>
        <w:spacing w:before="120" w:after="0" w:line="240" w:lineRule="auto"/>
        <w:jc w:val="center"/>
        <w:rPr>
          <w:rFonts w:cs="Times New Roman"/>
          <w:b/>
          <w:sz w:val="36"/>
          <w:szCs w:val="36"/>
        </w:rPr>
      </w:pPr>
    </w:p>
    <w:p w14:paraId="24E72A07" w14:textId="7587F838" w:rsidR="00F9543B" w:rsidRPr="00F9543B" w:rsidRDefault="00F9543B" w:rsidP="00F9543B">
      <w:pPr>
        <w:spacing w:before="120" w:after="0" w:line="240" w:lineRule="auto"/>
        <w:jc w:val="center"/>
        <w:rPr>
          <w:rFonts w:cs="Times New Roman"/>
          <w:b/>
          <w:sz w:val="32"/>
          <w:szCs w:val="32"/>
        </w:rPr>
      </w:pPr>
      <w:r w:rsidRPr="00F9543B">
        <w:rPr>
          <w:rFonts w:cs="Times New Roman"/>
          <w:b/>
          <w:sz w:val="32"/>
          <w:szCs w:val="32"/>
        </w:rPr>
        <w:t>Volume 1</w:t>
      </w:r>
    </w:p>
    <w:p w14:paraId="0A11062A" w14:textId="2C053EE0" w:rsidR="00F9543B" w:rsidRDefault="00F9543B" w:rsidP="00F9543B">
      <w:pPr>
        <w:spacing w:before="120" w:after="0" w:line="240" w:lineRule="auto"/>
        <w:rPr>
          <w:rFonts w:cs="Times New Roman"/>
          <w:b/>
          <w:sz w:val="32"/>
          <w:szCs w:val="32"/>
        </w:rPr>
      </w:pPr>
    </w:p>
    <w:p w14:paraId="06791692" w14:textId="77777777" w:rsidR="00F9543B" w:rsidRDefault="00F9543B" w:rsidP="00F9543B">
      <w:pPr>
        <w:spacing w:before="120" w:after="0" w:line="240" w:lineRule="auto"/>
        <w:rPr>
          <w:rFonts w:cs="Times New Roman"/>
          <w:b/>
          <w:sz w:val="32"/>
          <w:szCs w:val="32"/>
        </w:rPr>
      </w:pPr>
    </w:p>
    <w:p w14:paraId="38019DC7" w14:textId="77777777" w:rsidR="00F9543B" w:rsidRDefault="00F9543B" w:rsidP="00F9543B">
      <w:pPr>
        <w:spacing w:before="120" w:after="0" w:line="240" w:lineRule="auto"/>
        <w:rPr>
          <w:rFonts w:cs="Times New Roman"/>
          <w:b/>
          <w:sz w:val="32"/>
          <w:szCs w:val="32"/>
        </w:rPr>
      </w:pPr>
    </w:p>
    <w:p w14:paraId="310EA4A6" w14:textId="77777777" w:rsidR="00F9543B" w:rsidRDefault="00F9543B" w:rsidP="00F9543B">
      <w:pPr>
        <w:spacing w:before="120" w:after="0" w:line="240" w:lineRule="auto"/>
        <w:rPr>
          <w:rFonts w:cs="Times New Roman"/>
          <w:b/>
          <w:sz w:val="32"/>
          <w:szCs w:val="32"/>
        </w:rPr>
      </w:pPr>
    </w:p>
    <w:p w14:paraId="19CF477A" w14:textId="77777777" w:rsidR="00F9543B" w:rsidRDefault="00F9543B" w:rsidP="00F9543B">
      <w:pPr>
        <w:spacing w:before="120" w:after="0" w:line="240" w:lineRule="auto"/>
        <w:rPr>
          <w:rFonts w:cs="Times New Roman"/>
          <w:b/>
          <w:sz w:val="32"/>
          <w:szCs w:val="32"/>
        </w:rPr>
      </w:pPr>
    </w:p>
    <w:p w14:paraId="3FF5DEA0" w14:textId="77777777" w:rsidR="00F9543B" w:rsidRDefault="00F9543B" w:rsidP="00F9543B">
      <w:pPr>
        <w:spacing w:before="120" w:after="0" w:line="240" w:lineRule="auto"/>
        <w:rPr>
          <w:rFonts w:cs="Times New Roman"/>
          <w:b/>
          <w:sz w:val="32"/>
          <w:szCs w:val="32"/>
        </w:rPr>
      </w:pPr>
    </w:p>
    <w:p w14:paraId="566A68A8" w14:textId="77777777" w:rsidR="00F9543B" w:rsidRDefault="00F9543B" w:rsidP="00F9543B">
      <w:pPr>
        <w:spacing w:before="120" w:after="0" w:line="240" w:lineRule="auto"/>
        <w:rPr>
          <w:rFonts w:cs="Times New Roman"/>
          <w:b/>
          <w:sz w:val="32"/>
          <w:szCs w:val="32"/>
        </w:rPr>
      </w:pPr>
    </w:p>
    <w:p w14:paraId="4B3DC847" w14:textId="77777777" w:rsidR="00F9543B" w:rsidRPr="009F6EAC" w:rsidRDefault="00F9543B" w:rsidP="00F9543B">
      <w:pPr>
        <w:spacing w:before="120" w:after="0" w:line="240" w:lineRule="auto"/>
        <w:rPr>
          <w:rFonts w:cs="Times New Roman"/>
          <w:b/>
          <w:sz w:val="22"/>
        </w:rPr>
      </w:pPr>
    </w:p>
    <w:p w14:paraId="1C391E11" w14:textId="77777777" w:rsidR="00F9543B" w:rsidRPr="009F6EAC" w:rsidRDefault="00F9543B" w:rsidP="00F9543B">
      <w:pPr>
        <w:spacing w:before="120" w:after="0" w:line="240" w:lineRule="auto"/>
        <w:jc w:val="center"/>
        <w:rPr>
          <w:rFonts w:cs="Times New Roman"/>
          <w:sz w:val="22"/>
        </w:rPr>
      </w:pPr>
      <w:r w:rsidRPr="009F6EAC">
        <w:rPr>
          <w:rFonts w:cs="Times New Roman"/>
          <w:sz w:val="22"/>
        </w:rPr>
        <w:t>Edited and Published by Andrew Burr</w:t>
      </w:r>
    </w:p>
    <w:p w14:paraId="56433696" w14:textId="77777777" w:rsidR="00F9543B" w:rsidRPr="009F6EAC" w:rsidRDefault="00F9543B" w:rsidP="00F9543B">
      <w:pPr>
        <w:spacing w:before="120" w:after="0" w:line="240" w:lineRule="auto"/>
        <w:jc w:val="center"/>
        <w:rPr>
          <w:rFonts w:cs="Times New Roman"/>
          <w:sz w:val="22"/>
        </w:rPr>
      </w:pPr>
      <w:r w:rsidRPr="009F6EAC">
        <w:rPr>
          <w:rFonts w:cs="Times New Roman"/>
          <w:sz w:val="22"/>
        </w:rPr>
        <w:t>81 Roxburgh Road London SE27 0LE UK</w:t>
      </w:r>
    </w:p>
    <w:p w14:paraId="6B91EC1C" w14:textId="77777777" w:rsidR="00F9543B" w:rsidRPr="00526091" w:rsidRDefault="00000000" w:rsidP="00F9543B">
      <w:pPr>
        <w:spacing w:before="120" w:after="0" w:line="240" w:lineRule="auto"/>
        <w:jc w:val="center"/>
        <w:rPr>
          <w:rStyle w:val="Hyperlink"/>
          <w:rFonts w:cs="Times New Roman"/>
          <w:color w:val="auto"/>
          <w:sz w:val="22"/>
        </w:rPr>
      </w:pPr>
      <w:hyperlink r:id="rId7" w:history="1">
        <w:r w:rsidR="00F9543B" w:rsidRPr="00526091">
          <w:rPr>
            <w:rStyle w:val="Hyperlink"/>
            <w:rFonts w:cs="Times New Roman"/>
            <w:color w:val="auto"/>
            <w:sz w:val="22"/>
          </w:rPr>
          <w:t>burr.andrewlinda@btinternet.com</w:t>
        </w:r>
      </w:hyperlink>
    </w:p>
    <w:p w14:paraId="23687736" w14:textId="77777777" w:rsidR="004A50C6" w:rsidRPr="00AC3450" w:rsidRDefault="004A50C6" w:rsidP="004A50C6">
      <w:pPr>
        <w:spacing w:before="120" w:after="0" w:line="240" w:lineRule="auto"/>
        <w:jc w:val="center"/>
        <w:rPr>
          <w:rStyle w:val="Hyperlink"/>
          <w:rFonts w:cs="Times New Roman"/>
          <w:color w:val="auto"/>
          <w:sz w:val="22"/>
          <w:u w:val="none"/>
        </w:rPr>
      </w:pPr>
      <w:r w:rsidRPr="00AC3450">
        <w:rPr>
          <w:rStyle w:val="Hyperlink"/>
          <w:rFonts w:cs="Times New Roman"/>
          <w:color w:val="auto"/>
          <w:sz w:val="22"/>
          <w:u w:val="none"/>
        </w:rPr>
        <w:t>ISBN 978-0-244-57375-1</w:t>
      </w:r>
    </w:p>
    <w:p w14:paraId="40EB3DC3" w14:textId="77777777" w:rsidR="00F9543B" w:rsidRPr="009F6EAC" w:rsidRDefault="00F9543B" w:rsidP="00F9543B">
      <w:pPr>
        <w:spacing w:before="120" w:after="0" w:line="240" w:lineRule="auto"/>
        <w:jc w:val="center"/>
        <w:rPr>
          <w:rFonts w:cs="Times New Roman"/>
          <w:sz w:val="22"/>
        </w:rPr>
      </w:pPr>
      <w:r>
        <w:rPr>
          <w:rFonts w:cs="Times New Roman"/>
          <w:sz w:val="22"/>
        </w:rPr>
        <w:t>2020</w:t>
      </w:r>
    </w:p>
    <w:p w14:paraId="1BAD3E4E" w14:textId="77777777" w:rsidR="00F9543B" w:rsidRDefault="00F9543B" w:rsidP="00F9543B">
      <w:pPr>
        <w:sectPr w:rsidR="00F9543B" w:rsidSect="00F9543B">
          <w:footerReference w:type="default" r:id="rId8"/>
          <w:footerReference w:type="first" r:id="rId9"/>
          <w:pgSz w:w="8959" w:h="13325"/>
          <w:pgMar w:top="1134" w:right="1077" w:bottom="851" w:left="737" w:header="709" w:footer="709" w:gutter="170"/>
          <w:pgNumType w:fmt="lowerRoman" w:start="1"/>
          <w:cols w:space="708"/>
          <w:titlePg/>
          <w:docGrid w:linePitch="360"/>
        </w:sectPr>
      </w:pPr>
      <w:r>
        <w:lastRenderedPageBreak/>
        <w:br w:type="page"/>
      </w:r>
    </w:p>
    <w:p w14:paraId="603BEF5B" w14:textId="77777777" w:rsidR="00F9543B" w:rsidRDefault="00F9543B" w:rsidP="00F9543B">
      <w:pPr>
        <w:pStyle w:val="Heading1"/>
        <w:spacing w:before="120" w:line="240" w:lineRule="auto"/>
      </w:pPr>
      <w:bookmarkStart w:id="0" w:name="_Toc24203082"/>
      <w:bookmarkStart w:id="1" w:name="_Toc26879097"/>
      <w:bookmarkStart w:id="2" w:name="_Toc35685451"/>
      <w:r>
        <w:lastRenderedPageBreak/>
        <w:t>Introduction</w:t>
      </w:r>
      <w:bookmarkEnd w:id="0"/>
      <w:bookmarkEnd w:id="1"/>
      <w:bookmarkEnd w:id="2"/>
    </w:p>
    <w:p w14:paraId="4FF8B3D4" w14:textId="5204DE58" w:rsidR="00295C47" w:rsidRDefault="00295C47" w:rsidP="005C01BD">
      <w:pPr>
        <w:spacing w:before="120" w:after="0" w:line="240" w:lineRule="auto"/>
      </w:pPr>
      <w:r>
        <w:t>Th</w:t>
      </w:r>
      <w:r w:rsidR="00045388">
        <w:t>is is one of</w:t>
      </w:r>
      <w:r>
        <w:t xml:space="preserve"> two volumes </w:t>
      </w:r>
      <w:r w:rsidR="00045388">
        <w:t xml:space="preserve">which </w:t>
      </w:r>
      <w:r>
        <w:t xml:space="preserve">collect the articles of ministry by our brother Jim Renton </w:t>
      </w:r>
      <w:r w:rsidR="00045388">
        <w:t>that</w:t>
      </w:r>
      <w:r>
        <w:t xml:space="preserve"> were first published in two magazines, </w:t>
      </w:r>
      <w:r>
        <w:rPr>
          <w:i/>
          <w:iCs/>
        </w:rPr>
        <w:t>A Word in its Season</w:t>
      </w:r>
      <w:r>
        <w:t xml:space="preserve"> and </w:t>
      </w:r>
      <w:r>
        <w:rPr>
          <w:i/>
          <w:iCs/>
        </w:rPr>
        <w:t xml:space="preserve">Notes of Ministry.  </w:t>
      </w:r>
      <w:r>
        <w:t>Almost none were published anywhere else, although there is a reading at three-day meetings in London in 1976 which also appeared in the book from those meeting</w:t>
      </w:r>
      <w:r w:rsidR="002F27D8">
        <w:t>s</w:t>
      </w:r>
      <w:r>
        <w:t>.  The articles run in date order from 197</w:t>
      </w:r>
      <w:r w:rsidR="00282995">
        <w:t>2</w:t>
      </w:r>
      <w:r>
        <w:t xml:space="preserve"> up to just before the Lord took our brother on 17 January 1994. </w:t>
      </w:r>
      <w:r w:rsidRPr="00556F6F">
        <w:t xml:space="preserve"> </w:t>
      </w:r>
      <w:r>
        <w:t>I have added</w:t>
      </w:r>
      <w:r w:rsidR="005B5DBC">
        <w:t xml:space="preserve"> to these previously published </w:t>
      </w:r>
      <w:r w:rsidR="005B5DBC" w:rsidRPr="003E2390">
        <w:t>articles</w:t>
      </w:r>
      <w:r w:rsidRPr="003E2390">
        <w:t xml:space="preserve"> </w:t>
      </w:r>
      <w:r w:rsidR="00B97D92" w:rsidRPr="00EE794D">
        <w:t>ten</w:t>
      </w:r>
      <w:r w:rsidRPr="003E2390">
        <w:t xml:space="preserve"> other </w:t>
      </w:r>
      <w:r w:rsidR="00132400">
        <w:t xml:space="preserve">hitherto unpublished </w:t>
      </w:r>
      <w:r>
        <w:t xml:space="preserve">pieces for which records came to hand while the books were being assembled; these are identified by end notes. </w:t>
      </w:r>
      <w:r w:rsidRPr="00556F6F">
        <w:t xml:space="preserve"> </w:t>
      </w:r>
      <w:r w:rsidRPr="00EE794D">
        <w:t xml:space="preserve">The articles are </w:t>
      </w:r>
      <w:r w:rsidR="00E1183D" w:rsidRPr="00EE794D">
        <w:t xml:space="preserve">arranged </w:t>
      </w:r>
      <w:r w:rsidRPr="00EE794D">
        <w:t>in date order</w:t>
      </w:r>
      <w:r w:rsidR="00E1183D" w:rsidRPr="00EE794D">
        <w:t>, with four un-dated pieces at the end of the second volume</w:t>
      </w:r>
      <w:r w:rsidRPr="00EE794D">
        <w:t xml:space="preserve">. </w:t>
      </w:r>
    </w:p>
    <w:p w14:paraId="1317AA81" w14:textId="77777777" w:rsidR="00295C47" w:rsidRDefault="00295C47" w:rsidP="005C01BD">
      <w:pPr>
        <w:spacing w:before="120" w:after="0" w:line="240" w:lineRule="auto"/>
      </w:pPr>
      <w:r>
        <w:t>The two magazines, which have continued with a succession of editors from 1973 until now, have a wealth of recent ministry, but very few original sets remain, so that this resource has become inaccessible – and unknown to those who did not have the magazines when they were issued.  While this can be remedied by making a digital edition, others may agree with me that there is also value in printed books.  I have therefore embarked on an exercise to make collections like this one of ministry given by various brothers who have been especially helped in ministry over the years; and it is a relatively simple task now to make these into books.  This one will be available in print, and for e-readers.</w:t>
      </w:r>
    </w:p>
    <w:p w14:paraId="0DF4CC37" w14:textId="5CB62366" w:rsidR="00295C47" w:rsidRPr="00556F6F" w:rsidRDefault="00295C47" w:rsidP="005C01BD">
      <w:pPr>
        <w:spacing w:before="120" w:after="0" w:line="240" w:lineRule="auto"/>
      </w:pPr>
      <w:r>
        <w:t>A</w:t>
      </w:r>
      <w:r w:rsidRPr="00556F6F">
        <w:t xml:space="preserve">rticles in these magazines were </w:t>
      </w:r>
      <w:r>
        <w:t xml:space="preserve">normally </w:t>
      </w:r>
      <w:r w:rsidRPr="00556F6F">
        <w:t xml:space="preserve">revised by the brother serving and by the editors.  </w:t>
      </w:r>
      <w:r w:rsidR="000823B4">
        <w:t>I have made very few changes beyond</w:t>
      </w:r>
      <w:r w:rsidRPr="00556F6F">
        <w:t xml:space="preserve"> some adjustment to the formatting to achieve a common style.  I have not tried to find references for all the citations from other ministry—it would be an invidious task; and I have left them as first published.  </w:t>
      </w:r>
      <w:r>
        <w:t xml:space="preserve">I have lightly edited </w:t>
      </w:r>
      <w:r w:rsidR="00000BF8">
        <w:t xml:space="preserve">some of </w:t>
      </w:r>
      <w:r>
        <w:t>the previously unpublished articles.</w:t>
      </w:r>
    </w:p>
    <w:p w14:paraId="034B1A0C" w14:textId="77777777" w:rsidR="00295C47" w:rsidRDefault="00295C47" w:rsidP="005C01BD">
      <w:pPr>
        <w:spacing w:before="120" w:after="0" w:line="240" w:lineRule="auto"/>
      </w:pPr>
      <w:r>
        <w:t>I remember Jim Renton and his ministry with much affection</w:t>
      </w:r>
      <w:r>
        <w:rPr>
          <w:rFonts w:cs="Times New Roman"/>
        </w:rPr>
        <w:t>—</w:t>
      </w:r>
      <w:r>
        <w:t>he was humble and brotherly, with a sustained interest in the welfare of those with whom he had fellowship; he was not only active in the ministry himself, but very supportive of others serving in the Lord’s work.  I trust others who are now able to read this selection will profit from it for the glory of the Lord.</w:t>
      </w:r>
    </w:p>
    <w:p w14:paraId="0BBE029E" w14:textId="77777777" w:rsidR="00F9543B" w:rsidRDefault="00F9543B" w:rsidP="00F9543B">
      <w:pPr>
        <w:spacing w:before="120" w:after="0" w:line="240" w:lineRule="auto"/>
        <w:jc w:val="right"/>
        <w:rPr>
          <w:b/>
          <w:bCs/>
        </w:rPr>
      </w:pPr>
      <w:r>
        <w:rPr>
          <w:b/>
          <w:bCs/>
        </w:rPr>
        <w:t>ANDREW BURR</w:t>
      </w:r>
    </w:p>
    <w:p w14:paraId="07388255" w14:textId="7BBBDE75" w:rsidR="00CB1B79" w:rsidRPr="00CB1B79" w:rsidRDefault="00F9543B" w:rsidP="00F9543B">
      <w:pPr>
        <w:spacing w:before="120" w:after="0" w:line="240" w:lineRule="auto"/>
        <w:ind w:left="3600" w:firstLine="720"/>
        <w:jc w:val="right"/>
        <w:rPr>
          <w:rFonts w:cs="Times New Roman"/>
          <w:bCs/>
          <w:szCs w:val="24"/>
        </w:rPr>
      </w:pPr>
      <w:r>
        <w:rPr>
          <w:b/>
          <w:bCs/>
        </w:rPr>
        <w:t>2020</w:t>
      </w:r>
    </w:p>
    <w:bookmarkStart w:id="3" w:name="_Hlk26879239" w:displacedByCustomXml="next"/>
    <w:sdt>
      <w:sdtPr>
        <w:rPr>
          <w:rFonts w:ascii="Times New Roman" w:eastAsiaTheme="minorHAnsi" w:hAnsi="Times New Roman" w:cstheme="minorBidi"/>
          <w:color w:val="auto"/>
          <w:sz w:val="24"/>
          <w:szCs w:val="22"/>
          <w:lang w:val="en-GB"/>
        </w:rPr>
        <w:id w:val="1221867474"/>
        <w:docPartObj>
          <w:docPartGallery w:val="Table of Contents"/>
          <w:docPartUnique/>
        </w:docPartObj>
      </w:sdtPr>
      <w:sdtEndPr>
        <w:rPr>
          <w:b/>
          <w:bCs/>
          <w:noProof/>
        </w:rPr>
      </w:sdtEndPr>
      <w:sdtContent>
        <w:p w14:paraId="764B47C2" w14:textId="142D6540" w:rsidR="00302981" w:rsidRPr="00FB4BC3" w:rsidRDefault="00302981" w:rsidP="00302981">
          <w:pPr>
            <w:pStyle w:val="TOCHeading"/>
            <w:spacing w:before="0" w:line="240" w:lineRule="auto"/>
            <w:rPr>
              <w:rFonts w:ascii="Times New Roman" w:hAnsi="Times New Roman" w:cs="Times New Roman"/>
              <w:b/>
              <w:bCs/>
              <w:color w:val="auto"/>
            </w:rPr>
          </w:pPr>
          <w:r w:rsidRPr="00FB4BC3">
            <w:rPr>
              <w:rFonts w:ascii="Times New Roman" w:hAnsi="Times New Roman" w:cs="Times New Roman"/>
              <w:b/>
              <w:bCs/>
              <w:color w:val="auto"/>
            </w:rPr>
            <w:t>Contents</w:t>
          </w:r>
          <w:r>
            <w:rPr>
              <w:rFonts w:ascii="Times New Roman" w:hAnsi="Times New Roman" w:cs="Times New Roman"/>
              <w:b/>
              <w:bCs/>
              <w:color w:val="auto"/>
            </w:rPr>
            <w:t xml:space="preserve"> </w:t>
          </w:r>
          <w:r w:rsidR="005F20A2">
            <w:rPr>
              <w:rFonts w:ascii="Times New Roman" w:hAnsi="Times New Roman" w:cs="Times New Roman"/>
              <w:b/>
              <w:bCs/>
              <w:color w:val="auto"/>
            </w:rPr>
            <w:t xml:space="preserve">– </w:t>
          </w:r>
          <w:r>
            <w:rPr>
              <w:rFonts w:ascii="Times New Roman" w:hAnsi="Times New Roman" w:cs="Times New Roman"/>
              <w:b/>
              <w:bCs/>
              <w:color w:val="auto"/>
            </w:rPr>
            <w:t xml:space="preserve">Volume </w:t>
          </w:r>
          <w:r w:rsidR="009966C5">
            <w:rPr>
              <w:rFonts w:ascii="Times New Roman" w:hAnsi="Times New Roman" w:cs="Times New Roman"/>
              <w:b/>
              <w:bCs/>
              <w:color w:val="auto"/>
            </w:rPr>
            <w:t>1</w:t>
          </w:r>
        </w:p>
        <w:p w14:paraId="60AED004" w14:textId="0A87C90E" w:rsidR="009966C5" w:rsidRDefault="00302981" w:rsidP="009966C5">
          <w:pPr>
            <w:pStyle w:val="TOC1"/>
            <w:tabs>
              <w:tab w:val="right" w:leader="dot" w:pos="6965"/>
            </w:tabs>
            <w:spacing w:after="0" w:line="240" w:lineRule="auto"/>
            <w:rPr>
              <w:rFonts w:asciiTheme="minorHAnsi" w:eastAsiaTheme="minorEastAsia" w:hAnsiTheme="minorHAnsi"/>
              <w:noProof/>
              <w:sz w:val="22"/>
              <w:lang w:eastAsia="en-GB"/>
            </w:rPr>
          </w:pPr>
          <w:r w:rsidRPr="009966C5">
            <w:fldChar w:fldCharType="begin"/>
          </w:r>
          <w:r w:rsidRPr="009966C5">
            <w:instrText xml:space="preserve"> TOC \o "1-3" \h \z \u </w:instrText>
          </w:r>
          <w:r w:rsidRPr="009966C5">
            <w:fldChar w:fldCharType="separate"/>
          </w:r>
          <w:hyperlink w:anchor="_Toc35685451" w:history="1">
            <w:r w:rsidR="004A50C6">
              <w:rPr>
                <w:rStyle w:val="Hyperlink"/>
                <w:noProof/>
              </w:rPr>
              <w:t>I</w:t>
            </w:r>
            <w:r w:rsidR="009966C5" w:rsidRPr="004D0F06">
              <w:rPr>
                <w:rStyle w:val="Hyperlink"/>
                <w:noProof/>
              </w:rPr>
              <w:t>ntroduction</w:t>
            </w:r>
            <w:r w:rsidR="009966C5">
              <w:rPr>
                <w:noProof/>
                <w:webHidden/>
              </w:rPr>
              <w:tab/>
            </w:r>
            <w:r w:rsidR="009966C5">
              <w:rPr>
                <w:noProof/>
                <w:webHidden/>
              </w:rPr>
              <w:fldChar w:fldCharType="begin"/>
            </w:r>
            <w:r w:rsidR="009966C5">
              <w:rPr>
                <w:noProof/>
                <w:webHidden/>
              </w:rPr>
              <w:instrText xml:space="preserve"> PAGEREF _Toc35685451 \h </w:instrText>
            </w:r>
            <w:r w:rsidR="009966C5">
              <w:rPr>
                <w:noProof/>
                <w:webHidden/>
              </w:rPr>
            </w:r>
            <w:r w:rsidR="009966C5">
              <w:rPr>
                <w:noProof/>
                <w:webHidden/>
              </w:rPr>
              <w:fldChar w:fldCharType="separate"/>
            </w:r>
            <w:r w:rsidR="005C565F">
              <w:rPr>
                <w:noProof/>
                <w:webHidden/>
              </w:rPr>
              <w:t>i</w:t>
            </w:r>
            <w:r w:rsidR="009966C5">
              <w:rPr>
                <w:noProof/>
                <w:webHidden/>
              </w:rPr>
              <w:fldChar w:fldCharType="end"/>
            </w:r>
          </w:hyperlink>
        </w:p>
        <w:p w14:paraId="2D6F0A90" w14:textId="09C6CECE" w:rsidR="009966C5" w:rsidRDefault="00000000" w:rsidP="004A50C6">
          <w:pPr>
            <w:pStyle w:val="TOC1"/>
            <w:tabs>
              <w:tab w:val="right" w:leader="dot" w:pos="6965"/>
            </w:tabs>
            <w:spacing w:before="120" w:after="0" w:line="240" w:lineRule="auto"/>
            <w:rPr>
              <w:rFonts w:asciiTheme="minorHAnsi" w:eastAsiaTheme="minorEastAsia" w:hAnsiTheme="minorHAnsi"/>
              <w:noProof/>
              <w:sz w:val="22"/>
              <w:lang w:eastAsia="en-GB"/>
            </w:rPr>
          </w:pPr>
          <w:hyperlink w:anchor="_Toc35685452" w:history="1">
            <w:r w:rsidR="009966C5" w:rsidRPr="004D0F06">
              <w:rPr>
                <w:rStyle w:val="Hyperlink"/>
                <w:noProof/>
              </w:rPr>
              <w:t>God’s Workmanship</w:t>
            </w:r>
            <w:r w:rsidR="009966C5">
              <w:rPr>
                <w:noProof/>
                <w:webHidden/>
              </w:rPr>
              <w:tab/>
            </w:r>
            <w:r w:rsidR="009966C5">
              <w:rPr>
                <w:noProof/>
                <w:webHidden/>
              </w:rPr>
              <w:fldChar w:fldCharType="begin"/>
            </w:r>
            <w:r w:rsidR="009966C5">
              <w:rPr>
                <w:noProof/>
                <w:webHidden/>
              </w:rPr>
              <w:instrText xml:space="preserve"> PAGEREF _Toc35685452 \h </w:instrText>
            </w:r>
            <w:r w:rsidR="009966C5">
              <w:rPr>
                <w:noProof/>
                <w:webHidden/>
              </w:rPr>
            </w:r>
            <w:r w:rsidR="009966C5">
              <w:rPr>
                <w:noProof/>
                <w:webHidden/>
              </w:rPr>
              <w:fldChar w:fldCharType="separate"/>
            </w:r>
            <w:r w:rsidR="005C565F">
              <w:rPr>
                <w:noProof/>
                <w:webHidden/>
              </w:rPr>
              <w:t>1</w:t>
            </w:r>
            <w:r w:rsidR="009966C5">
              <w:rPr>
                <w:noProof/>
                <w:webHidden/>
              </w:rPr>
              <w:fldChar w:fldCharType="end"/>
            </w:r>
          </w:hyperlink>
        </w:p>
        <w:p w14:paraId="17F4F960" w14:textId="185EC45F"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3" w:history="1">
            <w:r w:rsidR="009966C5" w:rsidRPr="004D0F06">
              <w:rPr>
                <w:rStyle w:val="Hyperlink"/>
                <w:noProof/>
              </w:rPr>
              <w:t>Formation Of Depth In Our Souls</w:t>
            </w:r>
            <w:r w:rsidR="009966C5">
              <w:rPr>
                <w:noProof/>
                <w:webHidden/>
              </w:rPr>
              <w:tab/>
            </w:r>
            <w:r w:rsidR="009966C5">
              <w:rPr>
                <w:noProof/>
                <w:webHidden/>
              </w:rPr>
              <w:fldChar w:fldCharType="begin"/>
            </w:r>
            <w:r w:rsidR="009966C5">
              <w:rPr>
                <w:noProof/>
                <w:webHidden/>
              </w:rPr>
              <w:instrText xml:space="preserve"> PAGEREF _Toc35685453 \h </w:instrText>
            </w:r>
            <w:r w:rsidR="009966C5">
              <w:rPr>
                <w:noProof/>
                <w:webHidden/>
              </w:rPr>
            </w:r>
            <w:r w:rsidR="009966C5">
              <w:rPr>
                <w:noProof/>
                <w:webHidden/>
              </w:rPr>
              <w:fldChar w:fldCharType="separate"/>
            </w:r>
            <w:r w:rsidR="005C565F">
              <w:rPr>
                <w:noProof/>
                <w:webHidden/>
              </w:rPr>
              <w:t>3</w:t>
            </w:r>
            <w:r w:rsidR="009966C5">
              <w:rPr>
                <w:noProof/>
                <w:webHidden/>
              </w:rPr>
              <w:fldChar w:fldCharType="end"/>
            </w:r>
          </w:hyperlink>
        </w:p>
        <w:p w14:paraId="2C0FA128" w14:textId="4CCA41F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4" w:history="1">
            <w:r w:rsidR="009966C5" w:rsidRPr="004D0F06">
              <w:rPr>
                <w:rStyle w:val="Hyperlink"/>
                <w:noProof/>
              </w:rPr>
              <w:t>Committal To The Will Of God</w:t>
            </w:r>
            <w:r w:rsidR="009966C5">
              <w:rPr>
                <w:noProof/>
                <w:webHidden/>
              </w:rPr>
              <w:tab/>
            </w:r>
            <w:r w:rsidR="009966C5">
              <w:rPr>
                <w:noProof/>
                <w:webHidden/>
              </w:rPr>
              <w:fldChar w:fldCharType="begin"/>
            </w:r>
            <w:r w:rsidR="009966C5">
              <w:rPr>
                <w:noProof/>
                <w:webHidden/>
              </w:rPr>
              <w:instrText xml:space="preserve"> PAGEREF _Toc35685454 \h </w:instrText>
            </w:r>
            <w:r w:rsidR="009966C5">
              <w:rPr>
                <w:noProof/>
                <w:webHidden/>
              </w:rPr>
            </w:r>
            <w:r w:rsidR="009966C5">
              <w:rPr>
                <w:noProof/>
                <w:webHidden/>
              </w:rPr>
              <w:fldChar w:fldCharType="separate"/>
            </w:r>
            <w:r w:rsidR="005C565F">
              <w:rPr>
                <w:noProof/>
                <w:webHidden/>
              </w:rPr>
              <w:t>8</w:t>
            </w:r>
            <w:r w:rsidR="009966C5">
              <w:rPr>
                <w:noProof/>
                <w:webHidden/>
              </w:rPr>
              <w:fldChar w:fldCharType="end"/>
            </w:r>
          </w:hyperlink>
        </w:p>
        <w:p w14:paraId="6EA647BB" w14:textId="710863C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5" w:history="1">
            <w:r w:rsidR="009966C5" w:rsidRPr="004D0F06">
              <w:rPr>
                <w:rStyle w:val="Hyperlink"/>
                <w:noProof/>
              </w:rPr>
              <w:t>Proving Our Reality</w:t>
            </w:r>
            <w:r w:rsidR="009966C5">
              <w:rPr>
                <w:noProof/>
                <w:webHidden/>
              </w:rPr>
              <w:tab/>
            </w:r>
            <w:r w:rsidR="009966C5">
              <w:rPr>
                <w:noProof/>
                <w:webHidden/>
              </w:rPr>
              <w:fldChar w:fldCharType="begin"/>
            </w:r>
            <w:r w:rsidR="009966C5">
              <w:rPr>
                <w:noProof/>
                <w:webHidden/>
              </w:rPr>
              <w:instrText xml:space="preserve"> PAGEREF _Toc35685455 \h </w:instrText>
            </w:r>
            <w:r w:rsidR="009966C5">
              <w:rPr>
                <w:noProof/>
                <w:webHidden/>
              </w:rPr>
            </w:r>
            <w:r w:rsidR="009966C5">
              <w:rPr>
                <w:noProof/>
                <w:webHidden/>
              </w:rPr>
              <w:fldChar w:fldCharType="separate"/>
            </w:r>
            <w:r w:rsidR="005C565F">
              <w:rPr>
                <w:noProof/>
                <w:webHidden/>
              </w:rPr>
              <w:t>15</w:t>
            </w:r>
            <w:r w:rsidR="009966C5">
              <w:rPr>
                <w:noProof/>
                <w:webHidden/>
              </w:rPr>
              <w:fldChar w:fldCharType="end"/>
            </w:r>
          </w:hyperlink>
        </w:p>
        <w:p w14:paraId="7C1AC6B8" w14:textId="23335720"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6" w:history="1">
            <w:r w:rsidR="009966C5" w:rsidRPr="004D0F06">
              <w:rPr>
                <w:rStyle w:val="Hyperlink"/>
                <w:noProof/>
              </w:rPr>
              <w:t>The Ultimate And The Immediate</w:t>
            </w:r>
            <w:r w:rsidR="009966C5">
              <w:rPr>
                <w:noProof/>
                <w:webHidden/>
              </w:rPr>
              <w:tab/>
            </w:r>
            <w:r w:rsidR="009966C5">
              <w:rPr>
                <w:noProof/>
                <w:webHidden/>
              </w:rPr>
              <w:fldChar w:fldCharType="begin"/>
            </w:r>
            <w:r w:rsidR="009966C5">
              <w:rPr>
                <w:noProof/>
                <w:webHidden/>
              </w:rPr>
              <w:instrText xml:space="preserve"> PAGEREF _Toc35685456 \h </w:instrText>
            </w:r>
            <w:r w:rsidR="009966C5">
              <w:rPr>
                <w:noProof/>
                <w:webHidden/>
              </w:rPr>
            </w:r>
            <w:r w:rsidR="009966C5">
              <w:rPr>
                <w:noProof/>
                <w:webHidden/>
              </w:rPr>
              <w:fldChar w:fldCharType="separate"/>
            </w:r>
            <w:r w:rsidR="005C565F">
              <w:rPr>
                <w:noProof/>
                <w:webHidden/>
              </w:rPr>
              <w:t>31</w:t>
            </w:r>
            <w:r w:rsidR="009966C5">
              <w:rPr>
                <w:noProof/>
                <w:webHidden/>
              </w:rPr>
              <w:fldChar w:fldCharType="end"/>
            </w:r>
          </w:hyperlink>
        </w:p>
        <w:p w14:paraId="2A466F5D" w14:textId="00FA992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7" w:history="1">
            <w:r w:rsidR="009966C5" w:rsidRPr="004D0F06">
              <w:rPr>
                <w:rStyle w:val="Hyperlink"/>
                <w:noProof/>
              </w:rPr>
              <w:t>The Cities Of Refuge</w:t>
            </w:r>
            <w:r w:rsidR="009966C5">
              <w:rPr>
                <w:noProof/>
                <w:webHidden/>
              </w:rPr>
              <w:tab/>
            </w:r>
            <w:r w:rsidR="009966C5">
              <w:rPr>
                <w:noProof/>
                <w:webHidden/>
              </w:rPr>
              <w:fldChar w:fldCharType="begin"/>
            </w:r>
            <w:r w:rsidR="009966C5">
              <w:rPr>
                <w:noProof/>
                <w:webHidden/>
              </w:rPr>
              <w:instrText xml:space="preserve"> PAGEREF _Toc35685457 \h </w:instrText>
            </w:r>
            <w:r w:rsidR="009966C5">
              <w:rPr>
                <w:noProof/>
                <w:webHidden/>
              </w:rPr>
            </w:r>
            <w:r w:rsidR="009966C5">
              <w:rPr>
                <w:noProof/>
                <w:webHidden/>
              </w:rPr>
              <w:fldChar w:fldCharType="separate"/>
            </w:r>
            <w:r w:rsidR="005C565F">
              <w:rPr>
                <w:noProof/>
                <w:webHidden/>
              </w:rPr>
              <w:t>34</w:t>
            </w:r>
            <w:r w:rsidR="009966C5">
              <w:rPr>
                <w:noProof/>
                <w:webHidden/>
              </w:rPr>
              <w:fldChar w:fldCharType="end"/>
            </w:r>
          </w:hyperlink>
        </w:p>
        <w:p w14:paraId="6B2B19A0" w14:textId="0FC2495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8" w:history="1">
            <w:r w:rsidR="009966C5" w:rsidRPr="004D0F06">
              <w:rPr>
                <w:rStyle w:val="Hyperlink"/>
                <w:noProof/>
              </w:rPr>
              <w:t>Divine Guidance</w:t>
            </w:r>
            <w:r w:rsidR="009966C5">
              <w:rPr>
                <w:noProof/>
                <w:webHidden/>
              </w:rPr>
              <w:tab/>
            </w:r>
            <w:r w:rsidR="009966C5">
              <w:rPr>
                <w:noProof/>
                <w:webHidden/>
              </w:rPr>
              <w:fldChar w:fldCharType="begin"/>
            </w:r>
            <w:r w:rsidR="009966C5">
              <w:rPr>
                <w:noProof/>
                <w:webHidden/>
              </w:rPr>
              <w:instrText xml:space="preserve"> PAGEREF _Toc35685458 \h </w:instrText>
            </w:r>
            <w:r w:rsidR="009966C5">
              <w:rPr>
                <w:noProof/>
                <w:webHidden/>
              </w:rPr>
            </w:r>
            <w:r w:rsidR="009966C5">
              <w:rPr>
                <w:noProof/>
                <w:webHidden/>
              </w:rPr>
              <w:fldChar w:fldCharType="separate"/>
            </w:r>
            <w:r w:rsidR="005C565F">
              <w:rPr>
                <w:noProof/>
                <w:webHidden/>
              </w:rPr>
              <w:t>38</w:t>
            </w:r>
            <w:r w:rsidR="009966C5">
              <w:rPr>
                <w:noProof/>
                <w:webHidden/>
              </w:rPr>
              <w:fldChar w:fldCharType="end"/>
            </w:r>
          </w:hyperlink>
        </w:p>
        <w:p w14:paraId="6F82FCF8" w14:textId="0B31698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9" w:history="1">
            <w:r w:rsidR="009966C5" w:rsidRPr="004D0F06">
              <w:rPr>
                <w:rStyle w:val="Hyperlink"/>
                <w:noProof/>
              </w:rPr>
              <w:t>“Present Your Bodies”</w:t>
            </w:r>
            <w:r w:rsidR="009966C5">
              <w:rPr>
                <w:noProof/>
                <w:webHidden/>
              </w:rPr>
              <w:tab/>
            </w:r>
            <w:r w:rsidR="009966C5">
              <w:rPr>
                <w:noProof/>
                <w:webHidden/>
              </w:rPr>
              <w:fldChar w:fldCharType="begin"/>
            </w:r>
            <w:r w:rsidR="009966C5">
              <w:rPr>
                <w:noProof/>
                <w:webHidden/>
              </w:rPr>
              <w:instrText xml:space="preserve"> PAGEREF _Toc35685459 \h </w:instrText>
            </w:r>
            <w:r w:rsidR="009966C5">
              <w:rPr>
                <w:noProof/>
                <w:webHidden/>
              </w:rPr>
            </w:r>
            <w:r w:rsidR="009966C5">
              <w:rPr>
                <w:noProof/>
                <w:webHidden/>
              </w:rPr>
              <w:fldChar w:fldCharType="separate"/>
            </w:r>
            <w:r w:rsidR="005C565F">
              <w:rPr>
                <w:noProof/>
                <w:webHidden/>
              </w:rPr>
              <w:t>45</w:t>
            </w:r>
            <w:r w:rsidR="009966C5">
              <w:rPr>
                <w:noProof/>
                <w:webHidden/>
              </w:rPr>
              <w:fldChar w:fldCharType="end"/>
            </w:r>
          </w:hyperlink>
        </w:p>
        <w:p w14:paraId="0F2F9B07" w14:textId="6544092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0" w:history="1">
            <w:r w:rsidR="009966C5" w:rsidRPr="004D0F06">
              <w:rPr>
                <w:rStyle w:val="Hyperlink"/>
                <w:noProof/>
              </w:rPr>
              <w:t>Going On To Full Growth</w:t>
            </w:r>
            <w:r w:rsidR="009966C5">
              <w:rPr>
                <w:noProof/>
                <w:webHidden/>
              </w:rPr>
              <w:tab/>
            </w:r>
            <w:r w:rsidR="009966C5">
              <w:rPr>
                <w:noProof/>
                <w:webHidden/>
              </w:rPr>
              <w:fldChar w:fldCharType="begin"/>
            </w:r>
            <w:r w:rsidR="009966C5">
              <w:rPr>
                <w:noProof/>
                <w:webHidden/>
              </w:rPr>
              <w:instrText xml:space="preserve"> PAGEREF _Toc35685460 \h </w:instrText>
            </w:r>
            <w:r w:rsidR="009966C5">
              <w:rPr>
                <w:noProof/>
                <w:webHidden/>
              </w:rPr>
            </w:r>
            <w:r w:rsidR="009966C5">
              <w:rPr>
                <w:noProof/>
                <w:webHidden/>
              </w:rPr>
              <w:fldChar w:fldCharType="separate"/>
            </w:r>
            <w:r w:rsidR="005C565F">
              <w:rPr>
                <w:noProof/>
                <w:webHidden/>
              </w:rPr>
              <w:t>52</w:t>
            </w:r>
            <w:r w:rsidR="009966C5">
              <w:rPr>
                <w:noProof/>
                <w:webHidden/>
              </w:rPr>
              <w:fldChar w:fldCharType="end"/>
            </w:r>
          </w:hyperlink>
        </w:p>
        <w:p w14:paraId="305B026F" w14:textId="113D016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1" w:history="1">
            <w:r w:rsidR="009966C5" w:rsidRPr="004D0F06">
              <w:rPr>
                <w:rStyle w:val="Hyperlink"/>
                <w:noProof/>
              </w:rPr>
              <w:t>Administration</w:t>
            </w:r>
            <w:r w:rsidR="009966C5">
              <w:rPr>
                <w:noProof/>
                <w:webHidden/>
              </w:rPr>
              <w:tab/>
            </w:r>
            <w:r w:rsidR="009966C5">
              <w:rPr>
                <w:noProof/>
                <w:webHidden/>
              </w:rPr>
              <w:fldChar w:fldCharType="begin"/>
            </w:r>
            <w:r w:rsidR="009966C5">
              <w:rPr>
                <w:noProof/>
                <w:webHidden/>
              </w:rPr>
              <w:instrText xml:space="preserve"> PAGEREF _Toc35685461 \h </w:instrText>
            </w:r>
            <w:r w:rsidR="009966C5">
              <w:rPr>
                <w:noProof/>
                <w:webHidden/>
              </w:rPr>
            </w:r>
            <w:r w:rsidR="009966C5">
              <w:rPr>
                <w:noProof/>
                <w:webHidden/>
              </w:rPr>
              <w:fldChar w:fldCharType="separate"/>
            </w:r>
            <w:r w:rsidR="005C565F">
              <w:rPr>
                <w:noProof/>
                <w:webHidden/>
              </w:rPr>
              <w:t>56</w:t>
            </w:r>
            <w:r w:rsidR="009966C5">
              <w:rPr>
                <w:noProof/>
                <w:webHidden/>
              </w:rPr>
              <w:fldChar w:fldCharType="end"/>
            </w:r>
          </w:hyperlink>
        </w:p>
        <w:p w14:paraId="2E791A37" w14:textId="6488ED7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2" w:history="1">
            <w:r w:rsidR="009966C5" w:rsidRPr="004D0F06">
              <w:rPr>
                <w:rStyle w:val="Hyperlink"/>
                <w:noProof/>
              </w:rPr>
              <w:t>Features Which Benefit Local Companies</w:t>
            </w:r>
            <w:r w:rsidR="009966C5">
              <w:rPr>
                <w:noProof/>
                <w:webHidden/>
              </w:rPr>
              <w:tab/>
            </w:r>
            <w:r w:rsidR="009966C5">
              <w:rPr>
                <w:noProof/>
                <w:webHidden/>
              </w:rPr>
              <w:fldChar w:fldCharType="begin"/>
            </w:r>
            <w:r w:rsidR="009966C5">
              <w:rPr>
                <w:noProof/>
                <w:webHidden/>
              </w:rPr>
              <w:instrText xml:space="preserve"> PAGEREF _Toc35685462 \h </w:instrText>
            </w:r>
            <w:r w:rsidR="009966C5">
              <w:rPr>
                <w:noProof/>
                <w:webHidden/>
              </w:rPr>
            </w:r>
            <w:r w:rsidR="009966C5">
              <w:rPr>
                <w:noProof/>
                <w:webHidden/>
              </w:rPr>
              <w:fldChar w:fldCharType="separate"/>
            </w:r>
            <w:r w:rsidR="005C565F">
              <w:rPr>
                <w:noProof/>
                <w:webHidden/>
              </w:rPr>
              <w:t>79</w:t>
            </w:r>
            <w:r w:rsidR="009966C5">
              <w:rPr>
                <w:noProof/>
                <w:webHidden/>
              </w:rPr>
              <w:fldChar w:fldCharType="end"/>
            </w:r>
          </w:hyperlink>
        </w:p>
        <w:p w14:paraId="76EF8B2A" w14:textId="63A05C0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3" w:history="1">
            <w:r w:rsidR="009966C5" w:rsidRPr="004D0F06">
              <w:rPr>
                <w:rStyle w:val="Hyperlink"/>
                <w:noProof/>
              </w:rPr>
              <w:t>Inquiry</w:t>
            </w:r>
            <w:r w:rsidR="009966C5">
              <w:rPr>
                <w:noProof/>
                <w:webHidden/>
              </w:rPr>
              <w:tab/>
            </w:r>
            <w:r w:rsidR="009966C5">
              <w:rPr>
                <w:noProof/>
                <w:webHidden/>
              </w:rPr>
              <w:fldChar w:fldCharType="begin"/>
            </w:r>
            <w:r w:rsidR="009966C5">
              <w:rPr>
                <w:noProof/>
                <w:webHidden/>
              </w:rPr>
              <w:instrText xml:space="preserve"> PAGEREF _Toc35685463 \h </w:instrText>
            </w:r>
            <w:r w:rsidR="009966C5">
              <w:rPr>
                <w:noProof/>
                <w:webHidden/>
              </w:rPr>
            </w:r>
            <w:r w:rsidR="009966C5">
              <w:rPr>
                <w:noProof/>
                <w:webHidden/>
              </w:rPr>
              <w:fldChar w:fldCharType="separate"/>
            </w:r>
            <w:r w:rsidR="005C565F">
              <w:rPr>
                <w:noProof/>
                <w:webHidden/>
              </w:rPr>
              <w:t>87</w:t>
            </w:r>
            <w:r w:rsidR="009966C5">
              <w:rPr>
                <w:noProof/>
                <w:webHidden/>
              </w:rPr>
              <w:fldChar w:fldCharType="end"/>
            </w:r>
          </w:hyperlink>
        </w:p>
        <w:p w14:paraId="5EBACCA2" w14:textId="425F3169"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4" w:history="1">
            <w:r w:rsidR="009966C5" w:rsidRPr="004D0F06">
              <w:rPr>
                <w:rStyle w:val="Hyperlink"/>
                <w:noProof/>
              </w:rPr>
              <w:t>The Waiting Time</w:t>
            </w:r>
            <w:r w:rsidR="009966C5">
              <w:rPr>
                <w:noProof/>
                <w:webHidden/>
              </w:rPr>
              <w:tab/>
            </w:r>
            <w:r w:rsidR="009966C5">
              <w:rPr>
                <w:noProof/>
                <w:webHidden/>
              </w:rPr>
              <w:fldChar w:fldCharType="begin"/>
            </w:r>
            <w:r w:rsidR="009966C5">
              <w:rPr>
                <w:noProof/>
                <w:webHidden/>
              </w:rPr>
              <w:instrText xml:space="preserve"> PAGEREF _Toc35685464 \h </w:instrText>
            </w:r>
            <w:r w:rsidR="009966C5">
              <w:rPr>
                <w:noProof/>
                <w:webHidden/>
              </w:rPr>
            </w:r>
            <w:r w:rsidR="009966C5">
              <w:rPr>
                <w:noProof/>
                <w:webHidden/>
              </w:rPr>
              <w:fldChar w:fldCharType="separate"/>
            </w:r>
            <w:r w:rsidR="005C565F">
              <w:rPr>
                <w:noProof/>
                <w:webHidden/>
              </w:rPr>
              <w:t>95</w:t>
            </w:r>
            <w:r w:rsidR="009966C5">
              <w:rPr>
                <w:noProof/>
                <w:webHidden/>
              </w:rPr>
              <w:fldChar w:fldCharType="end"/>
            </w:r>
          </w:hyperlink>
        </w:p>
        <w:p w14:paraId="3F493ECA" w14:textId="22C3101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5" w:history="1">
            <w:r w:rsidR="009966C5" w:rsidRPr="004D0F06">
              <w:rPr>
                <w:rStyle w:val="Hyperlink"/>
                <w:noProof/>
              </w:rPr>
              <w:t>How Paul Presents Himself To The Corinthians</w:t>
            </w:r>
            <w:r w:rsidR="009966C5">
              <w:rPr>
                <w:noProof/>
                <w:webHidden/>
              </w:rPr>
              <w:tab/>
            </w:r>
            <w:r w:rsidR="009966C5">
              <w:rPr>
                <w:noProof/>
                <w:webHidden/>
              </w:rPr>
              <w:fldChar w:fldCharType="begin"/>
            </w:r>
            <w:r w:rsidR="009966C5">
              <w:rPr>
                <w:noProof/>
                <w:webHidden/>
              </w:rPr>
              <w:instrText xml:space="preserve"> PAGEREF _Toc35685465 \h </w:instrText>
            </w:r>
            <w:r w:rsidR="009966C5">
              <w:rPr>
                <w:noProof/>
                <w:webHidden/>
              </w:rPr>
            </w:r>
            <w:r w:rsidR="009966C5">
              <w:rPr>
                <w:noProof/>
                <w:webHidden/>
              </w:rPr>
              <w:fldChar w:fldCharType="separate"/>
            </w:r>
            <w:r w:rsidR="005C565F">
              <w:rPr>
                <w:noProof/>
                <w:webHidden/>
              </w:rPr>
              <w:t>99</w:t>
            </w:r>
            <w:r w:rsidR="009966C5">
              <w:rPr>
                <w:noProof/>
                <w:webHidden/>
              </w:rPr>
              <w:fldChar w:fldCharType="end"/>
            </w:r>
          </w:hyperlink>
        </w:p>
        <w:p w14:paraId="77FAA059" w14:textId="7853770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6" w:history="1">
            <w:r w:rsidR="009966C5" w:rsidRPr="004D0F06">
              <w:rPr>
                <w:rStyle w:val="Hyperlink"/>
                <w:noProof/>
              </w:rPr>
              <w:t>Clear Vision</w:t>
            </w:r>
            <w:r w:rsidR="009966C5">
              <w:rPr>
                <w:noProof/>
                <w:webHidden/>
              </w:rPr>
              <w:tab/>
            </w:r>
            <w:r w:rsidR="009966C5">
              <w:rPr>
                <w:noProof/>
                <w:webHidden/>
              </w:rPr>
              <w:fldChar w:fldCharType="begin"/>
            </w:r>
            <w:r w:rsidR="009966C5">
              <w:rPr>
                <w:noProof/>
                <w:webHidden/>
              </w:rPr>
              <w:instrText xml:space="preserve"> PAGEREF _Toc35685466 \h </w:instrText>
            </w:r>
            <w:r w:rsidR="009966C5">
              <w:rPr>
                <w:noProof/>
                <w:webHidden/>
              </w:rPr>
            </w:r>
            <w:r w:rsidR="009966C5">
              <w:rPr>
                <w:noProof/>
                <w:webHidden/>
              </w:rPr>
              <w:fldChar w:fldCharType="separate"/>
            </w:r>
            <w:r w:rsidR="005C565F">
              <w:rPr>
                <w:noProof/>
                <w:webHidden/>
              </w:rPr>
              <w:t>106</w:t>
            </w:r>
            <w:r w:rsidR="009966C5">
              <w:rPr>
                <w:noProof/>
                <w:webHidden/>
              </w:rPr>
              <w:fldChar w:fldCharType="end"/>
            </w:r>
          </w:hyperlink>
        </w:p>
        <w:p w14:paraId="64E675C8" w14:textId="54E5462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7" w:history="1">
            <w:r w:rsidR="009966C5" w:rsidRPr="004D0F06">
              <w:rPr>
                <w:rStyle w:val="Hyperlink"/>
                <w:noProof/>
              </w:rPr>
              <w:t>Eating</w:t>
            </w:r>
            <w:r w:rsidR="009966C5">
              <w:rPr>
                <w:noProof/>
                <w:webHidden/>
              </w:rPr>
              <w:tab/>
            </w:r>
            <w:r w:rsidR="009966C5">
              <w:rPr>
                <w:noProof/>
                <w:webHidden/>
              </w:rPr>
              <w:fldChar w:fldCharType="begin"/>
            </w:r>
            <w:r w:rsidR="009966C5">
              <w:rPr>
                <w:noProof/>
                <w:webHidden/>
              </w:rPr>
              <w:instrText xml:space="preserve"> PAGEREF _Toc35685467 \h </w:instrText>
            </w:r>
            <w:r w:rsidR="009966C5">
              <w:rPr>
                <w:noProof/>
                <w:webHidden/>
              </w:rPr>
            </w:r>
            <w:r w:rsidR="009966C5">
              <w:rPr>
                <w:noProof/>
                <w:webHidden/>
              </w:rPr>
              <w:fldChar w:fldCharType="separate"/>
            </w:r>
            <w:r w:rsidR="005C565F">
              <w:rPr>
                <w:noProof/>
                <w:webHidden/>
              </w:rPr>
              <w:t>112</w:t>
            </w:r>
            <w:r w:rsidR="009966C5">
              <w:rPr>
                <w:noProof/>
                <w:webHidden/>
              </w:rPr>
              <w:fldChar w:fldCharType="end"/>
            </w:r>
          </w:hyperlink>
        </w:p>
        <w:p w14:paraId="784178CE" w14:textId="4C7FE780"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8" w:history="1">
            <w:r w:rsidR="009966C5" w:rsidRPr="004D0F06">
              <w:rPr>
                <w:rStyle w:val="Hyperlink"/>
                <w:noProof/>
              </w:rPr>
              <w:t>God Securing Our Interest</w:t>
            </w:r>
            <w:r w:rsidR="009966C5">
              <w:rPr>
                <w:noProof/>
                <w:webHidden/>
              </w:rPr>
              <w:tab/>
            </w:r>
            <w:r w:rsidR="009966C5">
              <w:rPr>
                <w:noProof/>
                <w:webHidden/>
              </w:rPr>
              <w:fldChar w:fldCharType="begin"/>
            </w:r>
            <w:r w:rsidR="009966C5">
              <w:rPr>
                <w:noProof/>
                <w:webHidden/>
              </w:rPr>
              <w:instrText xml:space="preserve"> PAGEREF _Toc35685468 \h </w:instrText>
            </w:r>
            <w:r w:rsidR="009966C5">
              <w:rPr>
                <w:noProof/>
                <w:webHidden/>
              </w:rPr>
            </w:r>
            <w:r w:rsidR="009966C5">
              <w:rPr>
                <w:noProof/>
                <w:webHidden/>
              </w:rPr>
              <w:fldChar w:fldCharType="separate"/>
            </w:r>
            <w:r w:rsidR="005C565F">
              <w:rPr>
                <w:noProof/>
                <w:webHidden/>
              </w:rPr>
              <w:t>121</w:t>
            </w:r>
            <w:r w:rsidR="009966C5">
              <w:rPr>
                <w:noProof/>
                <w:webHidden/>
              </w:rPr>
              <w:fldChar w:fldCharType="end"/>
            </w:r>
          </w:hyperlink>
        </w:p>
        <w:p w14:paraId="02C48069" w14:textId="0E12203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9" w:history="1">
            <w:r w:rsidR="009966C5" w:rsidRPr="004D0F06">
              <w:rPr>
                <w:rStyle w:val="Hyperlink"/>
                <w:noProof/>
              </w:rPr>
              <w:t>“The Grace Of Life”</w:t>
            </w:r>
            <w:r w:rsidR="009966C5">
              <w:rPr>
                <w:noProof/>
                <w:webHidden/>
              </w:rPr>
              <w:tab/>
            </w:r>
            <w:r w:rsidR="009966C5">
              <w:rPr>
                <w:noProof/>
                <w:webHidden/>
              </w:rPr>
              <w:fldChar w:fldCharType="begin"/>
            </w:r>
            <w:r w:rsidR="009966C5">
              <w:rPr>
                <w:noProof/>
                <w:webHidden/>
              </w:rPr>
              <w:instrText xml:space="preserve"> PAGEREF _Toc35685469 \h </w:instrText>
            </w:r>
            <w:r w:rsidR="009966C5">
              <w:rPr>
                <w:noProof/>
                <w:webHidden/>
              </w:rPr>
            </w:r>
            <w:r w:rsidR="009966C5">
              <w:rPr>
                <w:noProof/>
                <w:webHidden/>
              </w:rPr>
              <w:fldChar w:fldCharType="separate"/>
            </w:r>
            <w:r w:rsidR="005C565F">
              <w:rPr>
                <w:noProof/>
                <w:webHidden/>
              </w:rPr>
              <w:t>129</w:t>
            </w:r>
            <w:r w:rsidR="009966C5">
              <w:rPr>
                <w:noProof/>
                <w:webHidden/>
              </w:rPr>
              <w:fldChar w:fldCharType="end"/>
            </w:r>
          </w:hyperlink>
        </w:p>
        <w:p w14:paraId="477EDC24" w14:textId="5727F78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0" w:history="1">
            <w:r w:rsidR="009966C5" w:rsidRPr="004D0F06">
              <w:rPr>
                <w:rStyle w:val="Hyperlink"/>
                <w:noProof/>
              </w:rPr>
              <w:t>Salt And Light</w:t>
            </w:r>
            <w:r w:rsidR="009966C5">
              <w:rPr>
                <w:noProof/>
                <w:webHidden/>
              </w:rPr>
              <w:tab/>
            </w:r>
            <w:r w:rsidR="009966C5">
              <w:rPr>
                <w:noProof/>
                <w:webHidden/>
              </w:rPr>
              <w:fldChar w:fldCharType="begin"/>
            </w:r>
            <w:r w:rsidR="009966C5">
              <w:rPr>
                <w:noProof/>
                <w:webHidden/>
              </w:rPr>
              <w:instrText xml:space="preserve"> PAGEREF _Toc35685470 \h </w:instrText>
            </w:r>
            <w:r w:rsidR="009966C5">
              <w:rPr>
                <w:noProof/>
                <w:webHidden/>
              </w:rPr>
            </w:r>
            <w:r w:rsidR="009966C5">
              <w:rPr>
                <w:noProof/>
                <w:webHidden/>
              </w:rPr>
              <w:fldChar w:fldCharType="separate"/>
            </w:r>
            <w:r w:rsidR="005C565F">
              <w:rPr>
                <w:noProof/>
                <w:webHidden/>
              </w:rPr>
              <w:t>137</w:t>
            </w:r>
            <w:r w:rsidR="009966C5">
              <w:rPr>
                <w:noProof/>
                <w:webHidden/>
              </w:rPr>
              <w:fldChar w:fldCharType="end"/>
            </w:r>
          </w:hyperlink>
        </w:p>
        <w:p w14:paraId="68D01A0F" w14:textId="2FD74F0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1" w:history="1">
            <w:r w:rsidR="009966C5" w:rsidRPr="004D0F06">
              <w:rPr>
                <w:rStyle w:val="Hyperlink"/>
                <w:noProof/>
              </w:rPr>
              <w:t>First Things</w:t>
            </w:r>
            <w:r w:rsidR="009966C5">
              <w:rPr>
                <w:noProof/>
                <w:webHidden/>
              </w:rPr>
              <w:tab/>
            </w:r>
            <w:r w:rsidR="009966C5">
              <w:rPr>
                <w:noProof/>
                <w:webHidden/>
              </w:rPr>
              <w:fldChar w:fldCharType="begin"/>
            </w:r>
            <w:r w:rsidR="009966C5">
              <w:rPr>
                <w:noProof/>
                <w:webHidden/>
              </w:rPr>
              <w:instrText xml:space="preserve"> PAGEREF _Toc35685471 \h </w:instrText>
            </w:r>
            <w:r w:rsidR="009966C5">
              <w:rPr>
                <w:noProof/>
                <w:webHidden/>
              </w:rPr>
            </w:r>
            <w:r w:rsidR="009966C5">
              <w:rPr>
                <w:noProof/>
                <w:webHidden/>
              </w:rPr>
              <w:fldChar w:fldCharType="separate"/>
            </w:r>
            <w:r w:rsidR="005C565F">
              <w:rPr>
                <w:noProof/>
                <w:webHidden/>
              </w:rPr>
              <w:t>141</w:t>
            </w:r>
            <w:r w:rsidR="009966C5">
              <w:rPr>
                <w:noProof/>
                <w:webHidden/>
              </w:rPr>
              <w:fldChar w:fldCharType="end"/>
            </w:r>
          </w:hyperlink>
        </w:p>
        <w:p w14:paraId="12849F26" w14:textId="17F6CB51"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2" w:history="1">
            <w:r w:rsidR="009966C5" w:rsidRPr="004D0F06">
              <w:rPr>
                <w:rStyle w:val="Hyperlink"/>
                <w:noProof/>
              </w:rPr>
              <w:t>God Seeking</w:t>
            </w:r>
            <w:r w:rsidR="009966C5">
              <w:rPr>
                <w:noProof/>
                <w:webHidden/>
              </w:rPr>
              <w:tab/>
            </w:r>
            <w:r w:rsidR="009966C5">
              <w:rPr>
                <w:noProof/>
                <w:webHidden/>
              </w:rPr>
              <w:fldChar w:fldCharType="begin"/>
            </w:r>
            <w:r w:rsidR="009966C5">
              <w:rPr>
                <w:noProof/>
                <w:webHidden/>
              </w:rPr>
              <w:instrText xml:space="preserve"> PAGEREF _Toc35685472 \h </w:instrText>
            </w:r>
            <w:r w:rsidR="009966C5">
              <w:rPr>
                <w:noProof/>
                <w:webHidden/>
              </w:rPr>
            </w:r>
            <w:r w:rsidR="009966C5">
              <w:rPr>
                <w:noProof/>
                <w:webHidden/>
              </w:rPr>
              <w:fldChar w:fldCharType="separate"/>
            </w:r>
            <w:r w:rsidR="005C565F">
              <w:rPr>
                <w:noProof/>
                <w:webHidden/>
              </w:rPr>
              <w:t>146</w:t>
            </w:r>
            <w:r w:rsidR="009966C5">
              <w:rPr>
                <w:noProof/>
                <w:webHidden/>
              </w:rPr>
              <w:fldChar w:fldCharType="end"/>
            </w:r>
          </w:hyperlink>
        </w:p>
        <w:p w14:paraId="04DA254A" w14:textId="1C2A95C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3" w:history="1">
            <w:r w:rsidR="009966C5" w:rsidRPr="004D0F06">
              <w:rPr>
                <w:rStyle w:val="Hyperlink"/>
                <w:noProof/>
              </w:rPr>
              <w:t>Elect</w:t>
            </w:r>
            <w:r w:rsidR="009966C5">
              <w:rPr>
                <w:noProof/>
                <w:webHidden/>
              </w:rPr>
              <w:tab/>
            </w:r>
            <w:r w:rsidR="009966C5">
              <w:rPr>
                <w:noProof/>
                <w:webHidden/>
              </w:rPr>
              <w:fldChar w:fldCharType="begin"/>
            </w:r>
            <w:r w:rsidR="009966C5">
              <w:rPr>
                <w:noProof/>
                <w:webHidden/>
              </w:rPr>
              <w:instrText xml:space="preserve"> PAGEREF _Toc35685473 \h </w:instrText>
            </w:r>
            <w:r w:rsidR="009966C5">
              <w:rPr>
                <w:noProof/>
                <w:webHidden/>
              </w:rPr>
            </w:r>
            <w:r w:rsidR="009966C5">
              <w:rPr>
                <w:noProof/>
                <w:webHidden/>
              </w:rPr>
              <w:fldChar w:fldCharType="separate"/>
            </w:r>
            <w:r w:rsidR="005C565F">
              <w:rPr>
                <w:noProof/>
                <w:webHidden/>
              </w:rPr>
              <w:t>152</w:t>
            </w:r>
            <w:r w:rsidR="009966C5">
              <w:rPr>
                <w:noProof/>
                <w:webHidden/>
              </w:rPr>
              <w:fldChar w:fldCharType="end"/>
            </w:r>
          </w:hyperlink>
        </w:p>
        <w:p w14:paraId="3FD52900" w14:textId="7234D8B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4" w:history="1">
            <w:r w:rsidR="009966C5" w:rsidRPr="004D0F06">
              <w:rPr>
                <w:rStyle w:val="Hyperlink"/>
                <w:noProof/>
              </w:rPr>
              <w:t xml:space="preserve">“But </w:t>
            </w:r>
            <w:r w:rsidR="009966C5" w:rsidRPr="004D0F06">
              <w:rPr>
                <w:rStyle w:val="Hyperlink"/>
                <w:i/>
                <w:iCs/>
                <w:noProof/>
              </w:rPr>
              <w:t>Thou</w:t>
            </w:r>
            <w:r w:rsidR="009966C5" w:rsidRPr="004D0F06">
              <w:rPr>
                <w:rStyle w:val="Hyperlink"/>
                <w:noProof/>
              </w:rPr>
              <w:t xml:space="preserve"> ...”</w:t>
            </w:r>
            <w:r w:rsidR="009966C5">
              <w:rPr>
                <w:noProof/>
                <w:webHidden/>
              </w:rPr>
              <w:tab/>
            </w:r>
            <w:r w:rsidR="009966C5">
              <w:rPr>
                <w:noProof/>
                <w:webHidden/>
              </w:rPr>
              <w:fldChar w:fldCharType="begin"/>
            </w:r>
            <w:r w:rsidR="009966C5">
              <w:rPr>
                <w:noProof/>
                <w:webHidden/>
              </w:rPr>
              <w:instrText xml:space="preserve"> PAGEREF _Toc35685474 \h </w:instrText>
            </w:r>
            <w:r w:rsidR="009966C5">
              <w:rPr>
                <w:noProof/>
                <w:webHidden/>
              </w:rPr>
            </w:r>
            <w:r w:rsidR="009966C5">
              <w:rPr>
                <w:noProof/>
                <w:webHidden/>
              </w:rPr>
              <w:fldChar w:fldCharType="separate"/>
            </w:r>
            <w:r w:rsidR="005C565F">
              <w:rPr>
                <w:noProof/>
                <w:webHidden/>
              </w:rPr>
              <w:t>155</w:t>
            </w:r>
            <w:r w:rsidR="009966C5">
              <w:rPr>
                <w:noProof/>
                <w:webHidden/>
              </w:rPr>
              <w:fldChar w:fldCharType="end"/>
            </w:r>
          </w:hyperlink>
        </w:p>
        <w:p w14:paraId="6F92C9C7" w14:textId="72D68C1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5" w:history="1">
            <w:r w:rsidR="009966C5" w:rsidRPr="004D0F06">
              <w:rPr>
                <w:rStyle w:val="Hyperlink"/>
                <w:noProof/>
              </w:rPr>
              <w:t>Proportion</w:t>
            </w:r>
            <w:r w:rsidR="009966C5">
              <w:rPr>
                <w:noProof/>
                <w:webHidden/>
              </w:rPr>
              <w:tab/>
            </w:r>
            <w:r w:rsidR="009966C5">
              <w:rPr>
                <w:noProof/>
                <w:webHidden/>
              </w:rPr>
              <w:fldChar w:fldCharType="begin"/>
            </w:r>
            <w:r w:rsidR="009966C5">
              <w:rPr>
                <w:noProof/>
                <w:webHidden/>
              </w:rPr>
              <w:instrText xml:space="preserve"> PAGEREF _Toc35685475 \h </w:instrText>
            </w:r>
            <w:r w:rsidR="009966C5">
              <w:rPr>
                <w:noProof/>
                <w:webHidden/>
              </w:rPr>
            </w:r>
            <w:r w:rsidR="009966C5">
              <w:rPr>
                <w:noProof/>
                <w:webHidden/>
              </w:rPr>
              <w:fldChar w:fldCharType="separate"/>
            </w:r>
            <w:r w:rsidR="005C565F">
              <w:rPr>
                <w:noProof/>
                <w:webHidden/>
              </w:rPr>
              <w:t>162</w:t>
            </w:r>
            <w:r w:rsidR="009966C5">
              <w:rPr>
                <w:noProof/>
                <w:webHidden/>
              </w:rPr>
              <w:fldChar w:fldCharType="end"/>
            </w:r>
          </w:hyperlink>
        </w:p>
        <w:p w14:paraId="6D53BCE5" w14:textId="54EB8D1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6" w:history="1">
            <w:r w:rsidR="009966C5" w:rsidRPr="004D0F06">
              <w:rPr>
                <w:rStyle w:val="Hyperlink"/>
                <w:noProof/>
              </w:rPr>
              <w:t>How Believers Prove The Lord As Priest</w:t>
            </w:r>
            <w:r w:rsidR="009966C5">
              <w:rPr>
                <w:noProof/>
                <w:webHidden/>
              </w:rPr>
              <w:tab/>
            </w:r>
            <w:r w:rsidR="009966C5">
              <w:rPr>
                <w:noProof/>
                <w:webHidden/>
              </w:rPr>
              <w:fldChar w:fldCharType="begin"/>
            </w:r>
            <w:r w:rsidR="009966C5">
              <w:rPr>
                <w:noProof/>
                <w:webHidden/>
              </w:rPr>
              <w:instrText xml:space="preserve"> PAGEREF _Toc35685476 \h </w:instrText>
            </w:r>
            <w:r w:rsidR="009966C5">
              <w:rPr>
                <w:noProof/>
                <w:webHidden/>
              </w:rPr>
            </w:r>
            <w:r w:rsidR="009966C5">
              <w:rPr>
                <w:noProof/>
                <w:webHidden/>
              </w:rPr>
              <w:fldChar w:fldCharType="separate"/>
            </w:r>
            <w:r w:rsidR="005C565F">
              <w:rPr>
                <w:noProof/>
                <w:webHidden/>
              </w:rPr>
              <w:t>165</w:t>
            </w:r>
            <w:r w:rsidR="009966C5">
              <w:rPr>
                <w:noProof/>
                <w:webHidden/>
              </w:rPr>
              <w:fldChar w:fldCharType="end"/>
            </w:r>
          </w:hyperlink>
        </w:p>
        <w:p w14:paraId="408282B8" w14:textId="13EAA6C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7" w:history="1">
            <w:r w:rsidR="009966C5" w:rsidRPr="004D0F06">
              <w:rPr>
                <w:rStyle w:val="Hyperlink"/>
                <w:noProof/>
              </w:rPr>
              <w:t>Supplying What Is Lacking</w:t>
            </w:r>
            <w:r w:rsidR="009966C5">
              <w:rPr>
                <w:noProof/>
                <w:webHidden/>
              </w:rPr>
              <w:tab/>
            </w:r>
            <w:r w:rsidR="009966C5">
              <w:rPr>
                <w:noProof/>
                <w:webHidden/>
              </w:rPr>
              <w:fldChar w:fldCharType="begin"/>
            </w:r>
            <w:r w:rsidR="009966C5">
              <w:rPr>
                <w:noProof/>
                <w:webHidden/>
              </w:rPr>
              <w:instrText xml:space="preserve"> PAGEREF _Toc35685477 \h </w:instrText>
            </w:r>
            <w:r w:rsidR="009966C5">
              <w:rPr>
                <w:noProof/>
                <w:webHidden/>
              </w:rPr>
            </w:r>
            <w:r w:rsidR="009966C5">
              <w:rPr>
                <w:noProof/>
                <w:webHidden/>
              </w:rPr>
              <w:fldChar w:fldCharType="separate"/>
            </w:r>
            <w:r w:rsidR="005C565F">
              <w:rPr>
                <w:noProof/>
                <w:webHidden/>
              </w:rPr>
              <w:t>169</w:t>
            </w:r>
            <w:r w:rsidR="009966C5">
              <w:rPr>
                <w:noProof/>
                <w:webHidden/>
              </w:rPr>
              <w:fldChar w:fldCharType="end"/>
            </w:r>
          </w:hyperlink>
        </w:p>
        <w:p w14:paraId="780850F7" w14:textId="70D1D14C"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8" w:history="1">
            <w:r w:rsidR="009966C5" w:rsidRPr="004D0F06">
              <w:rPr>
                <w:rStyle w:val="Hyperlink"/>
                <w:noProof/>
              </w:rPr>
              <w:t>The Holy Spirit Hovering, Descending</w:t>
            </w:r>
          </w:hyperlink>
          <w:r w:rsidR="002A0A82">
            <w:rPr>
              <w:rStyle w:val="Hyperlink"/>
              <w:noProof/>
            </w:rPr>
            <w:t xml:space="preserve"> </w:t>
          </w:r>
          <w:hyperlink w:anchor="_Toc35685479" w:history="1">
            <w:r w:rsidR="009966C5" w:rsidRPr="004D0F06">
              <w:rPr>
                <w:rStyle w:val="Hyperlink"/>
                <w:noProof/>
              </w:rPr>
              <w:t>And Dwelling</w:t>
            </w:r>
            <w:r w:rsidR="009966C5">
              <w:rPr>
                <w:noProof/>
                <w:webHidden/>
              </w:rPr>
              <w:tab/>
            </w:r>
            <w:r w:rsidR="009966C5">
              <w:rPr>
                <w:noProof/>
                <w:webHidden/>
              </w:rPr>
              <w:fldChar w:fldCharType="begin"/>
            </w:r>
            <w:r w:rsidR="009966C5">
              <w:rPr>
                <w:noProof/>
                <w:webHidden/>
              </w:rPr>
              <w:instrText xml:space="preserve"> PAGEREF _Toc35685479 \h </w:instrText>
            </w:r>
            <w:r w:rsidR="009966C5">
              <w:rPr>
                <w:noProof/>
                <w:webHidden/>
              </w:rPr>
            </w:r>
            <w:r w:rsidR="009966C5">
              <w:rPr>
                <w:noProof/>
                <w:webHidden/>
              </w:rPr>
              <w:fldChar w:fldCharType="separate"/>
            </w:r>
            <w:r w:rsidR="005C565F">
              <w:rPr>
                <w:noProof/>
                <w:webHidden/>
              </w:rPr>
              <w:t>175</w:t>
            </w:r>
            <w:r w:rsidR="009966C5">
              <w:rPr>
                <w:noProof/>
                <w:webHidden/>
              </w:rPr>
              <w:fldChar w:fldCharType="end"/>
            </w:r>
          </w:hyperlink>
        </w:p>
        <w:p w14:paraId="72171847" w14:textId="78BEFB9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0" w:history="1">
            <w:r w:rsidR="009966C5" w:rsidRPr="004D0F06">
              <w:rPr>
                <w:rStyle w:val="Hyperlink"/>
                <w:noProof/>
              </w:rPr>
              <w:t>The Kingdom Of God</w:t>
            </w:r>
            <w:r w:rsidR="009966C5">
              <w:rPr>
                <w:noProof/>
                <w:webHidden/>
              </w:rPr>
              <w:tab/>
            </w:r>
            <w:r w:rsidR="009966C5">
              <w:rPr>
                <w:noProof/>
                <w:webHidden/>
              </w:rPr>
              <w:fldChar w:fldCharType="begin"/>
            </w:r>
            <w:r w:rsidR="009966C5">
              <w:rPr>
                <w:noProof/>
                <w:webHidden/>
              </w:rPr>
              <w:instrText xml:space="preserve"> PAGEREF _Toc35685480 \h </w:instrText>
            </w:r>
            <w:r w:rsidR="009966C5">
              <w:rPr>
                <w:noProof/>
                <w:webHidden/>
              </w:rPr>
            </w:r>
            <w:r w:rsidR="009966C5">
              <w:rPr>
                <w:noProof/>
                <w:webHidden/>
              </w:rPr>
              <w:fldChar w:fldCharType="separate"/>
            </w:r>
            <w:r w:rsidR="005C565F">
              <w:rPr>
                <w:noProof/>
                <w:webHidden/>
              </w:rPr>
              <w:t>190</w:t>
            </w:r>
            <w:r w:rsidR="009966C5">
              <w:rPr>
                <w:noProof/>
                <w:webHidden/>
              </w:rPr>
              <w:fldChar w:fldCharType="end"/>
            </w:r>
          </w:hyperlink>
        </w:p>
        <w:p w14:paraId="7B0B4211" w14:textId="680290F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1" w:history="1">
            <w:r w:rsidR="009966C5" w:rsidRPr="004D0F06">
              <w:rPr>
                <w:rStyle w:val="Hyperlink"/>
                <w:noProof/>
              </w:rPr>
              <w:t>Dependence And Judgment</w:t>
            </w:r>
            <w:r w:rsidR="009966C5">
              <w:rPr>
                <w:noProof/>
                <w:webHidden/>
              </w:rPr>
              <w:tab/>
            </w:r>
            <w:r w:rsidR="009966C5">
              <w:rPr>
                <w:noProof/>
                <w:webHidden/>
              </w:rPr>
              <w:fldChar w:fldCharType="begin"/>
            </w:r>
            <w:r w:rsidR="009966C5">
              <w:rPr>
                <w:noProof/>
                <w:webHidden/>
              </w:rPr>
              <w:instrText xml:space="preserve"> PAGEREF _Toc35685481 \h </w:instrText>
            </w:r>
            <w:r w:rsidR="009966C5">
              <w:rPr>
                <w:noProof/>
                <w:webHidden/>
              </w:rPr>
            </w:r>
            <w:r w:rsidR="009966C5">
              <w:rPr>
                <w:noProof/>
                <w:webHidden/>
              </w:rPr>
              <w:fldChar w:fldCharType="separate"/>
            </w:r>
            <w:r w:rsidR="005C565F">
              <w:rPr>
                <w:noProof/>
                <w:webHidden/>
              </w:rPr>
              <w:t>195</w:t>
            </w:r>
            <w:r w:rsidR="009966C5">
              <w:rPr>
                <w:noProof/>
                <w:webHidden/>
              </w:rPr>
              <w:fldChar w:fldCharType="end"/>
            </w:r>
          </w:hyperlink>
        </w:p>
        <w:p w14:paraId="79F28421" w14:textId="5E89CC6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2" w:history="1">
            <w:r w:rsidR="009966C5" w:rsidRPr="004D0F06">
              <w:rPr>
                <w:rStyle w:val="Hyperlink"/>
                <w:noProof/>
              </w:rPr>
              <w:t>Trustworthiness</w:t>
            </w:r>
            <w:r w:rsidR="009966C5">
              <w:rPr>
                <w:noProof/>
                <w:webHidden/>
              </w:rPr>
              <w:tab/>
            </w:r>
            <w:r w:rsidR="009966C5">
              <w:rPr>
                <w:noProof/>
                <w:webHidden/>
              </w:rPr>
              <w:fldChar w:fldCharType="begin"/>
            </w:r>
            <w:r w:rsidR="009966C5">
              <w:rPr>
                <w:noProof/>
                <w:webHidden/>
              </w:rPr>
              <w:instrText xml:space="preserve"> PAGEREF _Toc35685482 \h </w:instrText>
            </w:r>
            <w:r w:rsidR="009966C5">
              <w:rPr>
                <w:noProof/>
                <w:webHidden/>
              </w:rPr>
            </w:r>
            <w:r w:rsidR="009966C5">
              <w:rPr>
                <w:noProof/>
                <w:webHidden/>
              </w:rPr>
              <w:fldChar w:fldCharType="separate"/>
            </w:r>
            <w:r w:rsidR="005C565F">
              <w:rPr>
                <w:noProof/>
                <w:webHidden/>
              </w:rPr>
              <w:t>197</w:t>
            </w:r>
            <w:r w:rsidR="009966C5">
              <w:rPr>
                <w:noProof/>
                <w:webHidden/>
              </w:rPr>
              <w:fldChar w:fldCharType="end"/>
            </w:r>
          </w:hyperlink>
        </w:p>
        <w:p w14:paraId="67C3CCDD" w14:textId="7A32EC2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3" w:history="1">
            <w:r w:rsidR="009966C5" w:rsidRPr="004D0F06">
              <w:rPr>
                <w:rStyle w:val="Hyperlink"/>
                <w:noProof/>
              </w:rPr>
              <w:t>Serving The Lord</w:t>
            </w:r>
            <w:r w:rsidR="009966C5">
              <w:rPr>
                <w:noProof/>
                <w:webHidden/>
              </w:rPr>
              <w:tab/>
            </w:r>
            <w:r w:rsidR="009966C5">
              <w:rPr>
                <w:noProof/>
                <w:webHidden/>
              </w:rPr>
              <w:fldChar w:fldCharType="begin"/>
            </w:r>
            <w:r w:rsidR="009966C5">
              <w:rPr>
                <w:noProof/>
                <w:webHidden/>
              </w:rPr>
              <w:instrText xml:space="preserve"> PAGEREF _Toc35685483 \h </w:instrText>
            </w:r>
            <w:r w:rsidR="009966C5">
              <w:rPr>
                <w:noProof/>
                <w:webHidden/>
              </w:rPr>
            </w:r>
            <w:r w:rsidR="009966C5">
              <w:rPr>
                <w:noProof/>
                <w:webHidden/>
              </w:rPr>
              <w:fldChar w:fldCharType="separate"/>
            </w:r>
            <w:r w:rsidR="005C565F">
              <w:rPr>
                <w:noProof/>
                <w:webHidden/>
              </w:rPr>
              <w:t>202</w:t>
            </w:r>
            <w:r w:rsidR="009966C5">
              <w:rPr>
                <w:noProof/>
                <w:webHidden/>
              </w:rPr>
              <w:fldChar w:fldCharType="end"/>
            </w:r>
          </w:hyperlink>
        </w:p>
        <w:p w14:paraId="5D972342" w14:textId="54A93DF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4" w:history="1">
            <w:r w:rsidR="009966C5" w:rsidRPr="004D0F06">
              <w:rPr>
                <w:rStyle w:val="Hyperlink"/>
                <w:noProof/>
              </w:rPr>
              <w:t>Purpose Of Heart</w:t>
            </w:r>
            <w:r w:rsidR="009966C5">
              <w:rPr>
                <w:noProof/>
                <w:webHidden/>
              </w:rPr>
              <w:tab/>
            </w:r>
            <w:r w:rsidR="009966C5">
              <w:rPr>
                <w:noProof/>
                <w:webHidden/>
              </w:rPr>
              <w:fldChar w:fldCharType="begin"/>
            </w:r>
            <w:r w:rsidR="009966C5">
              <w:rPr>
                <w:noProof/>
                <w:webHidden/>
              </w:rPr>
              <w:instrText xml:space="preserve"> PAGEREF _Toc35685484 \h </w:instrText>
            </w:r>
            <w:r w:rsidR="009966C5">
              <w:rPr>
                <w:noProof/>
                <w:webHidden/>
              </w:rPr>
            </w:r>
            <w:r w:rsidR="009966C5">
              <w:rPr>
                <w:noProof/>
                <w:webHidden/>
              </w:rPr>
              <w:fldChar w:fldCharType="separate"/>
            </w:r>
            <w:r w:rsidR="005C565F">
              <w:rPr>
                <w:noProof/>
                <w:webHidden/>
              </w:rPr>
              <w:t>209</w:t>
            </w:r>
            <w:r w:rsidR="009966C5">
              <w:rPr>
                <w:noProof/>
                <w:webHidden/>
              </w:rPr>
              <w:fldChar w:fldCharType="end"/>
            </w:r>
          </w:hyperlink>
        </w:p>
        <w:p w14:paraId="0A30872D" w14:textId="7492E69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5" w:history="1">
            <w:r w:rsidR="009966C5" w:rsidRPr="004D0F06">
              <w:rPr>
                <w:rStyle w:val="Hyperlink"/>
                <w:noProof/>
              </w:rPr>
              <w:t>The Assembly For Christ</w:t>
            </w:r>
            <w:r w:rsidR="009966C5">
              <w:rPr>
                <w:noProof/>
                <w:webHidden/>
              </w:rPr>
              <w:tab/>
            </w:r>
            <w:r w:rsidR="009966C5">
              <w:rPr>
                <w:noProof/>
                <w:webHidden/>
              </w:rPr>
              <w:fldChar w:fldCharType="begin"/>
            </w:r>
            <w:r w:rsidR="009966C5">
              <w:rPr>
                <w:noProof/>
                <w:webHidden/>
              </w:rPr>
              <w:instrText xml:space="preserve"> PAGEREF _Toc35685485 \h </w:instrText>
            </w:r>
            <w:r w:rsidR="009966C5">
              <w:rPr>
                <w:noProof/>
                <w:webHidden/>
              </w:rPr>
            </w:r>
            <w:r w:rsidR="009966C5">
              <w:rPr>
                <w:noProof/>
                <w:webHidden/>
              </w:rPr>
              <w:fldChar w:fldCharType="separate"/>
            </w:r>
            <w:r w:rsidR="005C565F">
              <w:rPr>
                <w:noProof/>
                <w:webHidden/>
              </w:rPr>
              <w:t>218</w:t>
            </w:r>
            <w:r w:rsidR="009966C5">
              <w:rPr>
                <w:noProof/>
                <w:webHidden/>
              </w:rPr>
              <w:fldChar w:fldCharType="end"/>
            </w:r>
          </w:hyperlink>
        </w:p>
        <w:p w14:paraId="02BE87EB" w14:textId="7A94BF5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6" w:history="1">
            <w:r w:rsidR="009966C5" w:rsidRPr="004D0F06">
              <w:rPr>
                <w:rStyle w:val="Hyperlink"/>
                <w:noProof/>
              </w:rPr>
              <w:t>“Agreeable To Him”</w:t>
            </w:r>
            <w:r w:rsidR="009966C5">
              <w:rPr>
                <w:noProof/>
                <w:webHidden/>
              </w:rPr>
              <w:tab/>
            </w:r>
            <w:r w:rsidR="009966C5">
              <w:rPr>
                <w:noProof/>
                <w:webHidden/>
              </w:rPr>
              <w:fldChar w:fldCharType="begin"/>
            </w:r>
            <w:r w:rsidR="009966C5">
              <w:rPr>
                <w:noProof/>
                <w:webHidden/>
              </w:rPr>
              <w:instrText xml:space="preserve"> PAGEREF _Toc35685486 \h </w:instrText>
            </w:r>
            <w:r w:rsidR="009966C5">
              <w:rPr>
                <w:noProof/>
                <w:webHidden/>
              </w:rPr>
            </w:r>
            <w:r w:rsidR="009966C5">
              <w:rPr>
                <w:noProof/>
                <w:webHidden/>
              </w:rPr>
              <w:fldChar w:fldCharType="separate"/>
            </w:r>
            <w:r w:rsidR="005C565F">
              <w:rPr>
                <w:noProof/>
                <w:webHidden/>
              </w:rPr>
              <w:t>235</w:t>
            </w:r>
            <w:r w:rsidR="009966C5">
              <w:rPr>
                <w:noProof/>
                <w:webHidden/>
              </w:rPr>
              <w:fldChar w:fldCharType="end"/>
            </w:r>
          </w:hyperlink>
        </w:p>
        <w:p w14:paraId="6270E92F" w14:textId="07D1BC9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7" w:history="1">
            <w:r w:rsidR="009966C5" w:rsidRPr="004D0F06">
              <w:rPr>
                <w:rStyle w:val="Hyperlink"/>
                <w:noProof/>
              </w:rPr>
              <w:t>“His Own” And “Her Own”</w:t>
            </w:r>
            <w:r w:rsidR="009966C5">
              <w:rPr>
                <w:noProof/>
                <w:webHidden/>
              </w:rPr>
              <w:tab/>
            </w:r>
            <w:r w:rsidR="009966C5">
              <w:rPr>
                <w:noProof/>
                <w:webHidden/>
              </w:rPr>
              <w:fldChar w:fldCharType="begin"/>
            </w:r>
            <w:r w:rsidR="009966C5">
              <w:rPr>
                <w:noProof/>
                <w:webHidden/>
              </w:rPr>
              <w:instrText xml:space="preserve"> PAGEREF _Toc35685487 \h </w:instrText>
            </w:r>
            <w:r w:rsidR="009966C5">
              <w:rPr>
                <w:noProof/>
                <w:webHidden/>
              </w:rPr>
            </w:r>
            <w:r w:rsidR="009966C5">
              <w:rPr>
                <w:noProof/>
                <w:webHidden/>
              </w:rPr>
              <w:fldChar w:fldCharType="separate"/>
            </w:r>
            <w:r w:rsidR="005C565F">
              <w:rPr>
                <w:noProof/>
                <w:webHidden/>
              </w:rPr>
              <w:t>239</w:t>
            </w:r>
            <w:r w:rsidR="009966C5">
              <w:rPr>
                <w:noProof/>
                <w:webHidden/>
              </w:rPr>
              <w:fldChar w:fldCharType="end"/>
            </w:r>
          </w:hyperlink>
        </w:p>
        <w:p w14:paraId="20AE8D5D" w14:textId="7480D2D1"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8" w:history="1">
            <w:r w:rsidR="009966C5" w:rsidRPr="004D0F06">
              <w:rPr>
                <w:rStyle w:val="Hyperlink"/>
                <w:noProof/>
              </w:rPr>
              <w:t>Little Things</w:t>
            </w:r>
            <w:r w:rsidR="009966C5">
              <w:rPr>
                <w:noProof/>
                <w:webHidden/>
              </w:rPr>
              <w:tab/>
            </w:r>
            <w:r w:rsidR="009966C5">
              <w:rPr>
                <w:noProof/>
                <w:webHidden/>
              </w:rPr>
              <w:fldChar w:fldCharType="begin"/>
            </w:r>
            <w:r w:rsidR="009966C5">
              <w:rPr>
                <w:noProof/>
                <w:webHidden/>
              </w:rPr>
              <w:instrText xml:space="preserve"> PAGEREF _Toc35685488 \h </w:instrText>
            </w:r>
            <w:r w:rsidR="009966C5">
              <w:rPr>
                <w:noProof/>
                <w:webHidden/>
              </w:rPr>
            </w:r>
            <w:r w:rsidR="009966C5">
              <w:rPr>
                <w:noProof/>
                <w:webHidden/>
              </w:rPr>
              <w:fldChar w:fldCharType="separate"/>
            </w:r>
            <w:r w:rsidR="005C565F">
              <w:rPr>
                <w:noProof/>
                <w:webHidden/>
              </w:rPr>
              <w:t>241</w:t>
            </w:r>
            <w:r w:rsidR="009966C5">
              <w:rPr>
                <w:noProof/>
                <w:webHidden/>
              </w:rPr>
              <w:fldChar w:fldCharType="end"/>
            </w:r>
          </w:hyperlink>
        </w:p>
        <w:p w14:paraId="6371F8BB" w14:textId="4DD76E9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9" w:history="1">
            <w:r w:rsidR="009966C5" w:rsidRPr="004D0F06">
              <w:rPr>
                <w:rStyle w:val="Hyperlink"/>
                <w:noProof/>
              </w:rPr>
              <w:t>Having Respect To The Recompense</w:t>
            </w:r>
            <w:r w:rsidR="009966C5">
              <w:rPr>
                <w:noProof/>
                <w:webHidden/>
              </w:rPr>
              <w:tab/>
            </w:r>
            <w:r w:rsidR="009966C5">
              <w:rPr>
                <w:noProof/>
                <w:webHidden/>
              </w:rPr>
              <w:fldChar w:fldCharType="begin"/>
            </w:r>
            <w:r w:rsidR="009966C5">
              <w:rPr>
                <w:noProof/>
                <w:webHidden/>
              </w:rPr>
              <w:instrText xml:space="preserve"> PAGEREF _Toc35685489 \h </w:instrText>
            </w:r>
            <w:r w:rsidR="009966C5">
              <w:rPr>
                <w:noProof/>
                <w:webHidden/>
              </w:rPr>
            </w:r>
            <w:r w:rsidR="009966C5">
              <w:rPr>
                <w:noProof/>
                <w:webHidden/>
              </w:rPr>
              <w:fldChar w:fldCharType="separate"/>
            </w:r>
            <w:r w:rsidR="005C565F">
              <w:rPr>
                <w:noProof/>
                <w:webHidden/>
              </w:rPr>
              <w:t>246</w:t>
            </w:r>
            <w:r w:rsidR="009966C5">
              <w:rPr>
                <w:noProof/>
                <w:webHidden/>
              </w:rPr>
              <w:fldChar w:fldCharType="end"/>
            </w:r>
          </w:hyperlink>
        </w:p>
        <w:p w14:paraId="266016DF" w14:textId="58D22FC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0" w:history="1">
            <w:r w:rsidR="009966C5" w:rsidRPr="004D0F06">
              <w:rPr>
                <w:rStyle w:val="Hyperlink"/>
                <w:noProof/>
              </w:rPr>
              <w:t>Wisdom</w:t>
            </w:r>
            <w:r w:rsidR="009966C5">
              <w:rPr>
                <w:noProof/>
                <w:webHidden/>
              </w:rPr>
              <w:tab/>
            </w:r>
            <w:r w:rsidR="009966C5">
              <w:rPr>
                <w:noProof/>
                <w:webHidden/>
              </w:rPr>
              <w:fldChar w:fldCharType="begin"/>
            </w:r>
            <w:r w:rsidR="009966C5">
              <w:rPr>
                <w:noProof/>
                <w:webHidden/>
              </w:rPr>
              <w:instrText xml:space="preserve"> PAGEREF _Toc35685490 \h </w:instrText>
            </w:r>
            <w:r w:rsidR="009966C5">
              <w:rPr>
                <w:noProof/>
                <w:webHidden/>
              </w:rPr>
            </w:r>
            <w:r w:rsidR="009966C5">
              <w:rPr>
                <w:noProof/>
                <w:webHidden/>
              </w:rPr>
              <w:fldChar w:fldCharType="separate"/>
            </w:r>
            <w:r w:rsidR="005C565F">
              <w:rPr>
                <w:noProof/>
                <w:webHidden/>
              </w:rPr>
              <w:t>252</w:t>
            </w:r>
            <w:r w:rsidR="009966C5">
              <w:rPr>
                <w:noProof/>
                <w:webHidden/>
              </w:rPr>
              <w:fldChar w:fldCharType="end"/>
            </w:r>
          </w:hyperlink>
        </w:p>
        <w:p w14:paraId="4F5A22EE" w14:textId="52DE44EA"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1" w:history="1">
            <w:r w:rsidR="009966C5" w:rsidRPr="004D0F06">
              <w:rPr>
                <w:rStyle w:val="Hyperlink"/>
                <w:noProof/>
              </w:rPr>
              <w:t>Being Serviceable</w:t>
            </w:r>
            <w:r w:rsidR="009966C5">
              <w:rPr>
                <w:noProof/>
                <w:webHidden/>
              </w:rPr>
              <w:tab/>
            </w:r>
            <w:r w:rsidR="009966C5">
              <w:rPr>
                <w:noProof/>
                <w:webHidden/>
              </w:rPr>
              <w:fldChar w:fldCharType="begin"/>
            </w:r>
            <w:r w:rsidR="009966C5">
              <w:rPr>
                <w:noProof/>
                <w:webHidden/>
              </w:rPr>
              <w:instrText xml:space="preserve"> PAGEREF _Toc35685491 \h </w:instrText>
            </w:r>
            <w:r w:rsidR="009966C5">
              <w:rPr>
                <w:noProof/>
                <w:webHidden/>
              </w:rPr>
            </w:r>
            <w:r w:rsidR="009966C5">
              <w:rPr>
                <w:noProof/>
                <w:webHidden/>
              </w:rPr>
              <w:fldChar w:fldCharType="separate"/>
            </w:r>
            <w:r w:rsidR="005C565F">
              <w:rPr>
                <w:noProof/>
                <w:webHidden/>
              </w:rPr>
              <w:t>255</w:t>
            </w:r>
            <w:r w:rsidR="009966C5">
              <w:rPr>
                <w:noProof/>
                <w:webHidden/>
              </w:rPr>
              <w:fldChar w:fldCharType="end"/>
            </w:r>
          </w:hyperlink>
        </w:p>
        <w:p w14:paraId="4FFAEDF6" w14:textId="7FFCBA7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2" w:history="1">
            <w:r w:rsidR="009966C5" w:rsidRPr="004D0F06">
              <w:rPr>
                <w:rStyle w:val="Hyperlink"/>
                <w:noProof/>
              </w:rPr>
              <w:t>Devotion And Committal</w:t>
            </w:r>
            <w:r w:rsidR="009966C5">
              <w:rPr>
                <w:noProof/>
                <w:webHidden/>
              </w:rPr>
              <w:tab/>
            </w:r>
            <w:r w:rsidR="009966C5">
              <w:rPr>
                <w:noProof/>
                <w:webHidden/>
              </w:rPr>
              <w:fldChar w:fldCharType="begin"/>
            </w:r>
            <w:r w:rsidR="009966C5">
              <w:rPr>
                <w:noProof/>
                <w:webHidden/>
              </w:rPr>
              <w:instrText xml:space="preserve"> PAGEREF _Toc35685492 \h </w:instrText>
            </w:r>
            <w:r w:rsidR="009966C5">
              <w:rPr>
                <w:noProof/>
                <w:webHidden/>
              </w:rPr>
            </w:r>
            <w:r w:rsidR="009966C5">
              <w:rPr>
                <w:noProof/>
                <w:webHidden/>
              </w:rPr>
              <w:fldChar w:fldCharType="separate"/>
            </w:r>
            <w:r w:rsidR="005C565F">
              <w:rPr>
                <w:noProof/>
                <w:webHidden/>
              </w:rPr>
              <w:t>262</w:t>
            </w:r>
            <w:r w:rsidR="009966C5">
              <w:rPr>
                <w:noProof/>
                <w:webHidden/>
              </w:rPr>
              <w:fldChar w:fldCharType="end"/>
            </w:r>
          </w:hyperlink>
        </w:p>
        <w:p w14:paraId="6887C69D" w14:textId="02A9432C"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3" w:history="1">
            <w:r w:rsidR="009966C5" w:rsidRPr="004D0F06">
              <w:rPr>
                <w:rStyle w:val="Hyperlink"/>
                <w:noProof/>
              </w:rPr>
              <w:t>“One Another”</w:t>
            </w:r>
            <w:r w:rsidR="009966C5">
              <w:rPr>
                <w:noProof/>
                <w:webHidden/>
              </w:rPr>
              <w:tab/>
            </w:r>
            <w:r w:rsidR="009966C5">
              <w:rPr>
                <w:noProof/>
                <w:webHidden/>
              </w:rPr>
              <w:fldChar w:fldCharType="begin"/>
            </w:r>
            <w:r w:rsidR="009966C5">
              <w:rPr>
                <w:noProof/>
                <w:webHidden/>
              </w:rPr>
              <w:instrText xml:space="preserve"> PAGEREF _Toc35685493 \h </w:instrText>
            </w:r>
            <w:r w:rsidR="009966C5">
              <w:rPr>
                <w:noProof/>
                <w:webHidden/>
              </w:rPr>
            </w:r>
            <w:r w:rsidR="009966C5">
              <w:rPr>
                <w:noProof/>
                <w:webHidden/>
              </w:rPr>
              <w:fldChar w:fldCharType="separate"/>
            </w:r>
            <w:r w:rsidR="005C565F">
              <w:rPr>
                <w:noProof/>
                <w:webHidden/>
              </w:rPr>
              <w:t>265</w:t>
            </w:r>
            <w:r w:rsidR="009966C5">
              <w:rPr>
                <w:noProof/>
                <w:webHidden/>
              </w:rPr>
              <w:fldChar w:fldCharType="end"/>
            </w:r>
          </w:hyperlink>
        </w:p>
        <w:p w14:paraId="3BDB637B" w14:textId="55B11C4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4" w:history="1">
            <w:r w:rsidR="009966C5" w:rsidRPr="004D0F06">
              <w:rPr>
                <w:rStyle w:val="Hyperlink"/>
                <w:noProof/>
              </w:rPr>
              <w:t>Six Men Of Faith</w:t>
            </w:r>
            <w:r w:rsidR="009966C5">
              <w:rPr>
                <w:noProof/>
                <w:webHidden/>
              </w:rPr>
              <w:tab/>
            </w:r>
            <w:r w:rsidR="009966C5">
              <w:rPr>
                <w:noProof/>
                <w:webHidden/>
              </w:rPr>
              <w:fldChar w:fldCharType="begin"/>
            </w:r>
            <w:r w:rsidR="009966C5">
              <w:rPr>
                <w:noProof/>
                <w:webHidden/>
              </w:rPr>
              <w:instrText xml:space="preserve"> PAGEREF _Toc35685494 \h </w:instrText>
            </w:r>
            <w:r w:rsidR="009966C5">
              <w:rPr>
                <w:noProof/>
                <w:webHidden/>
              </w:rPr>
            </w:r>
            <w:r w:rsidR="009966C5">
              <w:rPr>
                <w:noProof/>
                <w:webHidden/>
              </w:rPr>
              <w:fldChar w:fldCharType="separate"/>
            </w:r>
            <w:r w:rsidR="005C565F">
              <w:rPr>
                <w:noProof/>
                <w:webHidden/>
              </w:rPr>
              <w:t>272</w:t>
            </w:r>
            <w:r w:rsidR="009966C5">
              <w:rPr>
                <w:noProof/>
                <w:webHidden/>
              </w:rPr>
              <w:fldChar w:fldCharType="end"/>
            </w:r>
          </w:hyperlink>
        </w:p>
        <w:p w14:paraId="6A84357B" w14:textId="778D4B4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5" w:history="1">
            <w:r w:rsidR="009966C5" w:rsidRPr="004D0F06">
              <w:rPr>
                <w:rStyle w:val="Hyperlink"/>
                <w:noProof/>
              </w:rPr>
              <w:t>“The Proving Of Your Faith”</w:t>
            </w:r>
            <w:r w:rsidR="009966C5">
              <w:rPr>
                <w:noProof/>
                <w:webHidden/>
              </w:rPr>
              <w:tab/>
            </w:r>
            <w:r w:rsidR="009966C5">
              <w:rPr>
                <w:noProof/>
                <w:webHidden/>
              </w:rPr>
              <w:fldChar w:fldCharType="begin"/>
            </w:r>
            <w:r w:rsidR="009966C5">
              <w:rPr>
                <w:noProof/>
                <w:webHidden/>
              </w:rPr>
              <w:instrText xml:space="preserve"> PAGEREF _Toc35685495 \h </w:instrText>
            </w:r>
            <w:r w:rsidR="009966C5">
              <w:rPr>
                <w:noProof/>
                <w:webHidden/>
              </w:rPr>
            </w:r>
            <w:r w:rsidR="009966C5">
              <w:rPr>
                <w:noProof/>
                <w:webHidden/>
              </w:rPr>
              <w:fldChar w:fldCharType="separate"/>
            </w:r>
            <w:r w:rsidR="005C565F">
              <w:rPr>
                <w:noProof/>
                <w:webHidden/>
              </w:rPr>
              <w:t>279</w:t>
            </w:r>
            <w:r w:rsidR="009966C5">
              <w:rPr>
                <w:noProof/>
                <w:webHidden/>
              </w:rPr>
              <w:fldChar w:fldCharType="end"/>
            </w:r>
          </w:hyperlink>
        </w:p>
        <w:p w14:paraId="6D049AAE" w14:textId="1610FBF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6" w:history="1">
            <w:r w:rsidR="009966C5" w:rsidRPr="004D0F06">
              <w:rPr>
                <w:rStyle w:val="Hyperlink"/>
                <w:noProof/>
              </w:rPr>
              <w:t>“Whatever He May Say To You, Do”</w:t>
            </w:r>
            <w:r w:rsidR="009966C5">
              <w:rPr>
                <w:noProof/>
                <w:webHidden/>
              </w:rPr>
              <w:tab/>
            </w:r>
            <w:r w:rsidR="009966C5">
              <w:rPr>
                <w:noProof/>
                <w:webHidden/>
              </w:rPr>
              <w:fldChar w:fldCharType="begin"/>
            </w:r>
            <w:r w:rsidR="009966C5">
              <w:rPr>
                <w:noProof/>
                <w:webHidden/>
              </w:rPr>
              <w:instrText xml:space="preserve"> PAGEREF _Toc35685496 \h </w:instrText>
            </w:r>
            <w:r w:rsidR="009966C5">
              <w:rPr>
                <w:noProof/>
                <w:webHidden/>
              </w:rPr>
            </w:r>
            <w:r w:rsidR="009966C5">
              <w:rPr>
                <w:noProof/>
                <w:webHidden/>
              </w:rPr>
              <w:fldChar w:fldCharType="separate"/>
            </w:r>
            <w:r w:rsidR="005C565F">
              <w:rPr>
                <w:noProof/>
                <w:webHidden/>
              </w:rPr>
              <w:t>282</w:t>
            </w:r>
            <w:r w:rsidR="009966C5">
              <w:rPr>
                <w:noProof/>
                <w:webHidden/>
              </w:rPr>
              <w:fldChar w:fldCharType="end"/>
            </w:r>
          </w:hyperlink>
        </w:p>
        <w:p w14:paraId="64AEEDBC" w14:textId="29B75B5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7" w:history="1">
            <w:r w:rsidR="009966C5" w:rsidRPr="004D0F06">
              <w:rPr>
                <w:rStyle w:val="Hyperlink"/>
                <w:noProof/>
              </w:rPr>
              <w:t>The Lord’s Personal Interest And Love</w:t>
            </w:r>
            <w:r w:rsidR="009966C5">
              <w:rPr>
                <w:noProof/>
                <w:webHidden/>
              </w:rPr>
              <w:tab/>
            </w:r>
            <w:r w:rsidR="009966C5">
              <w:rPr>
                <w:noProof/>
                <w:webHidden/>
              </w:rPr>
              <w:fldChar w:fldCharType="begin"/>
            </w:r>
            <w:r w:rsidR="009966C5">
              <w:rPr>
                <w:noProof/>
                <w:webHidden/>
              </w:rPr>
              <w:instrText xml:space="preserve"> PAGEREF _Toc35685497 \h </w:instrText>
            </w:r>
            <w:r w:rsidR="009966C5">
              <w:rPr>
                <w:noProof/>
                <w:webHidden/>
              </w:rPr>
            </w:r>
            <w:r w:rsidR="009966C5">
              <w:rPr>
                <w:noProof/>
                <w:webHidden/>
              </w:rPr>
              <w:fldChar w:fldCharType="separate"/>
            </w:r>
            <w:r w:rsidR="005C565F">
              <w:rPr>
                <w:noProof/>
                <w:webHidden/>
              </w:rPr>
              <w:t>285</w:t>
            </w:r>
            <w:r w:rsidR="009966C5">
              <w:rPr>
                <w:noProof/>
                <w:webHidden/>
              </w:rPr>
              <w:fldChar w:fldCharType="end"/>
            </w:r>
          </w:hyperlink>
        </w:p>
        <w:p w14:paraId="25E32E20" w14:textId="3BB6736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8" w:history="1">
            <w:r w:rsidR="009966C5" w:rsidRPr="004D0F06">
              <w:rPr>
                <w:rStyle w:val="Hyperlink"/>
                <w:noProof/>
              </w:rPr>
              <w:t>The Lord’s Direction</w:t>
            </w:r>
            <w:r w:rsidR="009966C5">
              <w:rPr>
                <w:noProof/>
                <w:webHidden/>
              </w:rPr>
              <w:tab/>
            </w:r>
            <w:r w:rsidR="009966C5">
              <w:rPr>
                <w:noProof/>
                <w:webHidden/>
              </w:rPr>
              <w:fldChar w:fldCharType="begin"/>
            </w:r>
            <w:r w:rsidR="009966C5">
              <w:rPr>
                <w:noProof/>
                <w:webHidden/>
              </w:rPr>
              <w:instrText xml:space="preserve"> PAGEREF _Toc35685498 \h </w:instrText>
            </w:r>
            <w:r w:rsidR="009966C5">
              <w:rPr>
                <w:noProof/>
                <w:webHidden/>
              </w:rPr>
            </w:r>
            <w:r w:rsidR="009966C5">
              <w:rPr>
                <w:noProof/>
                <w:webHidden/>
              </w:rPr>
              <w:fldChar w:fldCharType="separate"/>
            </w:r>
            <w:r w:rsidR="005C565F">
              <w:rPr>
                <w:noProof/>
                <w:webHidden/>
              </w:rPr>
              <w:t>287</w:t>
            </w:r>
            <w:r w:rsidR="009966C5">
              <w:rPr>
                <w:noProof/>
                <w:webHidden/>
              </w:rPr>
              <w:fldChar w:fldCharType="end"/>
            </w:r>
          </w:hyperlink>
        </w:p>
        <w:p w14:paraId="176D3986" w14:textId="0EF7C4F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9" w:history="1">
            <w:r w:rsidR="009966C5" w:rsidRPr="004D0F06">
              <w:rPr>
                <w:rStyle w:val="Hyperlink"/>
                <w:noProof/>
              </w:rPr>
              <w:t>“The Good Part”</w:t>
            </w:r>
            <w:r w:rsidR="009966C5">
              <w:rPr>
                <w:noProof/>
                <w:webHidden/>
              </w:rPr>
              <w:tab/>
            </w:r>
            <w:r w:rsidR="009966C5">
              <w:rPr>
                <w:noProof/>
                <w:webHidden/>
              </w:rPr>
              <w:fldChar w:fldCharType="begin"/>
            </w:r>
            <w:r w:rsidR="009966C5">
              <w:rPr>
                <w:noProof/>
                <w:webHidden/>
              </w:rPr>
              <w:instrText xml:space="preserve"> PAGEREF _Toc35685499 \h </w:instrText>
            </w:r>
            <w:r w:rsidR="009966C5">
              <w:rPr>
                <w:noProof/>
                <w:webHidden/>
              </w:rPr>
            </w:r>
            <w:r w:rsidR="009966C5">
              <w:rPr>
                <w:noProof/>
                <w:webHidden/>
              </w:rPr>
              <w:fldChar w:fldCharType="separate"/>
            </w:r>
            <w:r w:rsidR="005C565F">
              <w:rPr>
                <w:noProof/>
                <w:webHidden/>
              </w:rPr>
              <w:t>294</w:t>
            </w:r>
            <w:r w:rsidR="009966C5">
              <w:rPr>
                <w:noProof/>
                <w:webHidden/>
              </w:rPr>
              <w:fldChar w:fldCharType="end"/>
            </w:r>
          </w:hyperlink>
        </w:p>
        <w:p w14:paraId="5444907C" w14:textId="69A1C24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0" w:history="1">
            <w:r w:rsidR="009966C5" w:rsidRPr="004D0F06">
              <w:rPr>
                <w:rStyle w:val="Hyperlink"/>
                <w:noProof/>
              </w:rPr>
              <w:t>Subjects Of The Lord’s Interest</w:t>
            </w:r>
            <w:r w:rsidR="009966C5">
              <w:rPr>
                <w:noProof/>
                <w:webHidden/>
              </w:rPr>
              <w:tab/>
            </w:r>
            <w:r w:rsidR="009966C5">
              <w:rPr>
                <w:noProof/>
                <w:webHidden/>
              </w:rPr>
              <w:fldChar w:fldCharType="begin"/>
            </w:r>
            <w:r w:rsidR="009966C5">
              <w:rPr>
                <w:noProof/>
                <w:webHidden/>
              </w:rPr>
              <w:instrText xml:space="preserve"> PAGEREF _Toc35685500 \h </w:instrText>
            </w:r>
            <w:r w:rsidR="009966C5">
              <w:rPr>
                <w:noProof/>
                <w:webHidden/>
              </w:rPr>
            </w:r>
            <w:r w:rsidR="009966C5">
              <w:rPr>
                <w:noProof/>
                <w:webHidden/>
              </w:rPr>
              <w:fldChar w:fldCharType="separate"/>
            </w:r>
            <w:r w:rsidR="005C565F">
              <w:rPr>
                <w:noProof/>
                <w:webHidden/>
              </w:rPr>
              <w:t>301</w:t>
            </w:r>
            <w:r w:rsidR="009966C5">
              <w:rPr>
                <w:noProof/>
                <w:webHidden/>
              </w:rPr>
              <w:fldChar w:fldCharType="end"/>
            </w:r>
          </w:hyperlink>
        </w:p>
        <w:p w14:paraId="6567D7D6" w14:textId="0230275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1" w:history="1">
            <w:r w:rsidR="009966C5" w:rsidRPr="004D0F06">
              <w:rPr>
                <w:rStyle w:val="Hyperlink"/>
                <w:noProof/>
              </w:rPr>
              <w:t>The Lord’s Victory And His Sympathy</w:t>
            </w:r>
            <w:r w:rsidR="009966C5">
              <w:rPr>
                <w:noProof/>
                <w:webHidden/>
              </w:rPr>
              <w:tab/>
            </w:r>
            <w:r w:rsidR="009966C5">
              <w:rPr>
                <w:noProof/>
                <w:webHidden/>
              </w:rPr>
              <w:fldChar w:fldCharType="begin"/>
            </w:r>
            <w:r w:rsidR="009966C5">
              <w:rPr>
                <w:noProof/>
                <w:webHidden/>
              </w:rPr>
              <w:instrText xml:space="preserve"> PAGEREF _Toc35685501 \h </w:instrText>
            </w:r>
            <w:r w:rsidR="009966C5">
              <w:rPr>
                <w:noProof/>
                <w:webHidden/>
              </w:rPr>
            </w:r>
            <w:r w:rsidR="009966C5">
              <w:rPr>
                <w:noProof/>
                <w:webHidden/>
              </w:rPr>
              <w:fldChar w:fldCharType="separate"/>
            </w:r>
            <w:r w:rsidR="005C565F">
              <w:rPr>
                <w:noProof/>
                <w:webHidden/>
              </w:rPr>
              <w:t>315</w:t>
            </w:r>
            <w:r w:rsidR="009966C5">
              <w:rPr>
                <w:noProof/>
                <w:webHidden/>
              </w:rPr>
              <w:fldChar w:fldCharType="end"/>
            </w:r>
          </w:hyperlink>
        </w:p>
        <w:p w14:paraId="5BD01112" w14:textId="15475E1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2" w:history="1">
            <w:r w:rsidR="009966C5" w:rsidRPr="004D0F06">
              <w:rPr>
                <w:rStyle w:val="Hyperlink"/>
                <w:noProof/>
              </w:rPr>
              <w:t>Known Of God</w:t>
            </w:r>
            <w:r w:rsidR="009966C5">
              <w:rPr>
                <w:noProof/>
                <w:webHidden/>
              </w:rPr>
              <w:tab/>
            </w:r>
            <w:r w:rsidR="009966C5">
              <w:rPr>
                <w:noProof/>
                <w:webHidden/>
              </w:rPr>
              <w:fldChar w:fldCharType="begin"/>
            </w:r>
            <w:r w:rsidR="009966C5">
              <w:rPr>
                <w:noProof/>
                <w:webHidden/>
              </w:rPr>
              <w:instrText xml:space="preserve"> PAGEREF _Toc35685502 \h </w:instrText>
            </w:r>
            <w:r w:rsidR="009966C5">
              <w:rPr>
                <w:noProof/>
                <w:webHidden/>
              </w:rPr>
            </w:r>
            <w:r w:rsidR="009966C5">
              <w:rPr>
                <w:noProof/>
                <w:webHidden/>
              </w:rPr>
              <w:fldChar w:fldCharType="separate"/>
            </w:r>
            <w:r w:rsidR="005C565F">
              <w:rPr>
                <w:noProof/>
                <w:webHidden/>
              </w:rPr>
              <w:t>318</w:t>
            </w:r>
            <w:r w:rsidR="009966C5">
              <w:rPr>
                <w:noProof/>
                <w:webHidden/>
              </w:rPr>
              <w:fldChar w:fldCharType="end"/>
            </w:r>
          </w:hyperlink>
        </w:p>
        <w:p w14:paraId="137EFAB6" w14:textId="582BC1B2" w:rsidR="005F20A2" w:rsidRPr="009966C5" w:rsidRDefault="00302981" w:rsidP="005F20A2">
          <w:pPr>
            <w:pStyle w:val="TOC1"/>
            <w:tabs>
              <w:tab w:val="right" w:leader="dot" w:pos="6965"/>
            </w:tabs>
            <w:spacing w:after="0" w:line="240" w:lineRule="auto"/>
            <w:rPr>
              <w:b/>
              <w:bCs/>
              <w:noProof/>
            </w:rPr>
            <w:sectPr w:rsidR="005F20A2" w:rsidRPr="009966C5" w:rsidSect="005F20A2">
              <w:footerReference w:type="default" r:id="rId10"/>
              <w:footerReference w:type="first" r:id="rId11"/>
              <w:type w:val="continuous"/>
              <w:pgSz w:w="8959" w:h="13325"/>
              <w:pgMar w:top="1134" w:right="1077" w:bottom="851" w:left="737" w:header="709" w:footer="709" w:gutter="170"/>
              <w:pgNumType w:fmt="lowerRoman" w:start="1"/>
              <w:cols w:space="708"/>
              <w:docGrid w:linePitch="360"/>
            </w:sectPr>
          </w:pPr>
          <w:r w:rsidRPr="009966C5">
            <w:rPr>
              <w:b/>
              <w:bCs/>
              <w:noProof/>
            </w:rPr>
            <w:fldChar w:fldCharType="end"/>
          </w:r>
        </w:p>
        <w:p w14:paraId="0964D7CF" w14:textId="77777777" w:rsidR="005F20A2" w:rsidRDefault="00000000" w:rsidP="005F20A2">
          <w:pPr>
            <w:pStyle w:val="TOC1"/>
            <w:tabs>
              <w:tab w:val="right" w:leader="dot" w:pos="6965"/>
            </w:tabs>
            <w:spacing w:after="0" w:line="240" w:lineRule="auto"/>
            <w:rPr>
              <w:b/>
              <w:bCs/>
              <w:noProof/>
            </w:rPr>
          </w:pPr>
        </w:p>
      </w:sdtContent>
    </w:sdt>
    <w:bookmarkEnd w:id="3" w:displacedByCustomXml="prev"/>
    <w:p w14:paraId="66569E15" w14:textId="5D14EF07" w:rsidR="00F36479" w:rsidRDefault="00F36479" w:rsidP="00CB1B79">
      <w:r>
        <w:br w:type="page"/>
      </w:r>
    </w:p>
    <w:p w14:paraId="0722C599" w14:textId="32E7B3C0" w:rsidR="00B03285" w:rsidRDefault="00FE0FE7" w:rsidP="00CB1B79">
      <w:r>
        <w:rPr>
          <w:noProof/>
        </w:rPr>
        <w:lastRenderedPageBreak/>
        <w:drawing>
          <wp:inline distT="0" distB="0" distL="0" distR="0" wp14:anchorId="7DE7A666" wp14:editId="1D8AC0AE">
            <wp:extent cx="4372223" cy="6622596"/>
            <wp:effectExtent l="800100" t="457200" r="790575" b="46418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Lst>
                    </a:blip>
                    <a:srcRect l="74638" t="20536" r="9422" b="8642"/>
                    <a:stretch/>
                  </pic:blipFill>
                  <pic:spPr bwMode="auto">
                    <a:xfrm rot="900000">
                      <a:off x="0" y="0"/>
                      <a:ext cx="4394255" cy="6655967"/>
                    </a:xfrm>
                    <a:prstGeom prst="rect">
                      <a:avLst/>
                    </a:prstGeom>
                    <a:ln>
                      <a:noFill/>
                    </a:ln>
                    <a:extLst>
                      <a:ext uri="{53640926-AAD7-44D8-BBD7-CCE9431645EC}">
                        <a14:shadowObscured xmlns:a14="http://schemas.microsoft.com/office/drawing/2010/main"/>
                      </a:ext>
                    </a:extLst>
                  </pic:spPr>
                </pic:pic>
              </a:graphicData>
            </a:graphic>
          </wp:inline>
        </w:drawing>
      </w:r>
    </w:p>
    <w:p w14:paraId="52776EE8" w14:textId="0B6B2B80" w:rsidR="005F20A2" w:rsidRPr="005F20A2" w:rsidRDefault="005F20A2" w:rsidP="005F20A2"/>
    <w:p w14:paraId="0D4E1017" w14:textId="24F51257" w:rsidR="005F20A2" w:rsidRPr="005F20A2" w:rsidRDefault="00AA0EC7" w:rsidP="005F20A2">
      <w:r>
        <w:rPr>
          <w:noProof/>
        </w:rPr>
        <w:drawing>
          <wp:inline distT="0" distB="0" distL="0" distR="0" wp14:anchorId="68CD4CB3" wp14:editId="0318DB77">
            <wp:extent cx="4452730" cy="4987521"/>
            <wp:effectExtent l="0" t="0" r="5080" b="3810"/>
            <wp:docPr id="2" name="Picture 2" descr="A picture containing text, computer, des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omputer, desk, screenshot&#10;&#10;Description automatically generated"/>
                    <pic:cNvPicPr/>
                  </pic:nvPicPr>
                  <pic:blipFill rotWithShape="1">
                    <a:blip r:embed="rId14">
                      <a:extLst>
                        <a:ext uri="{BEBA8EAE-BF5A-486C-A8C5-ECC9F3942E4B}">
                          <a14:imgProps xmlns:a14="http://schemas.microsoft.com/office/drawing/2010/main">
                            <a14:imgLayer r:embed="rId15">
                              <a14:imgEffect>
                                <a14:brightnessContrast bright="20000" contrast="-40000"/>
                              </a14:imgEffect>
                            </a14:imgLayer>
                          </a14:imgProps>
                        </a:ext>
                      </a:extLst>
                    </a:blip>
                    <a:srcRect l="73818" t="20124" r="9263" b="24285"/>
                    <a:stretch/>
                  </pic:blipFill>
                  <pic:spPr bwMode="auto">
                    <a:xfrm>
                      <a:off x="0" y="0"/>
                      <a:ext cx="4456689" cy="4991955"/>
                    </a:xfrm>
                    <a:prstGeom prst="rect">
                      <a:avLst/>
                    </a:prstGeom>
                    <a:ln>
                      <a:noFill/>
                    </a:ln>
                    <a:extLst>
                      <a:ext uri="{53640926-AAD7-44D8-BBD7-CCE9431645EC}">
                        <a14:shadowObscured xmlns:a14="http://schemas.microsoft.com/office/drawing/2010/main"/>
                      </a:ext>
                    </a:extLst>
                  </pic:spPr>
                </pic:pic>
              </a:graphicData>
            </a:graphic>
          </wp:inline>
        </w:drawing>
      </w:r>
    </w:p>
    <w:p w14:paraId="5C8B3C8E" w14:textId="77777777" w:rsidR="005F20A2" w:rsidRPr="005F20A2" w:rsidRDefault="005F20A2" w:rsidP="005F20A2"/>
    <w:p w14:paraId="40FB9547" w14:textId="77777777" w:rsidR="005F20A2" w:rsidRPr="005F20A2" w:rsidRDefault="005F20A2" w:rsidP="005F20A2"/>
    <w:p w14:paraId="5BF2A7F6" w14:textId="77777777" w:rsidR="005F20A2" w:rsidRPr="005F20A2" w:rsidRDefault="005F20A2" w:rsidP="005F20A2"/>
    <w:p w14:paraId="51E405F6" w14:textId="77777777" w:rsidR="005F20A2" w:rsidRPr="005F20A2" w:rsidRDefault="005F20A2" w:rsidP="005F20A2"/>
    <w:p w14:paraId="3DF2B4D0" w14:textId="77777777" w:rsidR="005F20A2" w:rsidRPr="005F20A2" w:rsidRDefault="005F20A2" w:rsidP="005F20A2"/>
    <w:p w14:paraId="1F1ADF50" w14:textId="77777777" w:rsidR="005F20A2" w:rsidRPr="005F20A2" w:rsidRDefault="005F20A2" w:rsidP="005F20A2"/>
    <w:p w14:paraId="4096AB13" w14:textId="77777777" w:rsidR="005F20A2" w:rsidRPr="005F20A2" w:rsidRDefault="005F20A2" w:rsidP="005F20A2"/>
    <w:p w14:paraId="4925369B" w14:textId="77777777" w:rsidR="005F20A2" w:rsidRPr="005F20A2" w:rsidRDefault="005F20A2" w:rsidP="005F20A2"/>
    <w:p w14:paraId="014CC3BA" w14:textId="77777777" w:rsidR="005F20A2" w:rsidRPr="005F20A2" w:rsidRDefault="005F20A2" w:rsidP="005F20A2"/>
    <w:p w14:paraId="29C68378" w14:textId="77777777" w:rsidR="005F20A2" w:rsidRPr="005F20A2" w:rsidRDefault="005F20A2" w:rsidP="005F20A2"/>
    <w:p w14:paraId="1FEA825D" w14:textId="77777777" w:rsidR="005F20A2" w:rsidRPr="005F20A2" w:rsidRDefault="005F20A2" w:rsidP="005F20A2"/>
    <w:p w14:paraId="187494FA" w14:textId="77777777" w:rsidR="005F20A2" w:rsidRDefault="005F20A2" w:rsidP="005F20A2"/>
    <w:p w14:paraId="28F1FA8A" w14:textId="77777777" w:rsidR="007D53F9" w:rsidRDefault="007D53F9" w:rsidP="005F20A2">
      <w:pPr>
        <w:tabs>
          <w:tab w:val="center" w:pos="3487"/>
        </w:tabs>
        <w:sectPr w:rsidR="007D53F9" w:rsidSect="007D53F9">
          <w:footerReference w:type="default" r:id="rId16"/>
          <w:type w:val="continuous"/>
          <w:pgSz w:w="8959" w:h="13325"/>
          <w:pgMar w:top="1134" w:right="1077" w:bottom="851" w:left="737" w:header="709" w:footer="709" w:gutter="170"/>
          <w:pgNumType w:fmt="lowerRoman" w:start="3"/>
          <w:cols w:space="708"/>
          <w:docGrid w:linePitch="360"/>
        </w:sectPr>
      </w:pPr>
    </w:p>
    <w:p w14:paraId="1891A5CA" w14:textId="77777777" w:rsidR="007D53F9" w:rsidRPr="007D53F9" w:rsidRDefault="007D53F9" w:rsidP="007D53F9"/>
    <w:p w14:paraId="49940E43" w14:textId="77777777" w:rsidR="007D53F9" w:rsidRPr="007D53F9" w:rsidRDefault="007D53F9" w:rsidP="007D53F9"/>
    <w:p w14:paraId="5E94FF96" w14:textId="77777777" w:rsidR="007D53F9" w:rsidRPr="007D53F9" w:rsidRDefault="007D53F9" w:rsidP="007D53F9"/>
    <w:p w14:paraId="3D945C4A" w14:textId="77777777" w:rsidR="007D53F9" w:rsidRPr="007D53F9" w:rsidRDefault="007D53F9" w:rsidP="007D53F9"/>
    <w:p w14:paraId="02621F3C" w14:textId="77777777" w:rsidR="007D53F9" w:rsidRPr="007D53F9" w:rsidRDefault="007D53F9" w:rsidP="007D53F9"/>
    <w:p w14:paraId="185793B2" w14:textId="77777777" w:rsidR="007D53F9" w:rsidRPr="007D53F9" w:rsidRDefault="007D53F9" w:rsidP="007D53F9"/>
    <w:p w14:paraId="45B1DA31" w14:textId="77777777" w:rsidR="007D53F9" w:rsidRPr="007D53F9" w:rsidRDefault="007D53F9" w:rsidP="007D53F9"/>
    <w:p w14:paraId="1F3486C9" w14:textId="77777777" w:rsidR="007D53F9" w:rsidRPr="007D53F9" w:rsidRDefault="007D53F9" w:rsidP="007D53F9"/>
    <w:p w14:paraId="16EB4F77" w14:textId="77777777" w:rsidR="007D53F9" w:rsidRPr="007D53F9" w:rsidRDefault="007D53F9" w:rsidP="007D53F9"/>
    <w:p w14:paraId="28C8064E" w14:textId="77777777" w:rsidR="007D53F9" w:rsidRPr="007D53F9" w:rsidRDefault="007D53F9" w:rsidP="007D53F9"/>
    <w:p w14:paraId="3EDE1718" w14:textId="77777777" w:rsidR="007D53F9" w:rsidRPr="007D53F9" w:rsidRDefault="007D53F9" w:rsidP="007D53F9"/>
    <w:p w14:paraId="5DE6F2AC" w14:textId="77777777" w:rsidR="007D53F9" w:rsidRPr="007D53F9" w:rsidRDefault="007D53F9" w:rsidP="007D53F9"/>
    <w:p w14:paraId="7D2460B8" w14:textId="77777777" w:rsidR="007D53F9" w:rsidRPr="007D53F9" w:rsidRDefault="007D53F9" w:rsidP="007D53F9"/>
    <w:p w14:paraId="37AF0BE8" w14:textId="77777777" w:rsidR="007D53F9" w:rsidRPr="007D53F9" w:rsidRDefault="007D53F9" w:rsidP="007D53F9"/>
    <w:p w14:paraId="31EB27C4" w14:textId="77777777" w:rsidR="007D53F9" w:rsidRPr="007D53F9" w:rsidRDefault="007D53F9" w:rsidP="007D53F9"/>
    <w:p w14:paraId="24B506C1" w14:textId="77777777" w:rsidR="007D53F9" w:rsidRPr="007D53F9" w:rsidRDefault="007D53F9" w:rsidP="007D53F9"/>
    <w:p w14:paraId="1DA1AF86" w14:textId="77777777" w:rsidR="007D53F9" w:rsidRPr="007D53F9" w:rsidRDefault="007D53F9" w:rsidP="007D53F9"/>
    <w:p w14:paraId="07A595A3" w14:textId="77777777" w:rsidR="007D53F9" w:rsidRPr="007D53F9" w:rsidRDefault="007D53F9" w:rsidP="007D53F9"/>
    <w:p w14:paraId="65A07262" w14:textId="77777777" w:rsidR="007D53F9" w:rsidRPr="007D53F9" w:rsidRDefault="007D53F9" w:rsidP="007D53F9"/>
    <w:p w14:paraId="5C71CFDA" w14:textId="77777777" w:rsidR="007D53F9" w:rsidRPr="007D53F9" w:rsidRDefault="007D53F9" w:rsidP="007D53F9"/>
    <w:p w14:paraId="4BDC9C67" w14:textId="77777777" w:rsidR="007D53F9" w:rsidRPr="007D53F9" w:rsidRDefault="007D53F9" w:rsidP="007D53F9"/>
    <w:p w14:paraId="7A733832" w14:textId="77777777" w:rsidR="007D53F9" w:rsidRPr="007D53F9" w:rsidRDefault="007D53F9" w:rsidP="007D53F9"/>
    <w:p w14:paraId="7AA7D387" w14:textId="77777777" w:rsidR="007D53F9" w:rsidRDefault="007D53F9" w:rsidP="007D53F9"/>
    <w:p w14:paraId="1E49F66C" w14:textId="1820661D" w:rsidR="007D53F9" w:rsidRPr="007D53F9" w:rsidRDefault="007D53F9" w:rsidP="007D53F9">
      <w:pPr>
        <w:tabs>
          <w:tab w:val="center" w:pos="3487"/>
        </w:tabs>
        <w:sectPr w:rsidR="007D53F9" w:rsidRPr="007D53F9" w:rsidSect="007D53F9">
          <w:footerReference w:type="default" r:id="rId17"/>
          <w:pgSz w:w="8959" w:h="13325"/>
          <w:pgMar w:top="1134" w:right="1077" w:bottom="851" w:left="737" w:header="709" w:footer="709" w:gutter="170"/>
          <w:pgNumType w:fmt="lowerRoman" w:start="3"/>
          <w:cols w:space="708"/>
          <w:docGrid w:linePitch="360"/>
        </w:sectPr>
      </w:pPr>
      <w:r>
        <w:tab/>
      </w:r>
    </w:p>
    <w:p w14:paraId="54653030" w14:textId="19A38F19" w:rsidR="00476526" w:rsidRDefault="00476526" w:rsidP="00476526">
      <w:pPr>
        <w:pStyle w:val="Heading1"/>
      </w:pPr>
      <w:bookmarkStart w:id="4" w:name="_Toc35685452"/>
      <w:r>
        <w:lastRenderedPageBreak/>
        <w:t>GOD’S WORKMANSHIP</w:t>
      </w:r>
      <w:bookmarkStart w:id="5" w:name="_Toc26879098"/>
      <w:bookmarkEnd w:id="4"/>
    </w:p>
    <w:p w14:paraId="1754628C" w14:textId="1CFA9650" w:rsidR="00476526" w:rsidRPr="00476526" w:rsidRDefault="00476526" w:rsidP="00476526">
      <w:pPr>
        <w:spacing w:before="120" w:after="0" w:line="240" w:lineRule="auto"/>
        <w:rPr>
          <w:b/>
          <w:bCs/>
        </w:rPr>
      </w:pPr>
      <w:r w:rsidRPr="00476526">
        <w:rPr>
          <w:b/>
          <w:bCs/>
        </w:rPr>
        <w:t>Ephesians 2: 8-10</w:t>
      </w:r>
    </w:p>
    <w:p w14:paraId="3306CE6E" w14:textId="4132A891" w:rsidR="00476526" w:rsidRPr="00476526" w:rsidRDefault="00476526" w:rsidP="00476526">
      <w:pPr>
        <w:spacing w:before="120" w:after="0" w:line="240" w:lineRule="auto"/>
        <w:jc w:val="both"/>
      </w:pPr>
      <w:r w:rsidRPr="00476526">
        <w:tab/>
        <w:t>I desire to say a few words about God</w:t>
      </w:r>
      <w:r w:rsidR="008C73D7">
        <w:t>’</w:t>
      </w:r>
      <w:r w:rsidRPr="00476526">
        <w:t>s workmanship.  It would be good for us all to realise that there is such a thing as God's workmanship, something that is entirely of God.  Nothing of human ability comes into it.  From start to finish, it is God's workmanship, a wonderful thing to consider.  Nothing of the fallen state of man comes into it.  It is not only God's work but God</w:t>
      </w:r>
      <w:r w:rsidR="00925280">
        <w:t>’</w:t>
      </w:r>
      <w:r w:rsidRPr="00476526">
        <w:t>s workmanship, involving the skill of the Operator, having in mind a finished article.  There could be no improvement on God</w:t>
      </w:r>
      <w:r w:rsidR="00925280">
        <w:t>’</w:t>
      </w:r>
      <w:r w:rsidRPr="00476526">
        <w:t>s workmanship.  It is that in which God finds delight because it proceeds from Him, it is according to Him, and is to be His own finished product.  It is seen and will be seen in persons.  Paul says, “We are his workmanship”.  We are not here to eulogise our brother, but I am sure I can say that he was an excellent example of God</w:t>
      </w:r>
      <w:r w:rsidR="00925280">
        <w:t>’</w:t>
      </w:r>
      <w:r w:rsidRPr="00476526">
        <w:t xml:space="preserve">s work.  Eulogy would have been the last thing our brother would desire.  He would rather attention was called to the Lord Jesus who has provided the righteous basis in His blood and is the Pattern of all for God's pleasure and as the Man Christ Jesus sustains all.  The Holy Spirit </w:t>
      </w:r>
      <w:r w:rsidR="00225D0E">
        <w:t>n</w:t>
      </w:r>
      <w:r w:rsidRPr="00476526">
        <w:t>ow operates from this standpoint.</w:t>
      </w:r>
    </w:p>
    <w:p w14:paraId="30A3E023" w14:textId="4F79A13C" w:rsidR="00476526" w:rsidRDefault="00476526" w:rsidP="00476526">
      <w:pPr>
        <w:spacing w:before="120" w:after="0" w:line="240" w:lineRule="auto"/>
        <w:jc w:val="both"/>
      </w:pPr>
      <w:r w:rsidRPr="00476526">
        <w:tab/>
        <w:t>Now this section from which I have read (from verses 1 to 10) describe what is entirely God</w:t>
      </w:r>
      <w:r w:rsidR="00925280">
        <w:t>’</w:t>
      </w:r>
      <w:r w:rsidRPr="00476526">
        <w:t>s work.  The material is persons who were dead in offences and sins.  There could not be more unlikely material, and that is what everybody is naturally, what our brother was naturally.  We are all the same, the most unsuitable material you could think of, and yet what is introduced is God</w:t>
      </w:r>
      <w:r w:rsidR="00CB7AF6">
        <w:t>’</w:t>
      </w:r>
      <w:r w:rsidRPr="00476526">
        <w:t>s workmanship.  It says, “For ye are saved by grace, through faith; and this not of yourselves; it is God's gift; not on the principle of works, that no one might boast”.  We have nothing to boast about because it is “not of yourselves; it is God's gift”.  In the end, God</w:t>
      </w:r>
      <w:r w:rsidR="00CB7AF6">
        <w:t>’</w:t>
      </w:r>
      <w:r w:rsidRPr="00476526">
        <w:t>s workmanship only will remain.  It is what goes through into eternity for God's pleasure, nothing else goes through but God</w:t>
      </w:r>
      <w:r w:rsidR="00925280">
        <w:t>’</w:t>
      </w:r>
      <w:r w:rsidRPr="00476526">
        <w:t>s workmanship.  Every believer is part of His workmanship and now is the time when the workmanship proceeds</w:t>
      </w:r>
      <w:r w:rsidR="003C4DFA">
        <w:t>,</w:t>
      </w:r>
      <w:r w:rsidRPr="00476526">
        <w:t xml:space="preserve"> when growth proceeds.  It is in view of God</w:t>
      </w:r>
      <w:r w:rsidR="00CB7AF6">
        <w:t>’</w:t>
      </w:r>
      <w:r w:rsidRPr="00476526">
        <w:t>s pleasure in eternity and in view of display in the world to come as this section indicates, but the time when the growth takes place is now; therefore there is need now to be committed in every way to such divine operations.  I believe the Lord would have us to appreciate God</w:t>
      </w:r>
      <w:r w:rsidR="0097700A">
        <w:t>’</w:t>
      </w:r>
      <w:r w:rsidRPr="00476526">
        <w:t xml:space="preserve">s workmanship more.  Of course, the </w:t>
      </w:r>
      <w:r w:rsidRPr="00476526">
        <w:lastRenderedPageBreak/>
        <w:t>Lord would help us to be faithful in every relation of life, home, business, all these things.</w:t>
      </w:r>
      <w:r w:rsidR="004E3F87">
        <w:t xml:space="preserve">  </w:t>
      </w:r>
      <w:r w:rsidRPr="00476526">
        <w:t xml:space="preserve">These things are all testimonial, God helps us in all these things, </w:t>
      </w:r>
      <w:r w:rsidR="00192106">
        <w:t>but</w:t>
      </w:r>
      <w:r w:rsidRPr="00476526">
        <w:t xml:space="preserve"> what really matters is God</w:t>
      </w:r>
      <w:r w:rsidR="00CB7AF6">
        <w:t>’</w:t>
      </w:r>
      <w:r w:rsidRPr="00476526">
        <w:t>s workmanship.  We as believers are the subjects of this wonderful operation of divine love.  In the world around we might become too much occupied with all that men are doing, but what really matter</w:t>
      </w:r>
      <w:r w:rsidR="00225D0E">
        <w:t>s</w:t>
      </w:r>
      <w:r w:rsidRPr="00476526">
        <w:t xml:space="preserve"> is what God is doing.  “For we are his workmanship, having been created in Christ Jesus for good works”.  It works out testimonially, people can take account of the works who may not know the secret.  Some of us can take account of the life of our brother as knowing </w:t>
      </w:r>
      <w:r w:rsidR="00192106">
        <w:t>the</w:t>
      </w:r>
      <w:r w:rsidRPr="00476526">
        <w:t xml:space="preserve"> secret of it.  It was </w:t>
      </w:r>
      <w:r w:rsidR="00CB7AF6">
        <w:t>God’s</w:t>
      </w:r>
      <w:r w:rsidRPr="00476526">
        <w:t xml:space="preserve"> workmanship.  He was never more appreciated, never more loved than now, but One has loved him more than we do, and has appreciated him more than we do, and He has taken him to be with Himself.  The good works were seen amongst us and no doubt seen too in his movements amongst men, “good works, which God has before prepared that we should walk in them”.  These good works were seen perfectly in the Lord Jesus here, and God's workmanship is after that pattern.  It is new creation, created in Christ Jesus, in that Man and after the pattern of that Man.  In the light of this we are prepared to sacrifice certain things here.  As believers we have to forego certain things, but what compensation there is in being </w:t>
      </w:r>
      <w:r w:rsidR="00CB7AF6">
        <w:t>God’s</w:t>
      </w:r>
      <w:r w:rsidRPr="00476526">
        <w:t xml:space="preserve"> workmanship.  God wants to have us absolutely for His pleasure eternally, in every way suited to Him because it is His own workmanship in Christ Jesus and after the pattern of that Man.  May every one of our hearts be encouraged until He come, and may we be prepared for the promotion in ourselves of this workmanship, submitting to be hand of the Operator.  There is the word in Jeremiah about the potter and the clay.  He made another vessel as it seemed good to the potter to make it, and that is God</w:t>
      </w:r>
      <w:r w:rsidR="00CB7AF6">
        <w:t>’</w:t>
      </w:r>
      <w:r w:rsidRPr="00476526">
        <w:t>s workmanship.  We need to be submissive and pliable in His hand that what He has in mind may result with each one of us and may it be our privilege to appreciate God</w:t>
      </w:r>
      <w:r w:rsidR="00A965E8">
        <w:t>’</w:t>
      </w:r>
      <w:r w:rsidRPr="00476526">
        <w:t>s workmanship in one another.  May the Lord help and comfort each one.</w:t>
      </w:r>
    </w:p>
    <w:p w14:paraId="6A6732C0" w14:textId="77777777" w:rsidR="00476526" w:rsidRDefault="00476526" w:rsidP="00476526">
      <w:pPr>
        <w:spacing w:before="120" w:after="0" w:line="240" w:lineRule="auto"/>
        <w:jc w:val="both"/>
      </w:pPr>
    </w:p>
    <w:p w14:paraId="2597AF99" w14:textId="77777777" w:rsidR="00476526" w:rsidRDefault="00476526" w:rsidP="00476526">
      <w:pPr>
        <w:spacing w:before="120" w:after="0" w:line="240" w:lineRule="auto"/>
        <w:jc w:val="both"/>
        <w:rPr>
          <w:b/>
          <w:bCs/>
        </w:rPr>
      </w:pPr>
      <w:r>
        <w:rPr>
          <w:b/>
          <w:bCs/>
        </w:rPr>
        <w:t>EDINBURGH</w:t>
      </w:r>
    </w:p>
    <w:p w14:paraId="34640AC1" w14:textId="12840274" w:rsidR="00476526" w:rsidRDefault="00476526" w:rsidP="00476526">
      <w:pPr>
        <w:spacing w:before="120" w:after="0" w:line="240" w:lineRule="auto"/>
        <w:jc w:val="both"/>
        <w:rPr>
          <w:b/>
          <w:bCs/>
        </w:rPr>
      </w:pPr>
      <w:r>
        <w:rPr>
          <w:b/>
          <w:bCs/>
        </w:rPr>
        <w:t>18</w:t>
      </w:r>
      <w:r w:rsidRPr="00476526">
        <w:rPr>
          <w:b/>
          <w:bCs/>
          <w:vertAlign w:val="superscript"/>
        </w:rPr>
        <w:t>th</w:t>
      </w:r>
      <w:r>
        <w:rPr>
          <w:b/>
          <w:bCs/>
        </w:rPr>
        <w:t xml:space="preserve"> September 1972</w:t>
      </w:r>
    </w:p>
    <w:p w14:paraId="6D5ED11D" w14:textId="0C3DBE7A" w:rsidR="00476526" w:rsidRDefault="00476526" w:rsidP="00476526">
      <w:pPr>
        <w:spacing w:before="120" w:after="0" w:line="240" w:lineRule="auto"/>
        <w:jc w:val="both"/>
        <w:rPr>
          <w:b/>
          <w:bCs/>
        </w:rPr>
      </w:pPr>
      <w:r>
        <w:rPr>
          <w:rFonts w:cs="Times New Roman"/>
          <w:bCs/>
          <w:i/>
          <w:iCs/>
          <w:szCs w:val="24"/>
        </w:rPr>
        <w:t>A</w:t>
      </w:r>
      <w:r w:rsidRPr="004D0572">
        <w:rPr>
          <w:rFonts w:cs="Times New Roman"/>
          <w:bCs/>
          <w:i/>
          <w:iCs/>
          <w:szCs w:val="24"/>
        </w:rPr>
        <w:t>t a burial meeting</w:t>
      </w:r>
      <w:r w:rsidR="00000BF8">
        <w:rPr>
          <w:rFonts w:cs="Times New Roman"/>
          <w:bCs/>
          <w:i/>
          <w:iCs/>
          <w:szCs w:val="24"/>
        </w:rPr>
        <w:t xml:space="preserve"> – previously unpublished</w:t>
      </w:r>
    </w:p>
    <w:p w14:paraId="7CFD5032" w14:textId="77777777" w:rsidR="00476526" w:rsidRDefault="00476526" w:rsidP="00476526">
      <w:pPr>
        <w:spacing w:before="120" w:after="0" w:line="240" w:lineRule="auto"/>
        <w:jc w:val="center"/>
      </w:pPr>
      <w:r w:rsidRPr="00FD428C">
        <w:t>_____________________</w:t>
      </w:r>
    </w:p>
    <w:p w14:paraId="7C965F10" w14:textId="4F420FC6" w:rsidR="00476526" w:rsidRDefault="00476526" w:rsidP="00476526">
      <w:pPr>
        <w:spacing w:before="120" w:after="0" w:line="240" w:lineRule="auto"/>
        <w:jc w:val="both"/>
      </w:pPr>
      <w:r>
        <w:br w:type="page"/>
      </w:r>
    </w:p>
    <w:p w14:paraId="5114EEF8" w14:textId="10DDA7C3" w:rsidR="002041ED" w:rsidRDefault="002041ED" w:rsidP="00C22811">
      <w:pPr>
        <w:pStyle w:val="Heading1"/>
        <w:spacing w:before="120" w:line="240" w:lineRule="auto"/>
        <w:jc w:val="both"/>
      </w:pPr>
      <w:bookmarkStart w:id="6" w:name="_Toc35685453"/>
      <w:r w:rsidRPr="00572B35">
        <w:lastRenderedPageBreak/>
        <w:t>FORMATION</w:t>
      </w:r>
      <w:r>
        <w:t xml:space="preserve"> OF DEPTH IN OUR SOULS</w:t>
      </w:r>
      <w:bookmarkEnd w:id="5"/>
      <w:bookmarkEnd w:id="6"/>
    </w:p>
    <w:p w14:paraId="2B2078BC" w14:textId="77777777" w:rsidR="002041ED" w:rsidRDefault="002041ED" w:rsidP="00C22811">
      <w:pPr>
        <w:spacing w:before="120" w:after="0" w:line="240" w:lineRule="auto"/>
        <w:jc w:val="both"/>
        <w:rPr>
          <w:b/>
          <w:bCs/>
        </w:rPr>
      </w:pPr>
      <w:r w:rsidRPr="00BB755A">
        <w:rPr>
          <w:b/>
          <w:bCs/>
        </w:rPr>
        <w:t>1 Samuel 30: 1-8</w:t>
      </w:r>
    </w:p>
    <w:p w14:paraId="17C49991" w14:textId="77777777" w:rsidR="002041ED" w:rsidRPr="00BB755A" w:rsidRDefault="002041ED" w:rsidP="00231A59">
      <w:pPr>
        <w:spacing w:after="0" w:line="240" w:lineRule="auto"/>
        <w:jc w:val="both"/>
        <w:rPr>
          <w:b/>
          <w:bCs/>
        </w:rPr>
      </w:pPr>
      <w:r w:rsidRPr="00BB755A">
        <w:rPr>
          <w:b/>
          <w:bCs/>
        </w:rPr>
        <w:t>2 Samuel 12: 14-23; 15: 25, 30, 32</w:t>
      </w:r>
    </w:p>
    <w:p w14:paraId="6C441E46" w14:textId="76932E9A" w:rsidR="002041ED" w:rsidRDefault="002041ED" w:rsidP="00C22811">
      <w:pPr>
        <w:spacing w:before="120" w:after="0" w:line="240" w:lineRule="auto"/>
        <w:ind w:firstLine="720"/>
        <w:jc w:val="both"/>
      </w:pPr>
      <w:r>
        <w:t>We get much interesting detail in the scriptures as to David</w:t>
      </w:r>
      <w:r w:rsidR="004F26F1">
        <w:t>’</w:t>
      </w:r>
      <w:r>
        <w:t>s history and experiences and the circumstances through which he passed</w:t>
      </w:r>
      <w:r w:rsidR="009B2024">
        <w:t xml:space="preserve">.  </w:t>
      </w:r>
      <w:r>
        <w:t>There is great variety, and in some instances David rises to a beautiful type of the Lord Jesus; at other times David fails and he sins and is more a type of a believer</w:t>
      </w:r>
      <w:r w:rsidR="009B2024">
        <w:t xml:space="preserve">.  </w:t>
      </w:r>
      <w:r>
        <w:t>Nevertheless he is genuine and he has depth.</w:t>
      </w:r>
    </w:p>
    <w:p w14:paraId="0C4A5207" w14:textId="37DC6B37" w:rsidR="002041ED" w:rsidRDefault="002041ED" w:rsidP="00C22811">
      <w:pPr>
        <w:spacing w:before="120" w:after="0" w:line="240" w:lineRule="auto"/>
        <w:ind w:firstLine="720"/>
        <w:jc w:val="both"/>
      </w:pPr>
      <w:r>
        <w:t>David was God</w:t>
      </w:r>
      <w:r w:rsidR="004F26F1">
        <w:t>’</w:t>
      </w:r>
      <w:r>
        <w:t>s anointed, as we know</w:t>
      </w:r>
      <w:r w:rsidR="009B2024">
        <w:t xml:space="preserve">.  </w:t>
      </w:r>
      <w:r>
        <w:t>He was God</w:t>
      </w:r>
      <w:r w:rsidR="004F26F1">
        <w:t>’</w:t>
      </w:r>
      <w:r>
        <w:t>s selected and is typical of Christ in that setting</w:t>
      </w:r>
      <w:r w:rsidR="009B2024">
        <w:t xml:space="preserve">.  </w:t>
      </w:r>
      <w:r>
        <w:t>He was anointed three times</w:t>
      </w:r>
      <w:r w:rsidR="009B2024">
        <w:t xml:space="preserve">.  </w:t>
      </w:r>
      <w:r>
        <w:t>First of all in the midst of his brethren, followed by years of suffering and reproach</w:t>
      </w:r>
      <w:r w:rsidR="009B2024">
        <w:t xml:space="preserve">.  </w:t>
      </w:r>
      <w:r>
        <w:t xml:space="preserve">The Lord was anointed at the Jordan in view of service and in view of suffering, in view of His death and what He would </w:t>
      </w:r>
      <w:r w:rsidRPr="00572B35">
        <w:t xml:space="preserve">accomplish </w:t>
      </w:r>
      <w:r w:rsidR="00572B35" w:rsidRPr="00572B35">
        <w:t>th</w:t>
      </w:r>
      <w:r w:rsidRPr="00572B35">
        <w:t>en</w:t>
      </w:r>
      <w:r w:rsidR="009B2024" w:rsidRPr="00572B35">
        <w:t>.</w:t>
      </w:r>
      <w:r w:rsidR="009B2024">
        <w:t xml:space="preserve">  </w:t>
      </w:r>
      <w:r>
        <w:t>Then David was anointed over Judah in Hebron where he reigned for seven and a half years</w:t>
      </w:r>
      <w:r w:rsidR="009B2024">
        <w:t xml:space="preserve">.  </w:t>
      </w:r>
      <w:r>
        <w:t>Then he was anointed when all the tribes came to Hebron to make him king</w:t>
      </w:r>
      <w:r w:rsidR="009B2024">
        <w:t xml:space="preserve">.  </w:t>
      </w:r>
      <w:r>
        <w:t>The Lord Jesus is spoken of as anointed with the oil of gladness above His companions</w:t>
      </w:r>
      <w:r w:rsidR="009B2024">
        <w:t xml:space="preserve">.  </w:t>
      </w:r>
      <w:r>
        <w:t>This is not in view of suffering but is in view of joy and in view of bringing joy to the heart of God.</w:t>
      </w:r>
    </w:p>
    <w:p w14:paraId="1A398DEB" w14:textId="0F7AD03C" w:rsidR="002041ED" w:rsidRDefault="002041ED" w:rsidP="00C22811">
      <w:pPr>
        <w:spacing w:before="120" w:after="0" w:line="240" w:lineRule="auto"/>
        <w:ind w:firstLine="720"/>
        <w:jc w:val="both"/>
      </w:pPr>
      <w:r>
        <w:t>The experience at Ziklag was very sorrowful for David and for his men because a great disaster had happened</w:t>
      </w:r>
      <w:r w:rsidR="009B2024">
        <w:t xml:space="preserve">.  </w:t>
      </w:r>
      <w:r>
        <w:t>David was greatly distressed</w:t>
      </w:r>
      <w:r w:rsidR="009B2024">
        <w:t xml:space="preserve">.  </w:t>
      </w:r>
      <w:r>
        <w:t>Just think of what these circumstances were through which he passed with the people so embittered that they spoke of stoning him</w:t>
      </w:r>
      <w:r w:rsidR="003C3CAD">
        <w:t xml:space="preserve">!  </w:t>
      </w:r>
      <w:r>
        <w:t xml:space="preserve">But </w:t>
      </w:r>
      <w:r w:rsidRPr="00572B35">
        <w:t>what</w:t>
      </w:r>
      <w:r>
        <w:t xml:space="preserve"> we learn from this passage </w:t>
      </w:r>
      <w:r w:rsidR="00572B35" w:rsidRPr="00572B35">
        <w:t xml:space="preserve">is </w:t>
      </w:r>
      <w:r>
        <w:t>the depth there was in David</w:t>
      </w:r>
      <w:r w:rsidR="009B2024">
        <w:t xml:space="preserve">.  </w:t>
      </w:r>
      <w:r>
        <w:t>He goes through the most bitter experience here; he must have gone right down to the bottom in this experience</w:t>
      </w:r>
      <w:r w:rsidR="009B2024">
        <w:t xml:space="preserve">.  </w:t>
      </w:r>
      <w:r>
        <w:t xml:space="preserve">Then it says </w:t>
      </w:r>
      <w:r w:rsidR="004F26F1">
        <w:t>“</w:t>
      </w:r>
      <w:r>
        <w:t>David strengthened himself in Jehovah his God.</w:t>
      </w:r>
      <w:r w:rsidR="004F26F1">
        <w:t>”</w:t>
      </w:r>
      <w:r>
        <w:t xml:space="preserve"> </w:t>
      </w:r>
      <w:r w:rsidR="003C3CAD">
        <w:t xml:space="preserve"> </w:t>
      </w:r>
      <w:r>
        <w:t>He had gone right down to the bottom but now he strengthens himself in Jehovah his God</w:t>
      </w:r>
      <w:r w:rsidR="009B2024">
        <w:t xml:space="preserve">.  </w:t>
      </w:r>
      <w:r>
        <w:t>Then things begin to happen</w:t>
      </w:r>
      <w:r w:rsidR="009B2024">
        <w:t xml:space="preserve">.  </w:t>
      </w:r>
      <w:r>
        <w:t>We speak sometimes of touching the bottom in repentance but we are tested as to what depth there is with us.</w:t>
      </w:r>
    </w:p>
    <w:p w14:paraId="2D062CC4" w14:textId="60821068" w:rsidR="002041ED" w:rsidRDefault="002041ED" w:rsidP="00C22811">
      <w:pPr>
        <w:spacing w:before="120" w:after="0" w:line="240" w:lineRule="auto"/>
        <w:ind w:firstLine="720"/>
        <w:jc w:val="both"/>
      </w:pPr>
      <w:r>
        <w:t>In each of the instances read, David was responsible for the situation</w:t>
      </w:r>
      <w:r w:rsidR="009B2024">
        <w:t xml:space="preserve">.  </w:t>
      </w:r>
      <w:r>
        <w:t>We know what calamity is and what sorrows are</w:t>
      </w:r>
      <w:r w:rsidR="009B2024">
        <w:t xml:space="preserve">.  </w:t>
      </w:r>
      <w:r>
        <w:t>I used to think that the sorrows that have happened amongst us are unparalleled in history because we have brought much of the reproach upon ourselves</w:t>
      </w:r>
      <w:r w:rsidR="009B2024">
        <w:t xml:space="preserve">.  </w:t>
      </w:r>
      <w:r>
        <w:t>Think of the public reproach which we have to face</w:t>
      </w:r>
      <w:r w:rsidR="003C3CAD">
        <w:t xml:space="preserve">!  </w:t>
      </w:r>
      <w:r>
        <w:t>Are we not humbled that we were responsible for it ourselves</w:t>
      </w:r>
      <w:r w:rsidR="003C3CAD">
        <w:t xml:space="preserve">?  </w:t>
      </w:r>
      <w:r>
        <w:t>It is not exactly the reproach of Christ</w:t>
      </w:r>
      <w:r w:rsidR="009B2024">
        <w:t xml:space="preserve">.  </w:t>
      </w:r>
      <w:r>
        <w:t xml:space="preserve">The reproach of Christ is the normal Christian </w:t>
      </w:r>
      <w:r>
        <w:lastRenderedPageBreak/>
        <w:t>position</w:t>
      </w:r>
      <w:r w:rsidR="009B2024">
        <w:t xml:space="preserve">.  </w:t>
      </w:r>
      <w:r>
        <w:t>The Lord Jesus said that He was hated without a cause (John 15: 25) but when we face facts at the moment some of us could not say that</w:t>
      </w:r>
      <w:r w:rsidR="009B2024">
        <w:t xml:space="preserve">.  </w:t>
      </w:r>
      <w:r>
        <w:t>We are certainly under reproach and we are to blame for a large part of it because we had not represented the reproach of Christ and we departed from the Christian way</w:t>
      </w:r>
      <w:r w:rsidR="009B2024">
        <w:t xml:space="preserve">.  </w:t>
      </w:r>
      <w:r>
        <w:t>In certain conduct that went on among us and by our attitude towards others we are responsible ourselves for much of the reproach</w:t>
      </w:r>
      <w:r w:rsidR="009B2024">
        <w:t xml:space="preserve">.  </w:t>
      </w:r>
      <w:r>
        <w:t>In all these instances David was responsible for the disaster and for the reproach</w:t>
      </w:r>
      <w:r w:rsidR="009B2024">
        <w:t xml:space="preserve">.  </w:t>
      </w:r>
      <w:r>
        <w:t>He had given occasion for the enemies of Jehovah to blaspheme</w:t>
      </w:r>
      <w:r w:rsidR="005C3565">
        <w:t xml:space="preserve">, </w:t>
      </w:r>
      <w:r>
        <w:t>2 Sam 12: 14</w:t>
      </w:r>
      <w:r w:rsidR="009B2024">
        <w:t xml:space="preserve">.  </w:t>
      </w:r>
      <w:r>
        <w:t>We have given cause for persons to reproach us and that causes sorrow</w:t>
      </w:r>
      <w:r w:rsidR="009B2024">
        <w:t xml:space="preserve">.  </w:t>
      </w:r>
      <w:r>
        <w:t>David was responsible here because he and his men had been amongst the Philistines</w:t>
      </w:r>
      <w:r w:rsidR="009B2024">
        <w:t xml:space="preserve">.  </w:t>
      </w:r>
      <w:r>
        <w:t>He had gone to Gath, allied himself with the king there and in fact he had been prepared to go with the Philistines against the people of God</w:t>
      </w:r>
      <w:r w:rsidR="009B2024">
        <w:t xml:space="preserve">.  </w:t>
      </w:r>
      <w:r>
        <w:t>It is true he had been prevented from doing so but he had been prepared to go as far as that</w:t>
      </w:r>
      <w:r w:rsidR="009B2024">
        <w:t xml:space="preserve">.  </w:t>
      </w:r>
      <w:r>
        <w:t>So he would feel he was to blame for the calamity</w:t>
      </w:r>
      <w:r w:rsidR="005C3565">
        <w:t>,</w:t>
      </w:r>
      <w:r>
        <w:t xml:space="preserve"> but what you find is that in the discipline of it there was depth formed in his soul</w:t>
      </w:r>
      <w:r w:rsidR="009B2024">
        <w:t xml:space="preserve">.  </w:t>
      </w:r>
      <w:r>
        <w:t>He faced it all, he was distressed about it, then he strengthened himself in Jehovah</w:t>
      </w:r>
      <w:r w:rsidR="009B2024">
        <w:t xml:space="preserve">.  </w:t>
      </w:r>
      <w:r>
        <w:t xml:space="preserve">It brings out </w:t>
      </w:r>
      <w:r w:rsidR="003F78A5">
        <w:t xml:space="preserve">to </w:t>
      </w:r>
      <w:r>
        <w:t>me</w:t>
      </w:r>
      <w:r w:rsidR="003F78A5">
        <w:t xml:space="preserve"> the</w:t>
      </w:r>
      <w:r>
        <w:t xml:space="preserve"> depth there was in David and there will not be depth with us, dear brethren, without facing the responsibility for much of the reproach that has come upon us</w:t>
      </w:r>
      <w:r w:rsidR="009B2024">
        <w:t xml:space="preserve">.  </w:t>
      </w:r>
      <w:r>
        <w:t>No doubt David here had faced the whole situation; he would go over the whole history, why he had fled from Saul and allied himself with Achish, king of Gath, and why he was so involved with the Philistines</w:t>
      </w:r>
      <w:r w:rsidR="009B2024">
        <w:t xml:space="preserve">.  </w:t>
      </w:r>
      <w:r>
        <w:t>He would go over all this in the presence of God and find the root of it all</w:t>
      </w:r>
      <w:r w:rsidR="009B2024">
        <w:t xml:space="preserve">.  </w:t>
      </w:r>
      <w:r>
        <w:t>What do we know about this</w:t>
      </w:r>
      <w:r w:rsidR="003C3CAD">
        <w:t xml:space="preserve">?  </w:t>
      </w:r>
      <w:r>
        <w:t>We are to know something of it</w:t>
      </w:r>
      <w:r w:rsidR="009B2024">
        <w:t xml:space="preserve">.  </w:t>
      </w:r>
      <w:r>
        <w:t>No doubt David searched his motives as to why he had got into such a position and as doing so depth was formed in him</w:t>
      </w:r>
      <w:r w:rsidR="009B2024">
        <w:t xml:space="preserve">.  </w:t>
      </w:r>
      <w:r>
        <w:t>Luke</w:t>
      </w:r>
      <w:r w:rsidR="004F26F1">
        <w:t>’</w:t>
      </w:r>
      <w:r>
        <w:t>s gospel speaks about the man who dug and went deep (Luke 6: 47), not simply that he dug deep but dug and went deep</w:t>
      </w:r>
      <w:r w:rsidR="009B2024">
        <w:t xml:space="preserve">.  </w:t>
      </w:r>
      <w:r>
        <w:t>That is what happened to David, he went deep and as a result you see a fully recovered man</w:t>
      </w:r>
      <w:r w:rsidR="009B2024">
        <w:t xml:space="preserve">.  </w:t>
      </w:r>
      <w:r>
        <w:t xml:space="preserve">Then things begin to happen: he is like the righteous man who </w:t>
      </w:r>
      <w:r w:rsidR="004F26F1">
        <w:t>“</w:t>
      </w:r>
      <w:r>
        <w:t>falleth seven times, and riseth up again</w:t>
      </w:r>
      <w:r w:rsidR="004F26F1">
        <w:t>”</w:t>
      </w:r>
      <w:r w:rsidR="00AB41E3">
        <w:t xml:space="preserve">, </w:t>
      </w:r>
      <w:r>
        <w:t>Prov 24: 16</w:t>
      </w:r>
      <w:r w:rsidR="009B2024">
        <w:t xml:space="preserve">.  </w:t>
      </w:r>
      <w:r>
        <w:t>He strengthened himself in Jehovah his God</w:t>
      </w:r>
      <w:r w:rsidR="009B2024">
        <w:t>—</w:t>
      </w:r>
      <w:r>
        <w:t>it is something inward</w:t>
      </w:r>
      <w:r w:rsidR="009B2024">
        <w:t>—</w:t>
      </w:r>
      <w:r>
        <w:t>a strengthening in his own personal knowledge of God and it produced inward strength</w:t>
      </w:r>
      <w:r w:rsidR="009B2024">
        <w:t xml:space="preserve">.  </w:t>
      </w:r>
      <w:r>
        <w:t>No doubt it involved (speaking in Christian language) the presence and activity of the Holy Spirit</w:t>
      </w:r>
      <w:r w:rsidR="009B2024">
        <w:t xml:space="preserve">.  </w:t>
      </w:r>
      <w:r>
        <w:t>No doubt he had previously grieved the Spirit but now he strengthened himself and enquires of Jehovah</w:t>
      </w:r>
      <w:r w:rsidR="009B2024">
        <w:t xml:space="preserve">.  </w:t>
      </w:r>
      <w:r>
        <w:t xml:space="preserve">From this point there is recovery and from the position of being guilty and responsible he rises to be a type of Christ </w:t>
      </w:r>
      <w:r>
        <w:lastRenderedPageBreak/>
        <w:t>and recovers all</w:t>
      </w:r>
      <w:r w:rsidR="009B2024">
        <w:t xml:space="preserve">.  </w:t>
      </w:r>
      <w:r>
        <w:t>It shows what is possible, beloved, as we face things and depth is formed in our souls.</w:t>
      </w:r>
    </w:p>
    <w:p w14:paraId="60F01E1D" w14:textId="666CB65E" w:rsidR="002041ED" w:rsidRDefault="002041ED" w:rsidP="00677FBA">
      <w:pPr>
        <w:spacing w:before="120" w:after="0" w:line="240" w:lineRule="auto"/>
        <w:ind w:firstLine="720"/>
        <w:jc w:val="both"/>
      </w:pPr>
      <w:r>
        <w:t>Now 2 Samuel 12 follows the grievous sin of which David was guilty in regard of Bathsheba and Urijah</w:t>
      </w:r>
      <w:r w:rsidR="009B2024">
        <w:t xml:space="preserve">.  </w:t>
      </w:r>
      <w:r>
        <w:t xml:space="preserve">You say </w:t>
      </w:r>
      <w:r w:rsidR="004F26F1">
        <w:t>‘</w:t>
      </w:r>
      <w:r>
        <w:t>the same David who had learned depth in his soul, who had known what it was to be with God and God with him?</w:t>
      </w:r>
      <w:r w:rsidR="004F26F1">
        <w:t>’</w:t>
      </w:r>
      <w:r w:rsidR="009B2024">
        <w:t xml:space="preserve">.  </w:t>
      </w:r>
      <w:r>
        <w:t>Yes: what a sin he sinks into, guilty as to the death of Urijah and in relation to Bathsheba</w:t>
      </w:r>
      <w:r w:rsidR="009B2024">
        <w:t xml:space="preserve">.  </w:t>
      </w:r>
      <w:r>
        <w:t>What a scheming man he became</w:t>
      </w:r>
      <w:r w:rsidR="003C3CAD">
        <w:t xml:space="preserve">!  </w:t>
      </w:r>
      <w:r>
        <w:t>What a politician</w:t>
      </w:r>
      <w:r w:rsidR="003C3CAD">
        <w:t xml:space="preserve">!  </w:t>
      </w:r>
      <w:r>
        <w:t>What a sin he sinks into, scheming with Joab for the death of faithful Urijah</w:t>
      </w:r>
      <w:r w:rsidR="003C3CAD">
        <w:t xml:space="preserve">!  </w:t>
      </w:r>
      <w:r>
        <w:t>How serious it was and here again David was responsible</w:t>
      </w:r>
      <w:r w:rsidR="009B2024">
        <w:t xml:space="preserve">.  </w:t>
      </w:r>
      <w:r>
        <w:t>He is under God</w:t>
      </w:r>
      <w:r w:rsidR="004F26F1">
        <w:t>’</w:t>
      </w:r>
      <w:r>
        <w:t>s hand in discipline: God says that the child shall certainly die</w:t>
      </w:r>
      <w:r w:rsidR="009B2024">
        <w:t xml:space="preserve">.  </w:t>
      </w:r>
      <w:r>
        <w:t xml:space="preserve">Does David say </w:t>
      </w:r>
      <w:r w:rsidR="004F26F1">
        <w:t>‘</w:t>
      </w:r>
      <w:r>
        <w:t>Well, that is going to happen; I cannot do anything about it</w:t>
      </w:r>
      <w:r w:rsidR="004F26F1">
        <w:t>’</w:t>
      </w:r>
      <w:r w:rsidR="00DA51B6">
        <w:t>?</w:t>
      </w:r>
      <w:r>
        <w:t xml:space="preserve">  No, he goes through the experience with God</w:t>
      </w:r>
      <w:r w:rsidR="009B2024">
        <w:t xml:space="preserve">.  </w:t>
      </w:r>
      <w:r>
        <w:t>If he had been a superficial believer</w:t>
      </w:r>
      <w:r w:rsidR="00DA51B6">
        <w:t>,</w:t>
      </w:r>
      <w:r>
        <w:t xml:space="preserve"> he might have just resigned himself to God</w:t>
      </w:r>
      <w:r w:rsidR="004F26F1">
        <w:t>’</w:t>
      </w:r>
      <w:r>
        <w:t xml:space="preserve">s action and said, </w:t>
      </w:r>
      <w:r w:rsidR="004F26F1">
        <w:t>‘</w:t>
      </w:r>
      <w:r>
        <w:t>the child will certainly die, and that will be that</w:t>
      </w:r>
      <w:r w:rsidR="004F26F1">
        <w:t>’</w:t>
      </w:r>
      <w:r w:rsidR="00DA51B6">
        <w:t>.</w:t>
      </w:r>
      <w:r>
        <w:t xml:space="preserve">  But David does not do so; instead he besought God for the child</w:t>
      </w:r>
      <w:r w:rsidR="009B2024">
        <w:t xml:space="preserve">.  </w:t>
      </w:r>
      <w:r>
        <w:t>You see, he has depth and affection in his soul and he fasted</w:t>
      </w:r>
      <w:r w:rsidR="009B2024">
        <w:t xml:space="preserve">.  </w:t>
      </w:r>
      <w:r>
        <w:t>He ought to have fasted in chapter 11 and gone with the army when the conflict was on, but God does not say he was too late to fast now</w:t>
      </w:r>
      <w:r w:rsidR="009B2024">
        <w:t xml:space="preserve">.  </w:t>
      </w:r>
      <w:r>
        <w:t>He respects David</w:t>
      </w:r>
      <w:r w:rsidR="004F26F1">
        <w:t>’</w:t>
      </w:r>
      <w:r>
        <w:t>s fast</w:t>
      </w:r>
      <w:r w:rsidR="009B2024">
        <w:t xml:space="preserve">.  </w:t>
      </w:r>
      <w:r>
        <w:t>David confessed his sins and God had regard to him</w:t>
      </w:r>
      <w:r w:rsidR="009B2024">
        <w:t xml:space="preserve">.  </w:t>
      </w:r>
      <w:r>
        <w:t>So he goes through the exercise even though the elders of his house do not understand what is going on</w:t>
      </w:r>
      <w:r w:rsidR="009B2024">
        <w:t xml:space="preserve">.  </w:t>
      </w:r>
      <w:r>
        <w:t>He fasted and lay all night on the earth</w:t>
      </w:r>
      <w:r w:rsidR="009B2024">
        <w:t xml:space="preserve">.  </w:t>
      </w:r>
      <w:r>
        <w:t>The elders did not understand the depth of repentance; they must have been superficial persons, yet David goes on day after day, for seven days</w:t>
      </w:r>
      <w:r w:rsidR="009B2024">
        <w:t xml:space="preserve">.  </w:t>
      </w:r>
      <w:r>
        <w:t>When the child died the exercise was over, but when there was life David went on with the exercise at cost to himself</w:t>
      </w:r>
      <w:r w:rsidR="009B2024">
        <w:t xml:space="preserve">.  </w:t>
      </w:r>
      <w:r>
        <w:t>The elders feared to say when the child was dead</w:t>
      </w:r>
      <w:r w:rsidR="009B2024">
        <w:t xml:space="preserve">.  </w:t>
      </w:r>
      <w:r>
        <w:t>What one may go through in the depth of his soul is mysterious to the superficial mind</w:t>
      </w:r>
      <w:r w:rsidR="009B2024">
        <w:t xml:space="preserve">.  </w:t>
      </w:r>
      <w:r>
        <w:t>Dear brethren, we need to know something about this</w:t>
      </w:r>
      <w:r w:rsidR="009B2024">
        <w:t xml:space="preserve">.  </w:t>
      </w:r>
      <w:r>
        <w:t>If we are to be truly recovered persons, truly revived persons, we need to know something of going through these things with God</w:t>
      </w:r>
      <w:r w:rsidR="009B2024">
        <w:t xml:space="preserve">.  </w:t>
      </w:r>
      <w:r>
        <w:t>Misunderstood by many, David still goes through the matter</w:t>
      </w:r>
      <w:r w:rsidR="009B2024">
        <w:t xml:space="preserve">.  </w:t>
      </w:r>
      <w:r>
        <w:t xml:space="preserve">In the next verse you find that a child is born of these same parents and Jehovah sends by the hand of Nathan the prophet and called his name Jedidiah, meaning the child is loved </w:t>
      </w:r>
      <w:r w:rsidR="009A365F">
        <w:t>of</w:t>
      </w:r>
      <w:r>
        <w:t xml:space="preserve"> Jehovah</w:t>
      </w:r>
      <w:r w:rsidR="009B2024">
        <w:t xml:space="preserve">.  </w:t>
      </w:r>
      <w:r>
        <w:t>What a result from David</w:t>
      </w:r>
      <w:r w:rsidR="004F26F1">
        <w:t>’</w:t>
      </w:r>
      <w:r>
        <w:t>s exercises; you can hardly understand it</w:t>
      </w:r>
      <w:r w:rsidR="003C3CAD">
        <w:t xml:space="preserve">!  </w:t>
      </w:r>
      <w:r>
        <w:t>But surely it is the result of depth in David</w:t>
      </w:r>
      <w:r w:rsidR="004F26F1">
        <w:t>’</w:t>
      </w:r>
      <w:r>
        <w:t>s soul</w:t>
      </w:r>
      <w:r w:rsidR="009B2024">
        <w:t xml:space="preserve">.  </w:t>
      </w:r>
      <w:r>
        <w:t>Such is the divine way</w:t>
      </w:r>
      <w:r w:rsidR="009B2024">
        <w:t xml:space="preserve">.  </w:t>
      </w:r>
      <w:r>
        <w:t>Superficial persons can somersault overnight</w:t>
      </w:r>
      <w:r w:rsidR="009B2024">
        <w:t>—</w:t>
      </w:r>
      <w:r>
        <w:t>that does not denote depth</w:t>
      </w:r>
      <w:r w:rsidR="009B2024">
        <w:t xml:space="preserve">.  </w:t>
      </w:r>
      <w:r>
        <w:t>David goes through exercise in a deep way and the result was for the pleasure and glory of God</w:t>
      </w:r>
      <w:r w:rsidR="009B2024">
        <w:t xml:space="preserve">.  </w:t>
      </w:r>
      <w:r>
        <w:t>So David went into the house of Jehovah and worshipped</w:t>
      </w:r>
      <w:r w:rsidR="009B2024">
        <w:t xml:space="preserve">.  </w:t>
      </w:r>
      <w:r>
        <w:t xml:space="preserve">What a result from the </w:t>
      </w:r>
      <w:r>
        <w:lastRenderedPageBreak/>
        <w:t>discipline through which he passed</w:t>
      </w:r>
      <w:r w:rsidR="003C3CAD">
        <w:t xml:space="preserve">!  </w:t>
      </w:r>
      <w:r>
        <w:t>We may often face much in the way of discipline and the Lord does discipline us</w:t>
      </w:r>
      <w:r w:rsidR="009B2024">
        <w:t xml:space="preserve">.  </w:t>
      </w:r>
      <w:r>
        <w:t>Some of our dear brethren know it more than others and we all ought to be with them in the experience of it</w:t>
      </w:r>
      <w:r w:rsidR="009B2024">
        <w:t xml:space="preserve">.  </w:t>
      </w:r>
      <w:r>
        <w:t>How many have lost parents, families, children</w:t>
      </w:r>
      <w:r w:rsidR="003C3CAD">
        <w:t xml:space="preserve">!  </w:t>
      </w:r>
      <w:r>
        <w:t>God would use this for our discipline, that we might go through it with God and in result be able to go into His house and worship as David did</w:t>
      </w:r>
      <w:r w:rsidR="009B2024">
        <w:t xml:space="preserve">.  </w:t>
      </w:r>
      <w:r>
        <w:t>There are to be results from all we have been through and go through, for the pleasure and glory of God.</w:t>
      </w:r>
    </w:p>
    <w:p w14:paraId="76C0203D" w14:textId="11E42785" w:rsidR="002041ED" w:rsidRDefault="002041ED" w:rsidP="00C22811">
      <w:pPr>
        <w:spacing w:before="120" w:after="0" w:line="240" w:lineRule="auto"/>
        <w:ind w:firstLine="720"/>
        <w:jc w:val="both"/>
      </w:pPr>
      <w:r>
        <w:t>In the third scripture, we have David and those with him in public reproach</w:t>
      </w:r>
      <w:r w:rsidR="009B2024">
        <w:t xml:space="preserve">.  </w:t>
      </w:r>
      <w:r>
        <w:t>Jerusalem is taken over by Absalom and David has to flee</w:t>
      </w:r>
      <w:r w:rsidR="009B2024">
        <w:t xml:space="preserve">.  </w:t>
      </w:r>
      <w:r>
        <w:t>Think of the public reproach, the shame of it, that David the rightful king flees when Absalom takes over</w:t>
      </w:r>
      <w:r w:rsidR="009B2024">
        <w:t xml:space="preserve">.  </w:t>
      </w:r>
      <w:r>
        <w:t>Alas, again, David is responsible; he had unrighteously reinstated Absalom and the consequence was that this rebellion took place</w:t>
      </w:r>
      <w:r w:rsidR="009B2024">
        <w:t xml:space="preserve">.  </w:t>
      </w:r>
      <w:r>
        <w:t>Oh, do we feel responsible for the public reproach that has come in on the testimony</w:t>
      </w:r>
      <w:r w:rsidR="003C3CAD">
        <w:t xml:space="preserve">!  </w:t>
      </w:r>
      <w:r>
        <w:t>Once again this is not exactly the reproach of Christ; it is like the reproach due to our own misdeeds and our failures and our being caught up in wrong things</w:t>
      </w:r>
      <w:r w:rsidR="009B2024">
        <w:t xml:space="preserve">.  </w:t>
      </w:r>
      <w:r>
        <w:t>So David is responsible but see how he acts</w:t>
      </w:r>
      <w:r w:rsidR="003C3CAD">
        <w:t xml:space="preserve">!  </w:t>
      </w:r>
      <w:r>
        <w:t xml:space="preserve">He says to Zadok, </w:t>
      </w:r>
      <w:r w:rsidR="004F26F1">
        <w:t>“</w:t>
      </w:r>
      <w:r>
        <w:t>Carry back the ark of God into the city</w:t>
      </w:r>
      <w:r w:rsidR="009B2024">
        <w:t xml:space="preserve">.  </w:t>
      </w:r>
      <w:r>
        <w:t>If I shall find favour in the eyes of Jehovah, he will bring me again, and show me it, and its habitation</w:t>
      </w:r>
      <w:r w:rsidR="004F26F1">
        <w:t>”</w:t>
      </w:r>
      <w:r w:rsidR="005F137E">
        <w:t>.</w:t>
      </w:r>
      <w:r w:rsidR="009A365F">
        <w:t xml:space="preserve"> </w:t>
      </w:r>
      <w:r>
        <w:t xml:space="preserve"> It is a man in whom there is some depth of soul</w:t>
      </w:r>
      <w:r w:rsidR="009B2024">
        <w:t xml:space="preserve">.  </w:t>
      </w:r>
      <w:r>
        <w:t>He sends back the ark, and Zadok, Abiathar and others go with it too, in the very city controlled by Absalom</w:t>
      </w:r>
      <w:r w:rsidR="009B2024">
        <w:t xml:space="preserve">.  </w:t>
      </w:r>
      <w:r>
        <w:t>The ark is there, and the priests, and the sons</w:t>
      </w:r>
      <w:r w:rsidR="009B2024">
        <w:t xml:space="preserve">.  </w:t>
      </w:r>
      <w:r>
        <w:t>There was a spot in Jerusalem where the ark was and had you been in its habitation you would not have known there was a rebellion</w:t>
      </w:r>
      <w:r w:rsidR="009B2024">
        <w:t xml:space="preserve">.  </w:t>
      </w:r>
      <w:r>
        <w:t>It is what God has secretly in the midst of the public confusion</w:t>
      </w:r>
      <w:r w:rsidR="009B2024">
        <w:t xml:space="preserve">.  </w:t>
      </w:r>
      <w:r>
        <w:t>We see publicly the confusion complete but in the midst of it all there is a spot where the ark is and where the priests are and the service of God goes on</w:t>
      </w:r>
      <w:r w:rsidR="009B2024">
        <w:t xml:space="preserve">.  </w:t>
      </w:r>
      <w:r>
        <w:t>David had to face the public position but his heart was where the ark of God was, and his longing was that he might be back where the ark was</w:t>
      </w:r>
      <w:r w:rsidR="009B2024">
        <w:t xml:space="preserve">.  </w:t>
      </w:r>
      <w:r>
        <w:t>Meanwhile he faces the public reproach</w:t>
      </w:r>
      <w:r w:rsidR="009B2024">
        <w:t xml:space="preserve">.  </w:t>
      </w:r>
      <w:r>
        <w:t>He, the true king is in rejection and those with him were in rejection too, going where they might; such is the public position</w:t>
      </w:r>
      <w:r w:rsidR="009B2024">
        <w:t xml:space="preserve">.  </w:t>
      </w:r>
      <w:r>
        <w:t>David goes up by the ascent of the Olives, weeping with his head covered and barefoot</w:t>
      </w:r>
      <w:r w:rsidR="009B2024">
        <w:t xml:space="preserve">.  </w:t>
      </w:r>
      <w:r>
        <w:t>He is feeling the reproach of the whole position and those with him are moving likewise</w:t>
      </w:r>
      <w:r w:rsidR="009B2024">
        <w:t xml:space="preserve">.  </w:t>
      </w:r>
      <w:r>
        <w:t>Yet when he comes to the summit he worshipped God</w:t>
      </w:r>
      <w:r w:rsidR="003C3CAD">
        <w:t xml:space="preserve">!  </w:t>
      </w:r>
      <w:r>
        <w:t>We would desire to be able to move like this, in some way at least</w:t>
      </w:r>
      <w:r w:rsidR="009B2024">
        <w:t xml:space="preserve">.  </w:t>
      </w:r>
      <w:r>
        <w:t>What we go through should result in a deepening with us</w:t>
      </w:r>
      <w:r w:rsidR="009B2024">
        <w:t xml:space="preserve">.  </w:t>
      </w:r>
      <w:r>
        <w:t>We might say that we were led away but we cannot blame anybody but ourselves</w:t>
      </w:r>
      <w:r w:rsidR="009B2024">
        <w:t xml:space="preserve">.  </w:t>
      </w:r>
      <w:r>
        <w:t xml:space="preserve">It was lack of depth </w:t>
      </w:r>
      <w:r>
        <w:lastRenderedPageBreak/>
        <w:t>with us that we were so readily carried away by certain things; we were too superficial</w:t>
      </w:r>
      <w:r w:rsidR="009B2024">
        <w:t xml:space="preserve">.  </w:t>
      </w:r>
      <w:r>
        <w:t>But as depth was found here in David</w:t>
      </w:r>
      <w:r w:rsidR="004F26F1">
        <w:t>’</w:t>
      </w:r>
      <w:r>
        <w:t>s soul, so it is to be found in our souls</w:t>
      </w:r>
      <w:r w:rsidR="009B2024">
        <w:t xml:space="preserve">.  </w:t>
      </w:r>
      <w:r>
        <w:t>We learn thereby to consider for God and to be with God and to know something of God being with us</w:t>
      </w:r>
      <w:r w:rsidR="009B2024">
        <w:t xml:space="preserve">.  </w:t>
      </w:r>
      <w:r w:rsidR="004F26F1">
        <w:t>“</w:t>
      </w:r>
      <w:r>
        <w:t>Jehovah is with you while ye are with him</w:t>
      </w:r>
      <w:r w:rsidR="004F26F1">
        <w:t>”</w:t>
      </w:r>
      <w:r>
        <w:t xml:space="preserve"> said the Spirit of God through Azariah</w:t>
      </w:r>
      <w:r w:rsidR="008742A6">
        <w:t>,</w:t>
      </w:r>
      <w:r>
        <w:t xml:space="preserve"> 2 Chron 15: 2</w:t>
      </w:r>
      <w:r w:rsidR="009B2024">
        <w:t xml:space="preserve">.  </w:t>
      </w:r>
      <w:r>
        <w:t>The great need is to be with God and with the Lord</w:t>
      </w:r>
      <w:r w:rsidR="009B2024">
        <w:t xml:space="preserve">.  </w:t>
      </w:r>
      <w:r>
        <w:t>We often pray that the Lord might be with us; that is good too but the important thing is that we should be with the Lord</w:t>
      </w:r>
      <w:r w:rsidR="009B2024">
        <w:t xml:space="preserve">.  </w:t>
      </w:r>
      <w:r>
        <w:t>David came to be with God in all these instances we have read; in the disaster at Ziklag, in his exercise over God</w:t>
      </w:r>
      <w:r w:rsidR="004F26F1">
        <w:t>’</w:t>
      </w:r>
      <w:r>
        <w:t>s dealings in relation to his sin, then in this matter of the rebellion</w:t>
      </w:r>
      <w:r w:rsidR="009B2024">
        <w:t xml:space="preserve">.  </w:t>
      </w:r>
      <w:r>
        <w:t>He arrived at this point in his soul by facing things in depth and the Lord means, I am sure, that we should deepen in our knowledge of Himself</w:t>
      </w:r>
      <w:r w:rsidR="009B2024">
        <w:t xml:space="preserve">.  </w:t>
      </w:r>
      <w:r>
        <w:t>As we do so we shall deepen in our feelings for Him and for one another, and we shall be increasingly knit together and more fully committed to the service of God.</w:t>
      </w:r>
    </w:p>
    <w:p w14:paraId="43A1BEF8" w14:textId="44DD8042" w:rsidR="002041ED" w:rsidRDefault="002041ED" w:rsidP="00C22811">
      <w:pPr>
        <w:spacing w:before="120" w:after="0" w:line="240" w:lineRule="auto"/>
        <w:ind w:firstLine="720"/>
        <w:jc w:val="both"/>
      </w:pPr>
      <w:r>
        <w:t>May it be so, for the Lord</w:t>
      </w:r>
      <w:r w:rsidR="009B2024">
        <w:t>’</w:t>
      </w:r>
      <w:r>
        <w:t>s Name</w:t>
      </w:r>
      <w:r w:rsidR="004F26F1">
        <w:t>’</w:t>
      </w:r>
      <w:r>
        <w:t>s sake.</w:t>
      </w:r>
    </w:p>
    <w:p w14:paraId="2F27FED8" w14:textId="77777777" w:rsidR="002041ED" w:rsidRDefault="002041ED" w:rsidP="00C22811">
      <w:pPr>
        <w:spacing w:before="120" w:after="0" w:line="240" w:lineRule="auto"/>
        <w:jc w:val="both"/>
      </w:pPr>
    </w:p>
    <w:p w14:paraId="2C687AA3" w14:textId="77777777" w:rsidR="002041ED" w:rsidRPr="00BB755A" w:rsidRDefault="002041ED" w:rsidP="00C22811">
      <w:pPr>
        <w:spacing w:before="120" w:after="0" w:line="240" w:lineRule="auto"/>
        <w:jc w:val="both"/>
        <w:rPr>
          <w:b/>
          <w:bCs/>
        </w:rPr>
      </w:pPr>
      <w:r w:rsidRPr="00BB755A">
        <w:rPr>
          <w:b/>
          <w:bCs/>
        </w:rPr>
        <w:t>MALVERN</w:t>
      </w:r>
    </w:p>
    <w:p w14:paraId="3F3594B5" w14:textId="77777777" w:rsidR="002041ED" w:rsidRPr="00BB755A" w:rsidRDefault="002041ED" w:rsidP="00C22811">
      <w:pPr>
        <w:spacing w:before="120" w:after="0" w:line="240" w:lineRule="auto"/>
        <w:jc w:val="both"/>
        <w:rPr>
          <w:b/>
          <w:bCs/>
        </w:rPr>
      </w:pPr>
      <w:r w:rsidRPr="00BB755A">
        <w:rPr>
          <w:b/>
          <w:bCs/>
        </w:rPr>
        <w:t>27</w:t>
      </w:r>
      <w:r w:rsidRPr="00BB755A">
        <w:rPr>
          <w:b/>
          <w:bCs/>
          <w:vertAlign w:val="superscript"/>
        </w:rPr>
        <w:t>th</w:t>
      </w:r>
      <w:r>
        <w:rPr>
          <w:b/>
          <w:bCs/>
        </w:rPr>
        <w:t xml:space="preserve"> </w:t>
      </w:r>
      <w:r w:rsidRPr="00BB755A">
        <w:rPr>
          <w:b/>
          <w:bCs/>
        </w:rPr>
        <w:t>January 1973</w:t>
      </w:r>
    </w:p>
    <w:p w14:paraId="2DFCDD1F" w14:textId="77777777" w:rsidR="002041ED" w:rsidRDefault="002041ED" w:rsidP="00C22811">
      <w:pPr>
        <w:spacing w:before="120" w:after="0" w:line="240" w:lineRule="auto"/>
        <w:jc w:val="center"/>
      </w:pPr>
      <w:r w:rsidRPr="00FD428C">
        <w:t>_____________________</w:t>
      </w:r>
    </w:p>
    <w:p w14:paraId="32CB0F3A" w14:textId="77777777" w:rsidR="002041ED" w:rsidRDefault="002041ED" w:rsidP="00C22811">
      <w:pPr>
        <w:spacing w:before="120" w:after="0" w:line="240" w:lineRule="auto"/>
        <w:jc w:val="both"/>
        <w:rPr>
          <w:rFonts w:eastAsiaTheme="majorEastAsia" w:cs="Times New Roman"/>
          <w:b/>
          <w:bCs/>
          <w:sz w:val="28"/>
          <w:szCs w:val="24"/>
        </w:rPr>
      </w:pPr>
      <w:r>
        <w:rPr>
          <w:rFonts w:cs="Times New Roman"/>
          <w:bCs/>
          <w:szCs w:val="24"/>
        </w:rPr>
        <w:br w:type="page"/>
      </w:r>
    </w:p>
    <w:p w14:paraId="3E505CD4" w14:textId="7166EDEC" w:rsidR="00E43CF7" w:rsidRPr="00FD428C" w:rsidRDefault="00E43CF7" w:rsidP="00C22811">
      <w:pPr>
        <w:pStyle w:val="Heading1"/>
        <w:spacing w:before="120" w:line="240" w:lineRule="auto"/>
        <w:jc w:val="both"/>
      </w:pPr>
      <w:bookmarkStart w:id="7" w:name="_Toc26879099"/>
      <w:bookmarkStart w:id="8" w:name="_Toc35685454"/>
      <w:r w:rsidRPr="00FD428C">
        <w:lastRenderedPageBreak/>
        <w:t>COMMITTAL TO THE WILL OF GOD</w:t>
      </w:r>
      <w:bookmarkEnd w:id="7"/>
      <w:bookmarkEnd w:id="8"/>
    </w:p>
    <w:p w14:paraId="2C0601DD" w14:textId="77777777" w:rsidR="00E43CF7" w:rsidRPr="00FD428C" w:rsidRDefault="00E43CF7" w:rsidP="00C22811">
      <w:pPr>
        <w:spacing w:before="120" w:after="0" w:line="240" w:lineRule="auto"/>
        <w:jc w:val="both"/>
        <w:rPr>
          <w:rFonts w:cs="Times New Roman"/>
          <w:b/>
          <w:szCs w:val="24"/>
        </w:rPr>
      </w:pPr>
      <w:r w:rsidRPr="00FD428C">
        <w:rPr>
          <w:rFonts w:cs="Times New Roman"/>
          <w:b/>
          <w:szCs w:val="24"/>
        </w:rPr>
        <w:t>Luke 22: 39-46</w:t>
      </w:r>
    </w:p>
    <w:p w14:paraId="7D8254BF" w14:textId="77777777" w:rsidR="00E43CF7" w:rsidRPr="00FD428C" w:rsidRDefault="00E43CF7" w:rsidP="00231A59">
      <w:pPr>
        <w:spacing w:after="0" w:line="240" w:lineRule="auto"/>
        <w:jc w:val="both"/>
        <w:rPr>
          <w:rFonts w:cs="Times New Roman"/>
          <w:b/>
          <w:szCs w:val="24"/>
        </w:rPr>
      </w:pPr>
      <w:r w:rsidRPr="00FD428C">
        <w:rPr>
          <w:rFonts w:cs="Times New Roman"/>
          <w:b/>
          <w:szCs w:val="24"/>
        </w:rPr>
        <w:t>Genesis 40: 14, 23</w:t>
      </w:r>
    </w:p>
    <w:p w14:paraId="0BFA1EF2" w14:textId="008E3A26" w:rsidR="00E43CF7" w:rsidRPr="00FD428C" w:rsidRDefault="00E43CF7" w:rsidP="00231A59">
      <w:pPr>
        <w:spacing w:after="0" w:line="240" w:lineRule="auto"/>
        <w:jc w:val="both"/>
        <w:rPr>
          <w:rFonts w:cs="Times New Roman"/>
          <w:b/>
          <w:szCs w:val="24"/>
        </w:rPr>
      </w:pPr>
      <w:r w:rsidRPr="00FD428C">
        <w:rPr>
          <w:rFonts w:cs="Times New Roman"/>
          <w:b/>
          <w:szCs w:val="24"/>
        </w:rPr>
        <w:t>2 Samuel 17:</w:t>
      </w:r>
      <w:r w:rsidR="009B2024">
        <w:rPr>
          <w:rFonts w:cs="Times New Roman"/>
          <w:b/>
          <w:szCs w:val="24"/>
        </w:rPr>
        <w:t xml:space="preserve"> </w:t>
      </w:r>
      <w:r w:rsidRPr="00FD428C">
        <w:rPr>
          <w:rFonts w:cs="Times New Roman"/>
          <w:b/>
          <w:szCs w:val="24"/>
        </w:rPr>
        <w:t>15-18 (first part)</w:t>
      </w:r>
    </w:p>
    <w:p w14:paraId="1581F1A0" w14:textId="77777777" w:rsidR="00E43CF7" w:rsidRPr="00FD428C" w:rsidRDefault="00E43CF7" w:rsidP="00231A59">
      <w:pPr>
        <w:spacing w:after="0" w:line="240" w:lineRule="auto"/>
        <w:jc w:val="both"/>
        <w:rPr>
          <w:rFonts w:cs="Times New Roman"/>
          <w:szCs w:val="24"/>
        </w:rPr>
      </w:pPr>
      <w:r w:rsidRPr="00FD428C">
        <w:rPr>
          <w:rFonts w:cs="Times New Roman"/>
          <w:b/>
          <w:szCs w:val="24"/>
        </w:rPr>
        <w:t>Esther 2: 21-23</w:t>
      </w:r>
    </w:p>
    <w:p w14:paraId="351F3415" w14:textId="3120DA7D"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I desire to speak about how at times certain responsibility falls upon us: certain matters involving the will of God may lie on any one of us to do</w:t>
      </w:r>
      <w:r w:rsidR="009B2024">
        <w:rPr>
          <w:rFonts w:cs="Times New Roman"/>
          <w:szCs w:val="24"/>
        </w:rPr>
        <w:t xml:space="preserve">.  </w:t>
      </w:r>
      <w:r w:rsidRPr="00FD428C">
        <w:rPr>
          <w:rFonts w:cs="Times New Roman"/>
          <w:szCs w:val="24"/>
        </w:rPr>
        <w:t>If we are faithful God can use us in a certain situation.</w:t>
      </w:r>
    </w:p>
    <w:p w14:paraId="091DE2DF" w14:textId="43594732"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We need to see that, while God works out His purpose and His counsel, He is never disappointed and He is never taken by surprise</w:t>
      </w:r>
      <w:r w:rsidR="009B2024">
        <w:rPr>
          <w:rFonts w:cs="Times New Roman"/>
          <w:szCs w:val="24"/>
        </w:rPr>
        <w:t xml:space="preserve">.  </w:t>
      </w:r>
      <w:r w:rsidRPr="00FD428C">
        <w:rPr>
          <w:rFonts w:cs="Times New Roman"/>
          <w:szCs w:val="24"/>
        </w:rPr>
        <w:t>We were speaking last night about one of the names of God being The Same; no matter what comes in, no matter how the enemy attacks, God is never surprised, He is never taken aback, He is never disappointed and everything will go through according to His mind</w:t>
      </w:r>
      <w:r w:rsidR="009B2024">
        <w:rPr>
          <w:rFonts w:cs="Times New Roman"/>
          <w:szCs w:val="24"/>
        </w:rPr>
        <w:t xml:space="preserve">.  </w:t>
      </w:r>
      <w:r w:rsidRPr="00FD428C">
        <w:rPr>
          <w:rFonts w:cs="Times New Roman"/>
          <w:szCs w:val="24"/>
        </w:rPr>
        <w:t>God is never diverted by what happens; He always has the initiative and proceeds with it in spite of anything that might come in to hinder</w:t>
      </w:r>
      <w:r w:rsidR="009B2024">
        <w:rPr>
          <w:rFonts w:cs="Times New Roman"/>
          <w:szCs w:val="24"/>
        </w:rPr>
        <w:t xml:space="preserve">.  </w:t>
      </w:r>
      <w:r w:rsidRPr="00FD428C">
        <w:rPr>
          <w:rFonts w:cs="Times New Roman"/>
          <w:szCs w:val="24"/>
        </w:rPr>
        <w:t>Now that is God</w:t>
      </w:r>
      <w:r w:rsidR="004F26F1">
        <w:rPr>
          <w:rFonts w:cs="Times New Roman"/>
          <w:szCs w:val="24"/>
        </w:rPr>
        <w:t>’</w:t>
      </w:r>
      <w:r w:rsidRPr="00FD428C">
        <w:rPr>
          <w:rFonts w:cs="Times New Roman"/>
          <w:szCs w:val="24"/>
        </w:rPr>
        <w:t>s side of every matter</w:t>
      </w:r>
      <w:r w:rsidR="009B2024">
        <w:rPr>
          <w:rFonts w:cs="Times New Roman"/>
          <w:szCs w:val="24"/>
        </w:rPr>
        <w:t xml:space="preserve">.  </w:t>
      </w:r>
      <w:r w:rsidRPr="00FD428C">
        <w:rPr>
          <w:rFonts w:cs="Times New Roman"/>
          <w:szCs w:val="24"/>
        </w:rPr>
        <w:t>Along with that there is our side</w:t>
      </w:r>
      <w:r w:rsidR="009B2024">
        <w:rPr>
          <w:rFonts w:cs="Times New Roman"/>
          <w:szCs w:val="24"/>
        </w:rPr>
        <w:t xml:space="preserve">.  </w:t>
      </w:r>
      <w:r w:rsidRPr="00FD428C">
        <w:rPr>
          <w:rFonts w:cs="Times New Roman"/>
          <w:szCs w:val="24"/>
        </w:rPr>
        <w:t>At some time any one of us might find himself or herself in a position where something depends on that one to do, and God would count on such a one to act rightly in those circumstances</w:t>
      </w:r>
      <w:r w:rsidR="009B2024">
        <w:rPr>
          <w:rFonts w:cs="Times New Roman"/>
          <w:szCs w:val="24"/>
        </w:rPr>
        <w:t xml:space="preserve">.  </w:t>
      </w:r>
      <w:r w:rsidRPr="00FD428C">
        <w:rPr>
          <w:rFonts w:cs="Times New Roman"/>
          <w:szCs w:val="24"/>
        </w:rPr>
        <w:t xml:space="preserve"> What I have to say ought to encourage anyone who finds himself or herself in a certain situation</w:t>
      </w:r>
      <w:r w:rsidR="009B2024">
        <w:rPr>
          <w:rFonts w:cs="Times New Roman"/>
          <w:szCs w:val="24"/>
        </w:rPr>
        <w:t xml:space="preserve">.  </w:t>
      </w:r>
      <w:r w:rsidRPr="00FD428C">
        <w:rPr>
          <w:rFonts w:cs="Times New Roman"/>
          <w:szCs w:val="24"/>
        </w:rPr>
        <w:t>The test is whether in that situation I am going to be committed to the will of God or whether I am going to fail Him.</w:t>
      </w:r>
    </w:p>
    <w:p w14:paraId="5A95454D" w14:textId="4ED028CC"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we begin with Luke 22 because we find the Lord Jesus Himself in a certain situation</w:t>
      </w:r>
      <w:r w:rsidR="009B2024">
        <w:rPr>
          <w:rFonts w:cs="Times New Roman"/>
          <w:szCs w:val="24"/>
        </w:rPr>
        <w:t xml:space="preserve">.  </w:t>
      </w:r>
      <w:r w:rsidRPr="00FD428C">
        <w:rPr>
          <w:rFonts w:cs="Times New Roman"/>
          <w:szCs w:val="24"/>
        </w:rPr>
        <w:t>We find Him in a situation, dear brethren, where everything depends on Him</w:t>
      </w:r>
      <w:r w:rsidR="009B2024">
        <w:rPr>
          <w:rFonts w:cs="Times New Roman"/>
          <w:szCs w:val="24"/>
        </w:rPr>
        <w:t>—</w:t>
      </w:r>
      <w:r w:rsidRPr="00FD428C">
        <w:rPr>
          <w:rFonts w:cs="Times New Roman"/>
          <w:szCs w:val="24"/>
        </w:rPr>
        <w:t>everything</w:t>
      </w:r>
      <w:r w:rsidR="009B2024">
        <w:rPr>
          <w:rFonts w:cs="Times New Roman"/>
          <w:szCs w:val="24"/>
        </w:rPr>
        <w:t xml:space="preserve">.  </w:t>
      </w:r>
      <w:r w:rsidRPr="00FD428C">
        <w:rPr>
          <w:rFonts w:cs="Times New Roman"/>
          <w:szCs w:val="24"/>
        </w:rPr>
        <w:t>The weight of responsibility on the Lord Jesus in this section who could estimate</w:t>
      </w:r>
      <w:r w:rsidR="003C3CAD">
        <w:rPr>
          <w:rFonts w:cs="Times New Roman"/>
          <w:szCs w:val="24"/>
        </w:rPr>
        <w:t xml:space="preserve">?  </w:t>
      </w:r>
      <w:r w:rsidRPr="00FD428C">
        <w:rPr>
          <w:rFonts w:cs="Times New Roman"/>
          <w:szCs w:val="24"/>
        </w:rPr>
        <w:t>The whole matter of the will of God, the whole purpose of God and all His counsel, all His plans depended on the Lord Jesus in this situation in which He was</w:t>
      </w:r>
      <w:r w:rsidR="009B2024">
        <w:rPr>
          <w:rFonts w:cs="Times New Roman"/>
          <w:szCs w:val="24"/>
        </w:rPr>
        <w:t xml:space="preserve">.  </w:t>
      </w:r>
      <w:r w:rsidRPr="00FD428C">
        <w:rPr>
          <w:rFonts w:cs="Times New Roman"/>
          <w:szCs w:val="24"/>
        </w:rPr>
        <w:t>We could not of course think of the Lord Jesus failing and yet we are to admire, we are to adore our Saviour who was in this position where everything for the glory of God and everything for the blessing of man depended on Him</w:t>
      </w:r>
      <w:r w:rsidR="009B2024">
        <w:rPr>
          <w:rFonts w:cs="Times New Roman"/>
          <w:szCs w:val="24"/>
        </w:rPr>
        <w:t xml:space="preserve">.  </w:t>
      </w:r>
      <w:r w:rsidRPr="00FD428C">
        <w:rPr>
          <w:rFonts w:cs="Times New Roman"/>
          <w:szCs w:val="24"/>
        </w:rPr>
        <w:t xml:space="preserve"> So it says, </w:t>
      </w:r>
      <w:r w:rsidR="004F26F1">
        <w:rPr>
          <w:rFonts w:cs="Times New Roman"/>
          <w:szCs w:val="24"/>
        </w:rPr>
        <w:t>“</w:t>
      </w:r>
      <w:r w:rsidRPr="00FD428C">
        <w:rPr>
          <w:rFonts w:cs="Times New Roman"/>
          <w:szCs w:val="24"/>
        </w:rPr>
        <w:t>he was withdrawn from them about a stone</w:t>
      </w:r>
      <w:r w:rsidR="004F26F1">
        <w:rPr>
          <w:rFonts w:cs="Times New Roman"/>
          <w:szCs w:val="24"/>
        </w:rPr>
        <w:t>’</w:t>
      </w:r>
      <w:r w:rsidRPr="00FD428C">
        <w:rPr>
          <w:rFonts w:cs="Times New Roman"/>
          <w:szCs w:val="24"/>
        </w:rPr>
        <w:t>s throw, and having knelt down he prayed</w:t>
      </w:r>
      <w:r w:rsidR="004F26F1">
        <w:rPr>
          <w:rFonts w:cs="Times New Roman"/>
          <w:szCs w:val="24"/>
        </w:rPr>
        <w:t>”</w:t>
      </w:r>
      <w:r w:rsidR="009B2024">
        <w:rPr>
          <w:rFonts w:cs="Times New Roman"/>
          <w:szCs w:val="24"/>
        </w:rPr>
        <w:t xml:space="preserve">.  </w:t>
      </w:r>
      <w:r w:rsidRPr="00FD428C">
        <w:rPr>
          <w:rFonts w:cs="Times New Roman"/>
          <w:szCs w:val="24"/>
        </w:rPr>
        <w:t>Think of the perfect dependent manhood of Jesus</w:t>
      </w:r>
      <w:r w:rsidR="003C3CAD">
        <w:rPr>
          <w:rFonts w:cs="Times New Roman"/>
          <w:szCs w:val="24"/>
        </w:rPr>
        <w:t xml:space="preserve">!  </w:t>
      </w:r>
      <w:r w:rsidRPr="00FD428C">
        <w:rPr>
          <w:rFonts w:cs="Times New Roman"/>
          <w:szCs w:val="24"/>
        </w:rPr>
        <w:t>He is presented here as the dependent One who counted on His God</w:t>
      </w:r>
      <w:r w:rsidR="009B2024">
        <w:rPr>
          <w:rFonts w:cs="Times New Roman"/>
          <w:szCs w:val="24"/>
        </w:rPr>
        <w:t xml:space="preserve">.  </w:t>
      </w:r>
      <w:r w:rsidRPr="00FD428C">
        <w:rPr>
          <w:rFonts w:cs="Times New Roman"/>
          <w:szCs w:val="24"/>
        </w:rPr>
        <w:t>What a faithful Servant He was</w:t>
      </w:r>
      <w:r w:rsidR="003C3CAD">
        <w:rPr>
          <w:rFonts w:cs="Times New Roman"/>
          <w:szCs w:val="24"/>
        </w:rPr>
        <w:t xml:space="preserve">!  </w:t>
      </w:r>
      <w:r w:rsidRPr="00FD428C">
        <w:rPr>
          <w:rFonts w:cs="Times New Roman"/>
          <w:szCs w:val="24"/>
        </w:rPr>
        <w:t xml:space="preserve">We need hardly say that, we all know He was, and yet to view </w:t>
      </w:r>
      <w:r w:rsidRPr="00FD428C">
        <w:rPr>
          <w:rFonts w:cs="Times New Roman"/>
          <w:szCs w:val="24"/>
        </w:rPr>
        <w:lastRenderedPageBreak/>
        <w:t>Him in this situation would encourage any one who finds himself in any position of responsibility</w:t>
      </w:r>
      <w:r w:rsidR="009B2024">
        <w:rPr>
          <w:rFonts w:cs="Times New Roman"/>
          <w:szCs w:val="24"/>
        </w:rPr>
        <w:t xml:space="preserve">.  </w:t>
      </w:r>
      <w:r w:rsidRPr="00FD428C">
        <w:rPr>
          <w:rFonts w:cs="Times New Roman"/>
          <w:szCs w:val="24"/>
        </w:rPr>
        <w:t>What responsibilities lay on the Lord Jesus at this moment.</w:t>
      </w:r>
    </w:p>
    <w:p w14:paraId="2B906EF8" w14:textId="52EC462B"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He is facing death, He is facing the bearing of the judgment of God, He is facing being forsaken</w:t>
      </w:r>
      <w:r w:rsidR="009B2024">
        <w:rPr>
          <w:rFonts w:cs="Times New Roman"/>
          <w:szCs w:val="24"/>
        </w:rPr>
        <w:t xml:space="preserve">.  </w:t>
      </w:r>
      <w:r w:rsidRPr="00FD428C">
        <w:rPr>
          <w:rFonts w:cs="Times New Roman"/>
          <w:szCs w:val="24"/>
        </w:rPr>
        <w:t>Satan is bringing his power to bear against Him</w:t>
      </w:r>
      <w:r w:rsidR="009B2024">
        <w:rPr>
          <w:rFonts w:cs="Times New Roman"/>
          <w:szCs w:val="24"/>
        </w:rPr>
        <w:t xml:space="preserve">.  </w:t>
      </w:r>
      <w:r w:rsidRPr="00FD428C">
        <w:rPr>
          <w:rFonts w:cs="Times New Roman"/>
          <w:szCs w:val="24"/>
        </w:rPr>
        <w:t xml:space="preserve"> Think of the Lord Jesus in that situation, and He is there in perfection</w:t>
      </w:r>
      <w:r w:rsidR="009B2024">
        <w:rPr>
          <w:rFonts w:cs="Times New Roman"/>
          <w:szCs w:val="24"/>
        </w:rPr>
        <w:t xml:space="preserve">.  </w:t>
      </w:r>
      <w:r w:rsidRPr="00FD428C">
        <w:rPr>
          <w:rFonts w:cs="Times New Roman"/>
          <w:szCs w:val="24"/>
        </w:rPr>
        <w:t>He was a real Man and yet God</w:t>
      </w:r>
      <w:r w:rsidR="004F26F1">
        <w:rPr>
          <w:rFonts w:cs="Times New Roman"/>
          <w:szCs w:val="24"/>
        </w:rPr>
        <w:t>’</w:t>
      </w:r>
      <w:r w:rsidRPr="00FD428C">
        <w:rPr>
          <w:rFonts w:cs="Times New Roman"/>
          <w:szCs w:val="24"/>
        </w:rPr>
        <w:t>s purpose was as safe in the hands of the Lord Jesus at this moment as it ever was</w:t>
      </w:r>
      <w:r w:rsidR="009B2024">
        <w:rPr>
          <w:rFonts w:cs="Times New Roman"/>
          <w:szCs w:val="24"/>
        </w:rPr>
        <w:t xml:space="preserve">.  </w:t>
      </w:r>
      <w:r w:rsidRPr="00FD428C">
        <w:rPr>
          <w:rFonts w:cs="Times New Roman"/>
          <w:szCs w:val="24"/>
        </w:rPr>
        <w:t>All that God had planned for the maintenance of His own glory and for the blessing of every person in every family which has been secured and will yet be secured depended on the Lord Jesus at this moment</w:t>
      </w:r>
      <w:r w:rsidR="009B2024">
        <w:rPr>
          <w:rFonts w:cs="Times New Roman"/>
          <w:szCs w:val="24"/>
        </w:rPr>
        <w:t xml:space="preserve">.  </w:t>
      </w:r>
      <w:r w:rsidRPr="00FD428C">
        <w:rPr>
          <w:rFonts w:cs="Times New Roman"/>
          <w:szCs w:val="24"/>
        </w:rPr>
        <w:t>He was facing the matter of God</w:t>
      </w:r>
      <w:r w:rsidR="004F26F1">
        <w:rPr>
          <w:rFonts w:cs="Times New Roman"/>
          <w:szCs w:val="24"/>
        </w:rPr>
        <w:t>’</w:t>
      </w:r>
      <w:r w:rsidRPr="00FD428C">
        <w:rPr>
          <w:rFonts w:cs="Times New Roman"/>
          <w:szCs w:val="24"/>
        </w:rPr>
        <w:t>s will</w:t>
      </w:r>
      <w:r w:rsidR="009B2024">
        <w:rPr>
          <w:rFonts w:cs="Times New Roman"/>
          <w:szCs w:val="24"/>
        </w:rPr>
        <w:t xml:space="preserve">.  </w:t>
      </w:r>
      <w:r w:rsidR="004F26F1">
        <w:rPr>
          <w:rFonts w:cs="Times New Roman"/>
          <w:szCs w:val="24"/>
        </w:rPr>
        <w:t>“</w:t>
      </w:r>
      <w:r w:rsidRPr="00FD428C">
        <w:rPr>
          <w:rFonts w:cs="Times New Roman"/>
          <w:szCs w:val="24"/>
        </w:rPr>
        <w:t>Having knelt down he prayed, saying, Father, if thou wilt remove this cup from me</w:t>
      </w:r>
      <w:r w:rsidR="004F26F1">
        <w:rPr>
          <w:rFonts w:cs="Times New Roman"/>
          <w:szCs w:val="24"/>
        </w:rPr>
        <w:t>”</w:t>
      </w:r>
      <w:r w:rsidR="009B2024">
        <w:rPr>
          <w:rFonts w:cs="Times New Roman"/>
          <w:szCs w:val="24"/>
        </w:rPr>
        <w:t xml:space="preserve">.  </w:t>
      </w:r>
      <w:r w:rsidRPr="00FD428C">
        <w:rPr>
          <w:rFonts w:cs="Times New Roman"/>
          <w:szCs w:val="24"/>
        </w:rPr>
        <w:t>The Lord Jesus is in perfection shrinking from what faced Him</w:t>
      </w:r>
      <w:r w:rsidR="009B2024">
        <w:rPr>
          <w:rFonts w:cs="Times New Roman"/>
          <w:szCs w:val="24"/>
        </w:rPr>
        <w:t xml:space="preserve">.  </w:t>
      </w:r>
      <w:r w:rsidRPr="00FD428C">
        <w:rPr>
          <w:rFonts w:cs="Times New Roman"/>
          <w:szCs w:val="24"/>
        </w:rPr>
        <w:t xml:space="preserve">We </w:t>
      </w:r>
      <w:r w:rsidR="005F137E">
        <w:rPr>
          <w:rFonts w:cs="Times New Roman"/>
          <w:szCs w:val="24"/>
        </w:rPr>
        <w:t>all</w:t>
      </w:r>
      <w:r w:rsidRPr="00FD428C">
        <w:rPr>
          <w:rFonts w:cs="Times New Roman"/>
          <w:szCs w:val="24"/>
        </w:rPr>
        <w:t xml:space="preserve"> know what it is to shrink from what faces us in certain situations but that would not be perfection, but it was perfection in the Lord Jesus</w:t>
      </w:r>
      <w:r w:rsidR="009B2024">
        <w:rPr>
          <w:rFonts w:cs="Times New Roman"/>
          <w:szCs w:val="24"/>
        </w:rPr>
        <w:t xml:space="preserve">.  </w:t>
      </w:r>
      <w:r w:rsidRPr="00FD428C">
        <w:rPr>
          <w:rFonts w:cs="Times New Roman"/>
          <w:szCs w:val="24"/>
        </w:rPr>
        <w:t>Who He was, the kind of Man He was must necessarily shrink from what faced Him</w:t>
      </w:r>
      <w:r w:rsidR="009B2024">
        <w:rPr>
          <w:rFonts w:cs="Times New Roman"/>
          <w:szCs w:val="24"/>
        </w:rPr>
        <w:t xml:space="preserve">.  </w:t>
      </w:r>
      <w:r w:rsidRPr="00FD428C">
        <w:rPr>
          <w:rFonts w:cs="Times New Roman"/>
          <w:szCs w:val="24"/>
        </w:rPr>
        <w:t>And yet would He flinch</w:t>
      </w:r>
      <w:r w:rsidR="003C3CAD">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but then, not my will, but thine be done</w:t>
      </w:r>
      <w:r w:rsidR="004F26F1">
        <w:rPr>
          <w:rFonts w:cs="Times New Roman"/>
          <w:szCs w:val="24"/>
        </w:rPr>
        <w:t>”</w:t>
      </w:r>
      <w:r w:rsidR="009B2024">
        <w:rPr>
          <w:rFonts w:cs="Times New Roman"/>
          <w:szCs w:val="24"/>
        </w:rPr>
        <w:t xml:space="preserve">.  </w:t>
      </w:r>
      <w:r w:rsidRPr="00FD428C">
        <w:rPr>
          <w:rFonts w:cs="Times New Roman"/>
          <w:szCs w:val="24"/>
        </w:rPr>
        <w:t xml:space="preserve">Then it says, </w:t>
      </w:r>
      <w:r w:rsidR="004F26F1">
        <w:rPr>
          <w:rFonts w:cs="Times New Roman"/>
          <w:szCs w:val="24"/>
        </w:rPr>
        <w:t>“</w:t>
      </w:r>
      <w:r w:rsidRPr="00FD428C">
        <w:rPr>
          <w:rFonts w:cs="Times New Roman"/>
          <w:szCs w:val="24"/>
        </w:rPr>
        <w:t>an angel appeared to him from heaven strengthening him</w:t>
      </w:r>
      <w:r w:rsidR="004F26F1">
        <w:rPr>
          <w:rFonts w:cs="Times New Roman"/>
          <w:szCs w:val="24"/>
        </w:rPr>
        <w:t>”</w:t>
      </w:r>
      <w:r w:rsidR="009B2024">
        <w:rPr>
          <w:rFonts w:cs="Times New Roman"/>
          <w:szCs w:val="24"/>
        </w:rPr>
        <w:t xml:space="preserve">.  </w:t>
      </w:r>
      <w:r w:rsidRPr="00FD428C">
        <w:rPr>
          <w:rFonts w:cs="Times New Roman"/>
          <w:szCs w:val="24"/>
        </w:rPr>
        <w:t>Think of the Lord needing strengthening at this moment</w:t>
      </w:r>
      <w:r w:rsidR="009B2024">
        <w:rPr>
          <w:rFonts w:cs="Times New Roman"/>
          <w:szCs w:val="24"/>
        </w:rPr>
        <w:t xml:space="preserve">.  </w:t>
      </w:r>
      <w:r w:rsidRPr="00FD428C">
        <w:rPr>
          <w:rFonts w:cs="Times New Roman"/>
          <w:szCs w:val="24"/>
        </w:rPr>
        <w:t>It shows, dear brethren, the reality of His manhood</w:t>
      </w:r>
      <w:r w:rsidR="009B2024">
        <w:rPr>
          <w:rFonts w:cs="Times New Roman"/>
          <w:szCs w:val="24"/>
        </w:rPr>
        <w:t xml:space="preserve">.  </w:t>
      </w:r>
      <w:r w:rsidRPr="00FD428C">
        <w:rPr>
          <w:rFonts w:cs="Times New Roman"/>
          <w:szCs w:val="24"/>
        </w:rPr>
        <w:t>He was a real Man here and the whole responsibility of carrying through the will of God depended on Him</w:t>
      </w:r>
      <w:r w:rsidR="009B2024">
        <w:rPr>
          <w:rFonts w:cs="Times New Roman"/>
          <w:szCs w:val="24"/>
        </w:rPr>
        <w:t xml:space="preserve">.  </w:t>
      </w:r>
      <w:r w:rsidRPr="00FD428C">
        <w:rPr>
          <w:rFonts w:cs="Times New Roman"/>
          <w:szCs w:val="24"/>
        </w:rPr>
        <w:t>I say again, God</w:t>
      </w:r>
      <w:r w:rsidR="004F26F1">
        <w:rPr>
          <w:rFonts w:cs="Times New Roman"/>
          <w:szCs w:val="24"/>
        </w:rPr>
        <w:t>’</w:t>
      </w:r>
      <w:r w:rsidRPr="00FD428C">
        <w:rPr>
          <w:rFonts w:cs="Times New Roman"/>
          <w:szCs w:val="24"/>
        </w:rPr>
        <w:t>s purpose, God</w:t>
      </w:r>
      <w:r w:rsidR="004F26F1">
        <w:rPr>
          <w:rFonts w:cs="Times New Roman"/>
          <w:szCs w:val="24"/>
        </w:rPr>
        <w:t>’</w:t>
      </w:r>
      <w:r w:rsidRPr="00FD428C">
        <w:rPr>
          <w:rFonts w:cs="Times New Roman"/>
          <w:szCs w:val="24"/>
        </w:rPr>
        <w:t>s plans were as safe in the hands of Jesus at that moment as when these plans were made or at any moment in the history of eternity and time, all God</w:t>
      </w:r>
      <w:r w:rsidR="004F26F1">
        <w:rPr>
          <w:rFonts w:cs="Times New Roman"/>
          <w:szCs w:val="24"/>
        </w:rPr>
        <w:t>’</w:t>
      </w:r>
      <w:r w:rsidRPr="00FD428C">
        <w:rPr>
          <w:rFonts w:cs="Times New Roman"/>
          <w:szCs w:val="24"/>
        </w:rPr>
        <w:t>s purposes were as safe in the hands of the Saviour in Gethsemane as ever they were</w:t>
      </w:r>
      <w:r w:rsidR="009B2024">
        <w:rPr>
          <w:rFonts w:cs="Times New Roman"/>
          <w:szCs w:val="24"/>
        </w:rPr>
        <w:t xml:space="preserve">.  </w:t>
      </w:r>
      <w:r w:rsidRPr="00FD428C">
        <w:rPr>
          <w:rFonts w:cs="Times New Roman"/>
          <w:szCs w:val="24"/>
        </w:rPr>
        <w:t>What a perfect Man He is, what a model for us, what a subject for our contemplation, our adoration</w:t>
      </w:r>
      <w:r w:rsidR="003C3CAD">
        <w:rPr>
          <w:rFonts w:cs="Times New Roman"/>
          <w:szCs w:val="24"/>
        </w:rPr>
        <w:t xml:space="preserve">!  </w:t>
      </w:r>
      <w:r w:rsidRPr="00FD428C">
        <w:rPr>
          <w:rFonts w:cs="Times New Roman"/>
          <w:szCs w:val="24"/>
        </w:rPr>
        <w:t>This would give us strength: to see the Lord Jesus in the perfection of His dependent manhood facing a situation where everything depended on Him</w:t>
      </w:r>
      <w:r w:rsidR="009B2024">
        <w:rPr>
          <w:rFonts w:cs="Times New Roman"/>
          <w:szCs w:val="24"/>
        </w:rPr>
        <w:t xml:space="preserve">.  </w:t>
      </w:r>
      <w:r w:rsidRPr="00FD428C">
        <w:rPr>
          <w:rFonts w:cs="Times New Roman"/>
          <w:szCs w:val="24"/>
        </w:rPr>
        <w:t xml:space="preserve"> It would strengthen us to face some little situation, some little difficulty that confronts any one of us at any time</w:t>
      </w:r>
      <w:r w:rsidR="009B2024">
        <w:rPr>
          <w:rFonts w:cs="Times New Roman"/>
          <w:szCs w:val="24"/>
        </w:rPr>
        <w:t xml:space="preserve">.  </w:t>
      </w:r>
      <w:r w:rsidRPr="00FD428C">
        <w:rPr>
          <w:rFonts w:cs="Times New Roman"/>
          <w:szCs w:val="24"/>
        </w:rPr>
        <w:t xml:space="preserve">You can see the intenseness of the conflict here: </w:t>
      </w:r>
      <w:r w:rsidR="004F26F1">
        <w:rPr>
          <w:rFonts w:cs="Times New Roman"/>
          <w:szCs w:val="24"/>
        </w:rPr>
        <w:t>“</w:t>
      </w:r>
      <w:r w:rsidRPr="00FD428C">
        <w:rPr>
          <w:rFonts w:cs="Times New Roman"/>
          <w:szCs w:val="24"/>
        </w:rPr>
        <w:t>an angel appeared to him from heaven strengthening him</w:t>
      </w:r>
      <w:r w:rsidR="009B2024">
        <w:rPr>
          <w:rFonts w:cs="Times New Roman"/>
          <w:szCs w:val="24"/>
        </w:rPr>
        <w:t xml:space="preserve">.  </w:t>
      </w:r>
      <w:r w:rsidRPr="00FD428C">
        <w:rPr>
          <w:rFonts w:cs="Times New Roman"/>
          <w:szCs w:val="24"/>
        </w:rPr>
        <w:t>And being in conflict he prayed more intently</w:t>
      </w:r>
      <w:r w:rsidR="009B2024">
        <w:rPr>
          <w:rFonts w:cs="Times New Roman"/>
          <w:szCs w:val="24"/>
        </w:rPr>
        <w:t xml:space="preserve">.  </w:t>
      </w:r>
      <w:r w:rsidRPr="00FD428C">
        <w:rPr>
          <w:rFonts w:cs="Times New Roman"/>
          <w:szCs w:val="24"/>
        </w:rPr>
        <w:t>And his sweat became as great drops of blood, falling down</w:t>
      </w:r>
      <w:r w:rsidR="004F26F1">
        <w:rPr>
          <w:rFonts w:cs="Times New Roman"/>
          <w:szCs w:val="24"/>
        </w:rPr>
        <w:t>”</w:t>
      </w:r>
      <w:r w:rsidR="009B2024">
        <w:rPr>
          <w:rFonts w:cs="Times New Roman"/>
          <w:szCs w:val="24"/>
        </w:rPr>
        <w:t xml:space="preserve">.  </w:t>
      </w:r>
      <w:r w:rsidRPr="00FD428C">
        <w:rPr>
          <w:rFonts w:cs="Times New Roman"/>
          <w:szCs w:val="24"/>
        </w:rPr>
        <w:t>This is manhood in perfection</w:t>
      </w:r>
      <w:r w:rsidR="009B2024">
        <w:rPr>
          <w:rFonts w:cs="Times New Roman"/>
          <w:szCs w:val="24"/>
        </w:rPr>
        <w:t xml:space="preserve">.  </w:t>
      </w:r>
      <w:r w:rsidRPr="00FD428C">
        <w:rPr>
          <w:rFonts w:cs="Times New Roman"/>
          <w:szCs w:val="24"/>
        </w:rPr>
        <w:t>This is manhood in conflict such as we shall never know, the depth of which we shall never know, for it is our Lord and Master in conflict here</w:t>
      </w:r>
      <w:r w:rsidR="009B2024">
        <w:rPr>
          <w:rFonts w:cs="Times New Roman"/>
          <w:szCs w:val="24"/>
        </w:rPr>
        <w:t xml:space="preserve">.  </w:t>
      </w:r>
      <w:r w:rsidRPr="00FD428C">
        <w:rPr>
          <w:rFonts w:cs="Times New Roman"/>
          <w:szCs w:val="24"/>
        </w:rPr>
        <w:t xml:space="preserve">Then it says, </w:t>
      </w:r>
      <w:r w:rsidR="004F26F1">
        <w:rPr>
          <w:rFonts w:cs="Times New Roman"/>
          <w:szCs w:val="24"/>
        </w:rPr>
        <w:t>“</w:t>
      </w:r>
      <w:r w:rsidRPr="00FD428C">
        <w:rPr>
          <w:rFonts w:cs="Times New Roman"/>
          <w:szCs w:val="24"/>
        </w:rPr>
        <w:t>rising up from his prayer</w:t>
      </w:r>
      <w:r w:rsidR="004F26F1">
        <w:rPr>
          <w:rFonts w:cs="Times New Roman"/>
          <w:szCs w:val="24"/>
        </w:rPr>
        <w:t>”</w:t>
      </w:r>
      <w:r w:rsidR="009B2024">
        <w:rPr>
          <w:rFonts w:cs="Times New Roman"/>
          <w:szCs w:val="24"/>
        </w:rPr>
        <w:t>—</w:t>
      </w:r>
      <w:r w:rsidRPr="00FD428C">
        <w:rPr>
          <w:rFonts w:cs="Times New Roman"/>
          <w:szCs w:val="24"/>
        </w:rPr>
        <w:t xml:space="preserve">rising up from the depth of conflict, rising up from that depth of anguish in which He was involved in Gethsemane, </w:t>
      </w:r>
      <w:r w:rsidR="004F26F1">
        <w:rPr>
          <w:rFonts w:cs="Times New Roman"/>
          <w:szCs w:val="24"/>
        </w:rPr>
        <w:t>“</w:t>
      </w:r>
      <w:r w:rsidRPr="00FD428C">
        <w:rPr>
          <w:rFonts w:cs="Times New Roman"/>
          <w:szCs w:val="24"/>
        </w:rPr>
        <w:t xml:space="preserve">rising up </w:t>
      </w:r>
      <w:r w:rsidRPr="00FD428C">
        <w:rPr>
          <w:rFonts w:cs="Times New Roman"/>
          <w:szCs w:val="24"/>
        </w:rPr>
        <w:lastRenderedPageBreak/>
        <w:t>from his prayer, coming to the disciples, he found them sleeping from grief</w:t>
      </w:r>
      <w:r w:rsidR="004F26F1">
        <w:rPr>
          <w:rFonts w:cs="Times New Roman"/>
          <w:szCs w:val="24"/>
        </w:rPr>
        <w:t>”</w:t>
      </w:r>
      <w:r w:rsidR="009B2024">
        <w:rPr>
          <w:rFonts w:cs="Times New Roman"/>
          <w:szCs w:val="24"/>
        </w:rPr>
        <w:t xml:space="preserve">.  </w:t>
      </w:r>
      <w:r w:rsidRPr="00FD428C">
        <w:rPr>
          <w:rFonts w:cs="Times New Roman"/>
          <w:szCs w:val="24"/>
        </w:rPr>
        <w:t>Oh what a model we have, dear brethren, what a Man, what a blessed, perfect, dependent Man that we need to get our eye on and keep our eye on to encourage us to face any situation whatsoever</w:t>
      </w:r>
      <w:r w:rsidR="003C3CAD">
        <w:rPr>
          <w:rFonts w:cs="Times New Roman"/>
          <w:szCs w:val="24"/>
        </w:rPr>
        <w:t xml:space="preserve">!  </w:t>
      </w:r>
      <w:r w:rsidRPr="00FD428C">
        <w:rPr>
          <w:rFonts w:cs="Times New Roman"/>
          <w:szCs w:val="24"/>
        </w:rPr>
        <w:t>We need to be formed in this kind of manhood, and we will be as we contemplate the Man we desire to be formed after, and the Spirit will help us in that formation</w:t>
      </w:r>
      <w:r w:rsidR="009B2024">
        <w:rPr>
          <w:rFonts w:cs="Times New Roman"/>
          <w:szCs w:val="24"/>
        </w:rPr>
        <w:t xml:space="preserve">.  </w:t>
      </w:r>
      <w:r w:rsidRPr="00FD428C">
        <w:rPr>
          <w:rFonts w:cs="Times New Roman"/>
          <w:szCs w:val="24"/>
        </w:rPr>
        <w:t xml:space="preserve"> There is a need at the moment for manhood of this kind</w:t>
      </w:r>
      <w:r w:rsidR="009B2024">
        <w:rPr>
          <w:rFonts w:cs="Times New Roman"/>
          <w:szCs w:val="24"/>
        </w:rPr>
        <w:t xml:space="preserve">.  </w:t>
      </w:r>
      <w:r w:rsidRPr="00FD428C">
        <w:rPr>
          <w:rFonts w:cs="Times New Roman"/>
          <w:szCs w:val="24"/>
        </w:rPr>
        <w:t xml:space="preserve">We were speaking in the reading in 2 Peter 1 as to certain features: </w:t>
      </w:r>
      <w:r w:rsidR="004F26F1">
        <w:rPr>
          <w:rFonts w:cs="Times New Roman"/>
          <w:szCs w:val="24"/>
        </w:rPr>
        <w:t>“</w:t>
      </w:r>
      <w:r w:rsidRPr="00FD428C">
        <w:rPr>
          <w:rFonts w:cs="Times New Roman"/>
          <w:szCs w:val="24"/>
        </w:rPr>
        <w:t>in your faith have also virtue</w:t>
      </w:r>
      <w:r w:rsidR="004F26F1">
        <w:rPr>
          <w:rFonts w:cs="Times New Roman"/>
          <w:szCs w:val="24"/>
        </w:rPr>
        <w:t>”</w:t>
      </w:r>
      <w:r w:rsidRPr="00FD428C">
        <w:rPr>
          <w:rFonts w:cs="Times New Roman"/>
          <w:szCs w:val="24"/>
        </w:rPr>
        <w:t>; these features are features of manhood according to God</w:t>
      </w:r>
      <w:r w:rsidR="009B2024">
        <w:rPr>
          <w:rFonts w:cs="Times New Roman"/>
          <w:szCs w:val="24"/>
        </w:rPr>
        <w:t xml:space="preserve">.  </w:t>
      </w:r>
      <w:r w:rsidRPr="00FD428C">
        <w:rPr>
          <w:rFonts w:cs="Times New Roman"/>
          <w:szCs w:val="24"/>
        </w:rPr>
        <w:t xml:space="preserve"> Think of what virtue there was with Jesus here</w:t>
      </w:r>
      <w:r w:rsidR="003C3CAD">
        <w:rPr>
          <w:rFonts w:cs="Times New Roman"/>
          <w:szCs w:val="24"/>
        </w:rPr>
        <w:t xml:space="preserve">!  </w:t>
      </w:r>
      <w:r w:rsidRPr="00FD428C">
        <w:rPr>
          <w:rFonts w:cs="Times New Roman"/>
          <w:szCs w:val="24"/>
        </w:rPr>
        <w:t>Was there not faith</w:t>
      </w:r>
      <w:r w:rsidR="003C3CAD">
        <w:rPr>
          <w:rFonts w:cs="Times New Roman"/>
          <w:szCs w:val="24"/>
        </w:rPr>
        <w:t xml:space="preserve">?  </w:t>
      </w:r>
      <w:r w:rsidRPr="00FD428C">
        <w:rPr>
          <w:rFonts w:cs="Times New Roman"/>
          <w:szCs w:val="24"/>
        </w:rPr>
        <w:t>Was there not virtue in His faith</w:t>
      </w:r>
      <w:r w:rsidR="003C3CAD">
        <w:rPr>
          <w:rFonts w:cs="Times New Roman"/>
          <w:szCs w:val="24"/>
        </w:rPr>
        <w:t xml:space="preserve">?  </w:t>
      </w:r>
      <w:r w:rsidRPr="00FD428C">
        <w:rPr>
          <w:rFonts w:cs="Times New Roman"/>
          <w:szCs w:val="24"/>
        </w:rPr>
        <w:t>Was there not courage when He rose up from His prayer and moved forward to be the victim, to undertake all that the will of God involved at infinite cost to Himself</w:t>
      </w:r>
      <w:r w:rsidR="009B2024">
        <w:rPr>
          <w:rFonts w:cs="Times New Roman"/>
          <w:szCs w:val="24"/>
        </w:rPr>
        <w:t>—</w:t>
      </w:r>
      <w:r w:rsidRPr="00FD428C">
        <w:rPr>
          <w:rFonts w:cs="Times New Roman"/>
          <w:szCs w:val="24"/>
        </w:rPr>
        <w:t>rising up from His prayer He proceeded</w:t>
      </w:r>
      <w:r w:rsidR="003C3CAD">
        <w:rPr>
          <w:rFonts w:cs="Times New Roman"/>
          <w:szCs w:val="24"/>
        </w:rPr>
        <w:t xml:space="preserve">!  </w:t>
      </w:r>
      <w:r w:rsidRPr="00FD428C">
        <w:rPr>
          <w:rFonts w:cs="Times New Roman"/>
          <w:szCs w:val="24"/>
        </w:rPr>
        <w:t>What a blessed theme of contemplation we have in the Lord Jesus</w:t>
      </w:r>
      <w:r w:rsidR="003C3CAD">
        <w:rPr>
          <w:rFonts w:cs="Times New Roman"/>
          <w:szCs w:val="24"/>
        </w:rPr>
        <w:t xml:space="preserve">!  </w:t>
      </w:r>
    </w:p>
    <w:p w14:paraId="5EFDEB52" w14:textId="78BC5FC3"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we come to this incident in the book of Genesis</w:t>
      </w:r>
      <w:r w:rsidR="009B2024">
        <w:rPr>
          <w:rFonts w:cs="Times New Roman"/>
          <w:szCs w:val="24"/>
        </w:rPr>
        <w:t xml:space="preserve">.  </w:t>
      </w:r>
      <w:r w:rsidRPr="00FD428C">
        <w:rPr>
          <w:rFonts w:cs="Times New Roman"/>
          <w:szCs w:val="24"/>
        </w:rPr>
        <w:t>The situation spoken of here involved this cup-bearer</w:t>
      </w:r>
      <w:r w:rsidR="009B2024">
        <w:rPr>
          <w:rFonts w:cs="Times New Roman"/>
          <w:szCs w:val="24"/>
        </w:rPr>
        <w:t xml:space="preserve">.  </w:t>
      </w:r>
      <w:r w:rsidRPr="00FD428C">
        <w:rPr>
          <w:rFonts w:cs="Times New Roman"/>
          <w:szCs w:val="24"/>
        </w:rPr>
        <w:t>He had received certain benefits from Joseph, he knew Joseph, Joseph interpreted his dream and encouraged him</w:t>
      </w:r>
      <w:r w:rsidR="009B2024">
        <w:rPr>
          <w:rFonts w:cs="Times New Roman"/>
          <w:szCs w:val="24"/>
        </w:rPr>
        <w:t xml:space="preserve">.  </w:t>
      </w:r>
      <w:r w:rsidRPr="00FD428C">
        <w:rPr>
          <w:rFonts w:cs="Times New Roman"/>
          <w:szCs w:val="24"/>
        </w:rPr>
        <w:t>Joseph gave him a message of peace and you might say he was the means of preaching the gospel to him</w:t>
      </w:r>
      <w:r w:rsidR="009B2024">
        <w:rPr>
          <w:rFonts w:cs="Times New Roman"/>
          <w:szCs w:val="24"/>
        </w:rPr>
        <w:t xml:space="preserve">.  </w:t>
      </w:r>
      <w:r w:rsidRPr="00FD428C">
        <w:rPr>
          <w:rFonts w:cs="Times New Roman"/>
          <w:szCs w:val="24"/>
        </w:rPr>
        <w:t>Joseph gave that man glad tidings which he was glad to receive</w:t>
      </w:r>
      <w:r w:rsidR="009B2024">
        <w:rPr>
          <w:rFonts w:cs="Times New Roman"/>
          <w:szCs w:val="24"/>
        </w:rPr>
        <w:t xml:space="preserve">.  </w:t>
      </w:r>
      <w:r w:rsidRPr="00FD428C">
        <w:rPr>
          <w:rFonts w:cs="Times New Roman"/>
          <w:szCs w:val="24"/>
        </w:rPr>
        <w:t>And Joseph asked one thing from this man, just one thing</w:t>
      </w:r>
      <w:r w:rsidR="009B2024">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Only bear a remembrance with thee of me when it goes well with thee</w:t>
      </w:r>
      <w:r w:rsidR="004F26F1">
        <w:rPr>
          <w:rFonts w:cs="Times New Roman"/>
          <w:szCs w:val="24"/>
        </w:rPr>
        <w:t>”</w:t>
      </w:r>
      <w:r w:rsidR="009B2024">
        <w:rPr>
          <w:rFonts w:cs="Times New Roman"/>
          <w:szCs w:val="24"/>
        </w:rPr>
        <w:t xml:space="preserve">.  </w:t>
      </w:r>
      <w:r w:rsidRPr="00FD428C">
        <w:rPr>
          <w:rFonts w:cs="Times New Roman"/>
          <w:szCs w:val="24"/>
        </w:rPr>
        <w:t xml:space="preserve">He makes a request: Joseph says in effect, </w:t>
      </w:r>
      <w:r w:rsidR="004F26F1">
        <w:rPr>
          <w:rFonts w:cs="Times New Roman"/>
          <w:szCs w:val="24"/>
        </w:rPr>
        <w:t>‘</w:t>
      </w:r>
      <w:r w:rsidRPr="00FD428C">
        <w:rPr>
          <w:rFonts w:cs="Times New Roman"/>
          <w:szCs w:val="24"/>
        </w:rPr>
        <w:t>I have preached the gospel to you, you are going to be liberated; you had a vine before you, your head is going to be lifted up and you will be restored to your office</w:t>
      </w:r>
      <w:r w:rsidR="004F26F1">
        <w:rPr>
          <w:rFonts w:cs="Times New Roman"/>
          <w:szCs w:val="24"/>
        </w:rPr>
        <w:t>’</w:t>
      </w:r>
      <w:r w:rsidR="009B2024">
        <w:rPr>
          <w:rFonts w:cs="Times New Roman"/>
          <w:szCs w:val="24"/>
        </w:rPr>
        <w:t xml:space="preserve">.  </w:t>
      </w:r>
      <w:r w:rsidRPr="00FD428C">
        <w:rPr>
          <w:rFonts w:cs="Times New Roman"/>
          <w:szCs w:val="24"/>
        </w:rPr>
        <w:t>That was glad tidings for this cup-bearer because he was troubled</w:t>
      </w:r>
      <w:r w:rsidR="009B2024">
        <w:rPr>
          <w:rFonts w:cs="Times New Roman"/>
          <w:szCs w:val="24"/>
        </w:rPr>
        <w:t xml:space="preserve">.  </w:t>
      </w:r>
      <w:r w:rsidRPr="00FD428C">
        <w:rPr>
          <w:rFonts w:cs="Times New Roman"/>
          <w:szCs w:val="24"/>
        </w:rPr>
        <w:t xml:space="preserve">Joseph says, </w:t>
      </w:r>
      <w:r w:rsidR="004F26F1">
        <w:rPr>
          <w:rFonts w:cs="Times New Roman"/>
          <w:szCs w:val="24"/>
        </w:rPr>
        <w:t>“</w:t>
      </w:r>
      <w:r w:rsidRPr="00FD428C">
        <w:rPr>
          <w:rFonts w:cs="Times New Roman"/>
          <w:szCs w:val="24"/>
        </w:rPr>
        <w:t xml:space="preserve">Only bear a remembrance with thee of me when it goes well with thee </w:t>
      </w:r>
      <w:r w:rsidR="009B2024">
        <w:rPr>
          <w:rFonts w:cs="Times New Roman"/>
          <w:szCs w:val="24"/>
        </w:rPr>
        <w:t xml:space="preserve">... </w:t>
      </w:r>
      <w:r w:rsidRPr="00FD428C">
        <w:rPr>
          <w:rFonts w:cs="Times New Roman"/>
          <w:szCs w:val="24"/>
        </w:rPr>
        <w:t>and make mention of me to Pharaoh</w:t>
      </w:r>
      <w:r w:rsidR="004F26F1">
        <w:rPr>
          <w:rFonts w:cs="Times New Roman"/>
          <w:szCs w:val="24"/>
        </w:rPr>
        <w:t>”</w:t>
      </w:r>
      <w:r w:rsidR="009B2024">
        <w:rPr>
          <w:rFonts w:cs="Times New Roman"/>
          <w:szCs w:val="24"/>
        </w:rPr>
        <w:t xml:space="preserve">.  </w:t>
      </w:r>
      <w:r w:rsidRPr="00FD428C">
        <w:rPr>
          <w:rFonts w:cs="Times New Roman"/>
          <w:szCs w:val="24"/>
        </w:rPr>
        <w:t>Had not this cup-bearer reason to have Joseph in his heart and to look for an opportunity to bring Joseph in</w:t>
      </w:r>
      <w:r w:rsidR="003C3CAD">
        <w:rPr>
          <w:rFonts w:cs="Times New Roman"/>
          <w:szCs w:val="24"/>
        </w:rPr>
        <w:t xml:space="preserve">?  </w:t>
      </w:r>
      <w:r w:rsidRPr="00FD428C">
        <w:rPr>
          <w:rFonts w:cs="Times New Roman"/>
          <w:szCs w:val="24"/>
        </w:rPr>
        <w:t>Have we not reason to, dear brethren</w:t>
      </w:r>
      <w:r w:rsidR="003C3CAD">
        <w:rPr>
          <w:rFonts w:cs="Times New Roman"/>
          <w:szCs w:val="24"/>
        </w:rPr>
        <w:t xml:space="preserve">?  </w:t>
      </w:r>
      <w:r w:rsidRPr="00FD428C">
        <w:rPr>
          <w:rFonts w:cs="Times New Roman"/>
          <w:szCs w:val="24"/>
        </w:rPr>
        <w:t>Have we not reason to think of the Lord Jesus and all He has accomplished for us</w:t>
      </w:r>
      <w:r w:rsidR="003C3CAD">
        <w:rPr>
          <w:rFonts w:cs="Times New Roman"/>
          <w:szCs w:val="24"/>
        </w:rPr>
        <w:t xml:space="preserve">?  </w:t>
      </w:r>
      <w:r w:rsidRPr="00FD428C">
        <w:rPr>
          <w:rFonts w:cs="Times New Roman"/>
          <w:szCs w:val="24"/>
        </w:rPr>
        <w:t>Have we not reason to look for opportunities to bring Him in</w:t>
      </w:r>
      <w:r w:rsidR="003C3CAD">
        <w:rPr>
          <w:rFonts w:cs="Times New Roman"/>
          <w:szCs w:val="24"/>
        </w:rPr>
        <w:t xml:space="preserve">?  </w:t>
      </w:r>
      <w:r w:rsidRPr="00FD428C">
        <w:rPr>
          <w:rFonts w:cs="Times New Roman"/>
          <w:szCs w:val="24"/>
        </w:rPr>
        <w:t xml:space="preserve">Instead of that it says, </w:t>
      </w:r>
      <w:r w:rsidR="004F26F1">
        <w:rPr>
          <w:rFonts w:cs="Times New Roman"/>
          <w:szCs w:val="24"/>
        </w:rPr>
        <w:t>“</w:t>
      </w:r>
      <w:r w:rsidRPr="00FD428C">
        <w:rPr>
          <w:rFonts w:cs="Times New Roman"/>
          <w:szCs w:val="24"/>
        </w:rPr>
        <w:t>the chief of the cup-bearers did not remember Joseph, and forgot him</w:t>
      </w:r>
      <w:r w:rsidR="004F26F1">
        <w:rPr>
          <w:rFonts w:cs="Times New Roman"/>
          <w:szCs w:val="24"/>
        </w:rPr>
        <w:t>”</w:t>
      </w:r>
      <w:r w:rsidR="009B2024">
        <w:rPr>
          <w:rFonts w:cs="Times New Roman"/>
          <w:szCs w:val="24"/>
        </w:rPr>
        <w:t xml:space="preserve">.  </w:t>
      </w:r>
      <w:r w:rsidRPr="00FD428C">
        <w:rPr>
          <w:rFonts w:cs="Times New Roman"/>
          <w:szCs w:val="24"/>
        </w:rPr>
        <w:t>That is our frailty, our weakness, our self-occupation, our self-interest</w:t>
      </w:r>
      <w:r w:rsidR="009B2024">
        <w:rPr>
          <w:rFonts w:cs="Times New Roman"/>
          <w:szCs w:val="24"/>
        </w:rPr>
        <w:t xml:space="preserve">.  </w:t>
      </w:r>
      <w:r w:rsidRPr="00FD428C">
        <w:rPr>
          <w:rFonts w:cs="Times New Roman"/>
          <w:szCs w:val="24"/>
        </w:rPr>
        <w:t>Instead of looking for opportunities to bring him in, the cup-bearer did not remember him and forgot him</w:t>
      </w:r>
      <w:r w:rsidR="009B2024">
        <w:rPr>
          <w:rFonts w:cs="Times New Roman"/>
          <w:szCs w:val="24"/>
        </w:rPr>
        <w:t xml:space="preserve">.  </w:t>
      </w:r>
      <w:r w:rsidRPr="00FD428C">
        <w:rPr>
          <w:rFonts w:cs="Times New Roman"/>
          <w:szCs w:val="24"/>
        </w:rPr>
        <w:t>How ungrateful</w:t>
      </w:r>
      <w:r w:rsidR="003C3CAD">
        <w:rPr>
          <w:rFonts w:cs="Times New Roman"/>
          <w:szCs w:val="24"/>
        </w:rPr>
        <w:t xml:space="preserve">!  </w:t>
      </w:r>
      <w:r w:rsidRPr="00FD428C">
        <w:rPr>
          <w:rFonts w:cs="Times New Roman"/>
          <w:szCs w:val="24"/>
        </w:rPr>
        <w:t>Can we put ourselves in that position</w:t>
      </w:r>
      <w:r w:rsidR="003C3CAD">
        <w:rPr>
          <w:rFonts w:cs="Times New Roman"/>
          <w:szCs w:val="24"/>
        </w:rPr>
        <w:t xml:space="preserve">?  </w:t>
      </w:r>
      <w:r w:rsidRPr="00FD428C">
        <w:rPr>
          <w:rFonts w:cs="Times New Roman"/>
          <w:szCs w:val="24"/>
        </w:rPr>
        <w:t>Can we see how ungrateful we have been</w:t>
      </w:r>
      <w:r w:rsidR="003C3CAD">
        <w:rPr>
          <w:rFonts w:cs="Times New Roman"/>
          <w:szCs w:val="24"/>
        </w:rPr>
        <w:t xml:space="preserve">?  </w:t>
      </w:r>
      <w:r w:rsidRPr="00FD428C">
        <w:rPr>
          <w:rFonts w:cs="Times New Roman"/>
          <w:szCs w:val="24"/>
        </w:rPr>
        <w:t>Have we not arrived at how unfaithful we have been</w:t>
      </w:r>
      <w:r w:rsidR="003C3CAD">
        <w:rPr>
          <w:rFonts w:cs="Times New Roman"/>
          <w:szCs w:val="24"/>
        </w:rPr>
        <w:t xml:space="preserve">?  </w:t>
      </w:r>
    </w:p>
    <w:p w14:paraId="4E3990B7" w14:textId="100E8A70"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lastRenderedPageBreak/>
        <w:t>Now, this cup-bearer was the necessary link between the situation which arose and the introduction of Joseph</w:t>
      </w:r>
      <w:r w:rsidR="009B2024">
        <w:rPr>
          <w:rFonts w:cs="Times New Roman"/>
          <w:szCs w:val="24"/>
        </w:rPr>
        <w:t xml:space="preserve">.  </w:t>
      </w:r>
      <w:r w:rsidRPr="00FD428C">
        <w:rPr>
          <w:rFonts w:cs="Times New Roman"/>
          <w:szCs w:val="24"/>
        </w:rPr>
        <w:t>Joseph was unknown and it was the cup­bearer who eventually was the link, who was the means of introducing Joseph to the critical situation which arose in the next chapter</w:t>
      </w:r>
      <w:r w:rsidR="009B2024">
        <w:rPr>
          <w:rFonts w:cs="Times New Roman"/>
          <w:szCs w:val="24"/>
        </w:rPr>
        <w:t xml:space="preserve">.  </w:t>
      </w:r>
      <w:r w:rsidRPr="00FD428C">
        <w:rPr>
          <w:rFonts w:cs="Times New Roman"/>
          <w:szCs w:val="24"/>
        </w:rPr>
        <w:t>Pharaoh dreamed a dream and there was no one to interpret it; and as far as Egypt was concerned no one knew about Joseph except the cup-bearer who ought to have been the link but he did not remember Joseph and forgot him</w:t>
      </w:r>
      <w:r w:rsidR="009B2024">
        <w:rPr>
          <w:rFonts w:cs="Times New Roman"/>
          <w:szCs w:val="24"/>
        </w:rPr>
        <w:t xml:space="preserve">.  </w:t>
      </w:r>
      <w:r w:rsidRPr="00FD428C">
        <w:rPr>
          <w:rFonts w:cs="Times New Roman"/>
          <w:szCs w:val="24"/>
        </w:rPr>
        <w:t>But he comes to it; he comes to it in repentance</w:t>
      </w:r>
      <w:r w:rsidR="009B2024">
        <w:rPr>
          <w:rFonts w:cs="Times New Roman"/>
          <w:szCs w:val="24"/>
        </w:rPr>
        <w:t xml:space="preserve">.  </w:t>
      </w:r>
      <w:r w:rsidRPr="00FD428C">
        <w:rPr>
          <w:rFonts w:cs="Times New Roman"/>
          <w:szCs w:val="24"/>
        </w:rPr>
        <w:t>When the situation arose and there was no interpreter, this chief of the cup-bearers remembered about Joseph and was the means of introducing Joseph into the critical situation</w:t>
      </w:r>
      <w:r w:rsidR="009B2024">
        <w:rPr>
          <w:rFonts w:cs="Times New Roman"/>
          <w:szCs w:val="24"/>
        </w:rPr>
        <w:t xml:space="preserve">.  </w:t>
      </w:r>
      <w:r w:rsidRPr="00FD428C">
        <w:rPr>
          <w:rFonts w:cs="Times New Roman"/>
          <w:szCs w:val="24"/>
        </w:rPr>
        <w:t>How valuable to know the true Joseph in this day, the interpreter, the One who makes all things clear</w:t>
      </w:r>
      <w:r w:rsidR="003C3CAD">
        <w:rPr>
          <w:rFonts w:cs="Times New Roman"/>
          <w:szCs w:val="24"/>
        </w:rPr>
        <w:t xml:space="preserve">!  </w:t>
      </w:r>
      <w:r w:rsidRPr="00FD428C">
        <w:rPr>
          <w:rFonts w:cs="Times New Roman"/>
          <w:szCs w:val="24"/>
        </w:rPr>
        <w:t>We were speaking about the Lord Jesus as Head, source of wisdom, love and power</w:t>
      </w:r>
      <w:r w:rsidR="009B2024">
        <w:rPr>
          <w:rFonts w:cs="Times New Roman"/>
          <w:szCs w:val="24"/>
        </w:rPr>
        <w:t xml:space="preserve">.  </w:t>
      </w:r>
      <w:r w:rsidRPr="00FD428C">
        <w:rPr>
          <w:rFonts w:cs="Times New Roman"/>
          <w:szCs w:val="24"/>
        </w:rPr>
        <w:t>There may arise locally a situation where there is need to bring in Christ</w:t>
      </w:r>
      <w:r w:rsidR="009B2024">
        <w:rPr>
          <w:rFonts w:cs="Times New Roman"/>
          <w:szCs w:val="24"/>
        </w:rPr>
        <w:t xml:space="preserve">.  </w:t>
      </w:r>
      <w:r w:rsidRPr="00FD428C">
        <w:rPr>
          <w:rFonts w:cs="Times New Roman"/>
          <w:szCs w:val="24"/>
        </w:rPr>
        <w:t xml:space="preserve"> We read, </w:t>
      </w:r>
      <w:r w:rsidR="004F26F1">
        <w:rPr>
          <w:rFonts w:cs="Times New Roman"/>
          <w:szCs w:val="24"/>
        </w:rPr>
        <w:t>“</w:t>
      </w:r>
      <w:r w:rsidRPr="00FD428C">
        <w:rPr>
          <w:rFonts w:cs="Times New Roman"/>
          <w:szCs w:val="24"/>
        </w:rPr>
        <w:t>Then spoke the chief of the cup-bearers to Pharaoh, saying, I remember mine offences this day</w:t>
      </w:r>
      <w:r w:rsidR="004F26F1">
        <w:rPr>
          <w:rFonts w:cs="Times New Roman"/>
          <w:szCs w:val="24"/>
        </w:rPr>
        <w:t>”</w:t>
      </w:r>
      <w:r w:rsidR="009B2024">
        <w:rPr>
          <w:rFonts w:cs="Times New Roman"/>
          <w:szCs w:val="24"/>
        </w:rPr>
        <w:t xml:space="preserve">.  </w:t>
      </w:r>
      <w:r w:rsidRPr="00FD428C">
        <w:rPr>
          <w:rFonts w:cs="Times New Roman"/>
          <w:szCs w:val="24"/>
        </w:rPr>
        <w:t>He becomes the means of introducing Joseph who takes over the whole situation</w:t>
      </w:r>
      <w:r w:rsidR="009B2024">
        <w:rPr>
          <w:rFonts w:cs="Times New Roman"/>
          <w:szCs w:val="24"/>
        </w:rPr>
        <w:t xml:space="preserve">.  </w:t>
      </w:r>
      <w:r w:rsidRPr="00FD428C">
        <w:rPr>
          <w:rFonts w:cs="Times New Roman"/>
          <w:szCs w:val="24"/>
        </w:rPr>
        <w:t>Instead of calamity he takes over the whole matter, explains it all, and takes charge of it all, and becomes the great administrator of food in the land of Egypt</w:t>
      </w:r>
      <w:r w:rsidR="009B2024">
        <w:rPr>
          <w:rFonts w:cs="Times New Roman"/>
          <w:szCs w:val="24"/>
        </w:rPr>
        <w:t xml:space="preserve">.  </w:t>
      </w:r>
      <w:r w:rsidRPr="00FD428C">
        <w:rPr>
          <w:rFonts w:cs="Times New Roman"/>
          <w:szCs w:val="24"/>
        </w:rPr>
        <w:t>He explained about the seven years of plenty and the seven years of famine</w:t>
      </w:r>
      <w:r w:rsidR="009B2024">
        <w:rPr>
          <w:rFonts w:cs="Times New Roman"/>
          <w:szCs w:val="24"/>
        </w:rPr>
        <w:t xml:space="preserve">.  </w:t>
      </w:r>
      <w:r w:rsidRPr="00FD428C">
        <w:rPr>
          <w:rFonts w:cs="Times New Roman"/>
          <w:szCs w:val="24"/>
        </w:rPr>
        <w:t>I have no doubt we have had seven years of plenty in the history of the testimony in the ministries, and we are now in the seven years o</w:t>
      </w:r>
      <w:r w:rsidR="009B2024">
        <w:rPr>
          <w:rFonts w:cs="Times New Roman"/>
          <w:szCs w:val="24"/>
        </w:rPr>
        <w:t>f</w:t>
      </w:r>
      <w:r w:rsidRPr="00FD428C">
        <w:rPr>
          <w:rFonts w:cs="Times New Roman"/>
          <w:szCs w:val="24"/>
        </w:rPr>
        <w:t xml:space="preserve"> famine, but whether you are in the seven years of famine or the seven years of plenty makes no difference if you know Joseph</w:t>
      </w:r>
      <w:r w:rsidR="009B2024">
        <w:rPr>
          <w:rFonts w:cs="Times New Roman"/>
          <w:szCs w:val="24"/>
        </w:rPr>
        <w:t xml:space="preserve">.  </w:t>
      </w:r>
      <w:r w:rsidRPr="00FD428C">
        <w:rPr>
          <w:rFonts w:cs="Times New Roman"/>
          <w:szCs w:val="24"/>
        </w:rPr>
        <w:t>There was as much available under Joseph in the years of famine as there was in the years of plenty</w:t>
      </w:r>
      <w:r w:rsidR="009B2024">
        <w:rPr>
          <w:rFonts w:cs="Times New Roman"/>
          <w:szCs w:val="24"/>
        </w:rPr>
        <w:t xml:space="preserve">.  </w:t>
      </w:r>
      <w:r w:rsidRPr="00FD428C">
        <w:rPr>
          <w:rFonts w:cs="Times New Roman"/>
          <w:szCs w:val="24"/>
        </w:rPr>
        <w:t>The fact is the famine became the means of bringing Joseph into pre-eminence</w:t>
      </w:r>
      <w:r w:rsidR="009B2024">
        <w:rPr>
          <w:rFonts w:cs="Times New Roman"/>
          <w:szCs w:val="24"/>
        </w:rPr>
        <w:t xml:space="preserve">.  </w:t>
      </w:r>
      <w:r w:rsidRPr="00FD428C">
        <w:rPr>
          <w:rFonts w:cs="Times New Roman"/>
          <w:szCs w:val="24"/>
        </w:rPr>
        <w:t xml:space="preserve">As long as there were seven years of plenty Joseph was the administrator and he laid up the grain, but he became indispensable when the years of famine came and the word was, </w:t>
      </w:r>
      <w:r w:rsidR="004F26F1">
        <w:rPr>
          <w:rFonts w:cs="Times New Roman"/>
          <w:szCs w:val="24"/>
        </w:rPr>
        <w:t>“</w:t>
      </w:r>
      <w:r w:rsidRPr="00FD428C">
        <w:rPr>
          <w:rFonts w:cs="Times New Roman"/>
          <w:szCs w:val="24"/>
        </w:rPr>
        <w:t>Go to Joseph</w:t>
      </w:r>
      <w:r w:rsidR="004F26F1">
        <w:rPr>
          <w:rFonts w:cs="Times New Roman"/>
          <w:szCs w:val="24"/>
        </w:rPr>
        <w:t>”</w:t>
      </w:r>
      <w:r w:rsidRPr="00FD428C">
        <w:rPr>
          <w:rFonts w:cs="Times New Roman"/>
          <w:szCs w:val="24"/>
        </w:rPr>
        <w:t xml:space="preserve"> </w:t>
      </w:r>
      <w:r w:rsidR="009B2024">
        <w:rPr>
          <w:rFonts w:cs="Times New Roman"/>
          <w:szCs w:val="24"/>
        </w:rPr>
        <w:t xml:space="preserve">.  </w:t>
      </w:r>
      <w:r w:rsidRPr="00FD428C">
        <w:rPr>
          <w:rFonts w:cs="Times New Roman"/>
          <w:szCs w:val="24"/>
        </w:rPr>
        <w:t>The cup-bearer seems a very flimsy and very slender link, and yet through repentance he became the means of the introduction of Joseph to the whole situation and the whole situation changed</w:t>
      </w:r>
      <w:r w:rsidR="009B2024">
        <w:rPr>
          <w:rFonts w:cs="Times New Roman"/>
          <w:szCs w:val="24"/>
        </w:rPr>
        <w:t xml:space="preserve">.  </w:t>
      </w:r>
      <w:r w:rsidRPr="00FD428C">
        <w:rPr>
          <w:rFonts w:cs="Times New Roman"/>
          <w:szCs w:val="24"/>
        </w:rPr>
        <w:t>He was not like our Lord and Master in Luke 22, he was not marked by perfection, very far from it</w:t>
      </w:r>
      <w:r w:rsidR="009B2024">
        <w:rPr>
          <w:rFonts w:cs="Times New Roman"/>
          <w:szCs w:val="24"/>
        </w:rPr>
        <w:t xml:space="preserve">.  </w:t>
      </w:r>
      <w:r w:rsidRPr="00FD428C">
        <w:rPr>
          <w:rFonts w:cs="Times New Roman"/>
          <w:szCs w:val="24"/>
        </w:rPr>
        <w:t>Two full years elapsed before a situation arose when he remembered about Joseph</w:t>
      </w:r>
      <w:r w:rsidR="009B2024">
        <w:rPr>
          <w:rFonts w:cs="Times New Roman"/>
          <w:szCs w:val="24"/>
        </w:rPr>
        <w:t xml:space="preserve">.  </w:t>
      </w:r>
      <w:r w:rsidRPr="00FD428C">
        <w:rPr>
          <w:rFonts w:cs="Times New Roman"/>
          <w:szCs w:val="24"/>
        </w:rPr>
        <w:t>It reminds us of our own frailty, our own unfaithfulness, how unfaithful we have been, and yet a certain situation has arisen in which we can have some part, and we are privileged to have some part, in the introduction of the true Joseph.</w:t>
      </w:r>
    </w:p>
    <w:p w14:paraId="117193DA" w14:textId="7F852D5F"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lastRenderedPageBreak/>
        <w:t>In 2 Samuel we can see that being in a certain situation where the will of God is involved does not necessarily depend on age or experience because here a maid is a link</w:t>
      </w:r>
      <w:r w:rsidR="009B2024">
        <w:rPr>
          <w:rFonts w:cs="Times New Roman"/>
          <w:szCs w:val="24"/>
        </w:rPr>
        <w:t xml:space="preserve">.  </w:t>
      </w:r>
      <w:r w:rsidRPr="00FD428C">
        <w:rPr>
          <w:rFonts w:cs="Times New Roman"/>
          <w:szCs w:val="24"/>
        </w:rPr>
        <w:t xml:space="preserve">It is </w:t>
      </w:r>
      <w:r w:rsidR="004F26F1">
        <w:rPr>
          <w:rFonts w:cs="Times New Roman"/>
          <w:szCs w:val="24"/>
        </w:rPr>
        <w:t>“</w:t>
      </w:r>
      <w:r w:rsidRPr="00FD428C">
        <w:rPr>
          <w:rFonts w:cs="Times New Roman"/>
          <w:szCs w:val="24"/>
        </w:rPr>
        <w:t>the maid</w:t>
      </w:r>
      <w:r w:rsidR="004F26F1">
        <w:rPr>
          <w:rFonts w:cs="Times New Roman"/>
          <w:szCs w:val="24"/>
        </w:rPr>
        <w:t>”</w:t>
      </w:r>
      <w:r w:rsidRPr="00FD428C">
        <w:rPr>
          <w:rFonts w:cs="Times New Roman"/>
          <w:szCs w:val="24"/>
        </w:rPr>
        <w:t xml:space="preserve"> whoever she was, some unnamed young sister who becomes the link between Hushai and David</w:t>
      </w:r>
      <w:r w:rsidR="009B2024">
        <w:rPr>
          <w:rFonts w:cs="Times New Roman"/>
          <w:szCs w:val="24"/>
        </w:rPr>
        <w:t xml:space="preserve">.  </w:t>
      </w:r>
      <w:r w:rsidRPr="00FD428C">
        <w:rPr>
          <w:rFonts w:cs="Times New Roman"/>
          <w:szCs w:val="24"/>
        </w:rPr>
        <w:t>There was need for a link there to fill its place and it was seen in this little maid</w:t>
      </w:r>
      <w:r w:rsidR="009B2024">
        <w:rPr>
          <w:rFonts w:cs="Times New Roman"/>
          <w:szCs w:val="24"/>
        </w:rPr>
        <w:t xml:space="preserve">.  </w:t>
      </w:r>
      <w:r w:rsidRPr="00FD428C">
        <w:rPr>
          <w:rFonts w:cs="Times New Roman"/>
          <w:szCs w:val="24"/>
        </w:rPr>
        <w:t>There was a little community with the ark in Jerusalem, secretly, where Absalom reigned publicly, and the link between that community with the ark in Jerusalem and David in rejection was the maid</w:t>
      </w:r>
      <w:r w:rsidR="009B2024">
        <w:rPr>
          <w:rFonts w:cs="Times New Roman"/>
          <w:szCs w:val="24"/>
        </w:rPr>
        <w:t xml:space="preserve">.  </w:t>
      </w:r>
      <w:r w:rsidRPr="00FD428C">
        <w:rPr>
          <w:rFonts w:cs="Times New Roman"/>
          <w:szCs w:val="24"/>
        </w:rPr>
        <w:t>It says that Jonathan and Ahimaaz stayed by En-rogel for they might not be seen to come into the city</w:t>
      </w:r>
      <w:r w:rsidR="009B2024">
        <w:rPr>
          <w:rFonts w:cs="Times New Roman"/>
          <w:szCs w:val="24"/>
        </w:rPr>
        <w:t xml:space="preserve">.  </w:t>
      </w:r>
      <w:r w:rsidRPr="00FD428C">
        <w:rPr>
          <w:rFonts w:cs="Times New Roman"/>
          <w:szCs w:val="24"/>
        </w:rPr>
        <w:t>This has been spoken of as a kind of secret service; secret things are going on about which the enemy knows nothing</w:t>
      </w:r>
      <w:r w:rsidR="009B2024">
        <w:rPr>
          <w:rFonts w:cs="Times New Roman"/>
          <w:szCs w:val="24"/>
        </w:rPr>
        <w:t xml:space="preserve">.  </w:t>
      </w:r>
      <w:r w:rsidRPr="00FD428C">
        <w:rPr>
          <w:rFonts w:cs="Times New Roman"/>
          <w:szCs w:val="24"/>
        </w:rPr>
        <w:t>It is always a comfort to realise that the enemy, Satan, is a creature and has certain limitations</w:t>
      </w:r>
      <w:r w:rsidR="009B2024">
        <w:rPr>
          <w:rFonts w:cs="Times New Roman"/>
          <w:szCs w:val="24"/>
        </w:rPr>
        <w:t xml:space="preserve">.  </w:t>
      </w:r>
      <w:r w:rsidRPr="00FD428C">
        <w:rPr>
          <w:rFonts w:cs="Times New Roman"/>
          <w:szCs w:val="24"/>
        </w:rPr>
        <w:t>He is not almighty, he does not know everything</w:t>
      </w:r>
      <w:r w:rsidR="009B2024">
        <w:rPr>
          <w:rFonts w:cs="Times New Roman"/>
          <w:szCs w:val="24"/>
        </w:rPr>
        <w:t xml:space="preserve">.  </w:t>
      </w:r>
      <w:r w:rsidRPr="00FD428C">
        <w:rPr>
          <w:rFonts w:cs="Times New Roman"/>
          <w:szCs w:val="24"/>
        </w:rPr>
        <w:t>There are certain things he has not the capacity to understand or appreciate</w:t>
      </w:r>
      <w:r w:rsidR="009B2024">
        <w:rPr>
          <w:rFonts w:cs="Times New Roman"/>
          <w:szCs w:val="24"/>
        </w:rPr>
        <w:t xml:space="preserve">.  </w:t>
      </w:r>
      <w:r w:rsidRPr="00FD428C">
        <w:rPr>
          <w:rFonts w:cs="Times New Roman"/>
          <w:szCs w:val="24"/>
        </w:rPr>
        <w:t xml:space="preserve"> Think of Job for instance</w:t>
      </w:r>
      <w:r w:rsidR="009B2024">
        <w:rPr>
          <w:rFonts w:cs="Times New Roman"/>
          <w:szCs w:val="24"/>
        </w:rPr>
        <w:t xml:space="preserve">.  </w:t>
      </w:r>
      <w:r w:rsidRPr="00FD428C">
        <w:rPr>
          <w:rFonts w:cs="Times New Roman"/>
          <w:szCs w:val="24"/>
        </w:rPr>
        <w:t xml:space="preserve"> All Satan could see about Job were his circumstances and his possessions and his health</w:t>
      </w:r>
      <w:r w:rsidR="009B2024">
        <w:rPr>
          <w:rFonts w:cs="Times New Roman"/>
          <w:szCs w:val="24"/>
        </w:rPr>
        <w:t xml:space="preserve">.  </w:t>
      </w:r>
      <w:r w:rsidRPr="00FD428C">
        <w:rPr>
          <w:rFonts w:cs="Times New Roman"/>
          <w:szCs w:val="24"/>
        </w:rPr>
        <w:t>He did not know what reserves God had in Job</w:t>
      </w:r>
      <w:r w:rsidR="009B2024">
        <w:rPr>
          <w:rFonts w:cs="Times New Roman"/>
          <w:szCs w:val="24"/>
        </w:rPr>
        <w:t xml:space="preserve">.  </w:t>
      </w:r>
      <w:r w:rsidRPr="00FD428C">
        <w:rPr>
          <w:rFonts w:cs="Times New Roman"/>
          <w:szCs w:val="24"/>
        </w:rPr>
        <w:t>Therefore Satan acts in the circumstances thinking that that is all that matters, but there was depth in Job which came to light and which Satan had not the capacity to appreciate</w:t>
      </w:r>
      <w:r w:rsidR="009B2024">
        <w:rPr>
          <w:rFonts w:cs="Times New Roman"/>
          <w:szCs w:val="24"/>
        </w:rPr>
        <w:t xml:space="preserve">.  </w:t>
      </w:r>
      <w:r w:rsidRPr="00FD428C">
        <w:rPr>
          <w:rFonts w:cs="Times New Roman"/>
          <w:szCs w:val="24"/>
        </w:rPr>
        <w:t>The mysterious links in affection that the saints have together Satan does not understand</w:t>
      </w:r>
      <w:r w:rsidR="009B2024">
        <w:rPr>
          <w:rFonts w:cs="Times New Roman"/>
          <w:szCs w:val="24"/>
        </w:rPr>
        <w:t xml:space="preserve">.  </w:t>
      </w:r>
      <w:r w:rsidRPr="00FD428C">
        <w:rPr>
          <w:rFonts w:cs="Times New Roman"/>
          <w:szCs w:val="24"/>
        </w:rPr>
        <w:t>The work of God in the believer Satan does not understand and does not have the capacity to appreciate</w:t>
      </w:r>
      <w:r w:rsidR="009B2024">
        <w:rPr>
          <w:rFonts w:cs="Times New Roman"/>
          <w:szCs w:val="24"/>
        </w:rPr>
        <w:t xml:space="preserve">.  </w:t>
      </w:r>
      <w:r w:rsidRPr="00FD428C">
        <w:rPr>
          <w:rFonts w:cs="Times New Roman"/>
          <w:szCs w:val="24"/>
        </w:rPr>
        <w:t>Now that is a great comfort</w:t>
      </w:r>
      <w:r w:rsidR="009B2024">
        <w:rPr>
          <w:rFonts w:cs="Times New Roman"/>
          <w:szCs w:val="24"/>
        </w:rPr>
        <w:t xml:space="preserve">.  </w:t>
      </w:r>
      <w:r w:rsidRPr="00FD428C">
        <w:rPr>
          <w:rFonts w:cs="Times New Roman"/>
          <w:szCs w:val="24"/>
        </w:rPr>
        <w:t>He knows what we are in the flesh because he has had a hand in producing that</w:t>
      </w:r>
      <w:r w:rsidR="009B2024">
        <w:rPr>
          <w:rFonts w:cs="Times New Roman"/>
          <w:szCs w:val="24"/>
        </w:rPr>
        <w:t xml:space="preserve">.  </w:t>
      </w:r>
      <w:r w:rsidRPr="00FD428C">
        <w:rPr>
          <w:rFonts w:cs="Times New Roman"/>
          <w:szCs w:val="24"/>
        </w:rPr>
        <w:t xml:space="preserve"> It was the poison of the serpent instilled in to Adam and his wife that has marked the whole race</w:t>
      </w:r>
      <w:r w:rsidR="009B2024">
        <w:rPr>
          <w:rFonts w:cs="Times New Roman"/>
          <w:szCs w:val="24"/>
        </w:rPr>
        <w:t xml:space="preserve">.  </w:t>
      </w:r>
      <w:r w:rsidRPr="00FD428C">
        <w:rPr>
          <w:rFonts w:cs="Times New Roman"/>
          <w:szCs w:val="24"/>
        </w:rPr>
        <w:t>He understands that all right.</w:t>
      </w:r>
    </w:p>
    <w:p w14:paraId="4D41BDBA" w14:textId="44AC83C8"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He understands how the flesh reacts to certain situations, but he has not the capacity to understand the work of God, and motives and desires according to God</w:t>
      </w:r>
      <w:r w:rsidR="009B2024">
        <w:rPr>
          <w:rFonts w:cs="Times New Roman"/>
          <w:szCs w:val="24"/>
        </w:rPr>
        <w:t xml:space="preserve">.  </w:t>
      </w:r>
      <w:r w:rsidRPr="00FD428C">
        <w:rPr>
          <w:rFonts w:cs="Times New Roman"/>
          <w:szCs w:val="24"/>
        </w:rPr>
        <w:t>Therefore there are certain secret things that proceed that Satan does not have the capacity to understand or appreciate, and that is always a great comfort to have before us</w:t>
      </w:r>
      <w:r w:rsidR="009B2024">
        <w:rPr>
          <w:rFonts w:cs="Times New Roman"/>
          <w:szCs w:val="24"/>
        </w:rPr>
        <w:t xml:space="preserve">.  </w:t>
      </w:r>
      <w:r w:rsidRPr="00FD428C">
        <w:rPr>
          <w:rFonts w:cs="Times New Roman"/>
          <w:szCs w:val="24"/>
        </w:rPr>
        <w:t>So there is a certain secret order of things in Jerusalem that Absalom knew nothing about, and that secret order of things in a few in Jerusalem was a means of the overthrowing of the whole Absalom power</w:t>
      </w:r>
      <w:r w:rsidR="009B2024">
        <w:rPr>
          <w:rFonts w:cs="Times New Roman"/>
          <w:szCs w:val="24"/>
        </w:rPr>
        <w:t xml:space="preserve">.  </w:t>
      </w:r>
      <w:r w:rsidRPr="00FD428C">
        <w:rPr>
          <w:rFonts w:cs="Times New Roman"/>
          <w:szCs w:val="24"/>
        </w:rPr>
        <w:t>A link was necessary in this chain and a little maid was that link</w:t>
      </w:r>
      <w:r w:rsidR="009B2024">
        <w:rPr>
          <w:rFonts w:cs="Times New Roman"/>
          <w:szCs w:val="24"/>
        </w:rPr>
        <w:t>—</w:t>
      </w:r>
      <w:r w:rsidRPr="00FD428C">
        <w:rPr>
          <w:rFonts w:cs="Times New Roman"/>
          <w:szCs w:val="24"/>
        </w:rPr>
        <w:t>a young person</w:t>
      </w:r>
      <w:r w:rsidR="009B2024">
        <w:rPr>
          <w:rFonts w:cs="Times New Roman"/>
          <w:szCs w:val="24"/>
        </w:rPr>
        <w:t xml:space="preserve">.  </w:t>
      </w:r>
      <w:r w:rsidRPr="00FD428C">
        <w:rPr>
          <w:rFonts w:cs="Times New Roman"/>
          <w:szCs w:val="24"/>
        </w:rPr>
        <w:t>Hushai needed to send this message to David, Hushai was in Jerusalem, one of this little community we were speaking about, and David was in rejection, and the priests</w:t>
      </w:r>
      <w:r w:rsidR="004F26F1">
        <w:rPr>
          <w:rFonts w:cs="Times New Roman"/>
          <w:szCs w:val="24"/>
        </w:rPr>
        <w:t>’</w:t>
      </w:r>
      <w:r w:rsidRPr="00FD428C">
        <w:rPr>
          <w:rFonts w:cs="Times New Roman"/>
          <w:szCs w:val="24"/>
        </w:rPr>
        <w:t xml:space="preserve"> sons, Jonathan and Ahimaaz, stayed by En-rogel, they might not be seen in the city; but the maid took the message, </w:t>
      </w:r>
      <w:r w:rsidRPr="00FD428C">
        <w:rPr>
          <w:rFonts w:cs="Times New Roman"/>
          <w:szCs w:val="24"/>
        </w:rPr>
        <w:lastRenderedPageBreak/>
        <w:t>the maid formed that link</w:t>
      </w:r>
      <w:r w:rsidR="009B2024">
        <w:rPr>
          <w:rFonts w:cs="Times New Roman"/>
          <w:szCs w:val="24"/>
        </w:rPr>
        <w:t xml:space="preserve">.  </w:t>
      </w:r>
      <w:r w:rsidRPr="00FD428C">
        <w:rPr>
          <w:rFonts w:cs="Times New Roman"/>
          <w:szCs w:val="24"/>
        </w:rPr>
        <w:t>Now dear young believer whoever you may be, I would like to encourage you to be committed to the will of God, to be committed to what is right, to be committed to the promotion of the Lord</w:t>
      </w:r>
      <w:r w:rsidR="004F26F1">
        <w:rPr>
          <w:rFonts w:cs="Times New Roman"/>
          <w:szCs w:val="24"/>
        </w:rPr>
        <w:t>’</w:t>
      </w:r>
      <w:r w:rsidRPr="00FD428C">
        <w:rPr>
          <w:rFonts w:cs="Times New Roman"/>
          <w:szCs w:val="24"/>
        </w:rPr>
        <w:t>s interests here</w:t>
      </w:r>
      <w:r w:rsidR="009B2024">
        <w:rPr>
          <w:rFonts w:cs="Times New Roman"/>
          <w:szCs w:val="24"/>
        </w:rPr>
        <w:t xml:space="preserve">.  </w:t>
      </w:r>
      <w:r w:rsidRPr="00FD428C">
        <w:rPr>
          <w:rFonts w:cs="Times New Roman"/>
          <w:szCs w:val="24"/>
        </w:rPr>
        <w:t>Things may look dark and confused but I would like to encourage every young person here to have some part in the Lord</w:t>
      </w:r>
      <w:r w:rsidR="004F26F1">
        <w:rPr>
          <w:rFonts w:cs="Times New Roman"/>
          <w:szCs w:val="24"/>
        </w:rPr>
        <w:t>’</w:t>
      </w:r>
      <w:r w:rsidRPr="00FD428C">
        <w:rPr>
          <w:rFonts w:cs="Times New Roman"/>
          <w:szCs w:val="24"/>
        </w:rPr>
        <w:t>s interests at the present time of whom the maid is an example</w:t>
      </w:r>
      <w:r w:rsidR="009B2024">
        <w:rPr>
          <w:rFonts w:cs="Times New Roman"/>
          <w:szCs w:val="24"/>
        </w:rPr>
        <w:t xml:space="preserve">.  </w:t>
      </w:r>
    </w:p>
    <w:p w14:paraId="6E1876DD" w14:textId="214DA6D9"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I have only a few words to say about the book of Esther</w:t>
      </w:r>
      <w:r w:rsidR="009B2024">
        <w:rPr>
          <w:rFonts w:cs="Times New Roman"/>
          <w:szCs w:val="24"/>
        </w:rPr>
        <w:t xml:space="preserve">.  </w:t>
      </w:r>
      <w:r w:rsidRPr="00FD428C">
        <w:rPr>
          <w:rFonts w:cs="Times New Roman"/>
          <w:szCs w:val="24"/>
        </w:rPr>
        <w:t>It is a very interesting history</w:t>
      </w:r>
      <w:r w:rsidR="009B2024">
        <w:rPr>
          <w:rFonts w:cs="Times New Roman"/>
          <w:szCs w:val="24"/>
        </w:rPr>
        <w:t xml:space="preserve">.  </w:t>
      </w:r>
      <w:r w:rsidRPr="00FD428C">
        <w:rPr>
          <w:rFonts w:cs="Times New Roman"/>
          <w:szCs w:val="24"/>
        </w:rPr>
        <w:t>Mordecai is found sitting at the king</w:t>
      </w:r>
      <w:r w:rsidR="004F26F1">
        <w:rPr>
          <w:rFonts w:cs="Times New Roman"/>
          <w:szCs w:val="24"/>
        </w:rPr>
        <w:t>’</w:t>
      </w:r>
      <w:r w:rsidRPr="00FD428C">
        <w:rPr>
          <w:rFonts w:cs="Times New Roman"/>
          <w:szCs w:val="24"/>
        </w:rPr>
        <w:t>s gate, that is, to use Christian language, he was standing by the rights of Christ</w:t>
      </w:r>
      <w:r w:rsidR="009B2024">
        <w:rPr>
          <w:rFonts w:cs="Times New Roman"/>
          <w:szCs w:val="24"/>
        </w:rPr>
        <w:t xml:space="preserve">.  </w:t>
      </w:r>
      <w:r w:rsidRPr="00FD428C">
        <w:rPr>
          <w:rFonts w:cs="Times New Roman"/>
          <w:szCs w:val="24"/>
        </w:rPr>
        <w:t>Whatever happened, Mordecai sat at the king</w:t>
      </w:r>
      <w:r w:rsidR="004F26F1">
        <w:rPr>
          <w:rFonts w:cs="Times New Roman"/>
          <w:szCs w:val="24"/>
        </w:rPr>
        <w:t>’</w:t>
      </w:r>
      <w:r w:rsidRPr="00FD428C">
        <w:rPr>
          <w:rFonts w:cs="Times New Roman"/>
          <w:szCs w:val="24"/>
        </w:rPr>
        <w:t>s gate, he was faithful there</w:t>
      </w:r>
      <w:r w:rsidR="009B2024">
        <w:rPr>
          <w:rFonts w:cs="Times New Roman"/>
          <w:szCs w:val="24"/>
        </w:rPr>
        <w:t xml:space="preserve">.  </w:t>
      </w:r>
      <w:r w:rsidRPr="00FD428C">
        <w:rPr>
          <w:rFonts w:cs="Times New Roman"/>
          <w:szCs w:val="24"/>
        </w:rPr>
        <w:t>Two men sought to lay hand on king Ahasuerus, and because Mordecai was sitting at the king</w:t>
      </w:r>
      <w:r w:rsidR="004F26F1">
        <w:rPr>
          <w:rFonts w:cs="Times New Roman"/>
          <w:szCs w:val="24"/>
        </w:rPr>
        <w:t>’</w:t>
      </w:r>
      <w:r w:rsidRPr="00FD428C">
        <w:rPr>
          <w:rFonts w:cs="Times New Roman"/>
          <w:szCs w:val="24"/>
        </w:rPr>
        <w:t>s gate he learned of it and he told Esther the queen, and she told the king in Mordecai</w:t>
      </w:r>
      <w:r w:rsidR="004F26F1">
        <w:rPr>
          <w:rFonts w:cs="Times New Roman"/>
          <w:szCs w:val="24"/>
        </w:rPr>
        <w:t>’</w:t>
      </w:r>
      <w:r w:rsidRPr="00FD428C">
        <w:rPr>
          <w:rFonts w:cs="Times New Roman"/>
          <w:szCs w:val="24"/>
        </w:rPr>
        <w:t xml:space="preserve">s name, and the matter was investigated and found out and they were hanged on a tree, </w:t>
      </w:r>
      <w:r w:rsidR="004F26F1">
        <w:rPr>
          <w:rFonts w:cs="Times New Roman"/>
          <w:szCs w:val="24"/>
        </w:rPr>
        <w:t>“</w:t>
      </w:r>
      <w:r w:rsidRPr="00FD428C">
        <w:rPr>
          <w:rFonts w:cs="Times New Roman"/>
          <w:szCs w:val="24"/>
        </w:rPr>
        <w:t>And it was written in the book of the chronicles before the king</w:t>
      </w:r>
      <w:r w:rsidR="00AA3AD8">
        <w:rPr>
          <w:rFonts w:cs="Times New Roman"/>
          <w:szCs w:val="24"/>
        </w:rPr>
        <w:t>”</w:t>
      </w:r>
      <w:r w:rsidR="009B2024">
        <w:rPr>
          <w:rFonts w:cs="Times New Roman"/>
          <w:szCs w:val="24"/>
        </w:rPr>
        <w:t xml:space="preserve">.  </w:t>
      </w:r>
      <w:r w:rsidRPr="00FD428C">
        <w:rPr>
          <w:rFonts w:cs="Times New Roman"/>
          <w:szCs w:val="24"/>
        </w:rPr>
        <w:t xml:space="preserve">That little statement is of all importance: </w:t>
      </w:r>
      <w:r w:rsidR="004F26F1">
        <w:rPr>
          <w:rFonts w:cs="Times New Roman"/>
          <w:szCs w:val="24"/>
        </w:rPr>
        <w:t>“</w:t>
      </w:r>
      <w:r w:rsidRPr="00FD428C">
        <w:rPr>
          <w:rFonts w:cs="Times New Roman"/>
          <w:szCs w:val="24"/>
        </w:rPr>
        <w:t>it was written in the book of the chronicles before the king</w:t>
      </w:r>
      <w:r w:rsidR="004F26F1">
        <w:rPr>
          <w:rFonts w:cs="Times New Roman"/>
          <w:szCs w:val="24"/>
        </w:rPr>
        <w:t>”</w:t>
      </w:r>
      <w:r w:rsidR="009B2024">
        <w:rPr>
          <w:rFonts w:cs="Times New Roman"/>
          <w:szCs w:val="24"/>
        </w:rPr>
        <w:t xml:space="preserve">.  </w:t>
      </w:r>
      <w:r w:rsidRPr="00FD428C">
        <w:rPr>
          <w:rFonts w:cs="Times New Roman"/>
          <w:szCs w:val="24"/>
        </w:rPr>
        <w:t>It forms an important link in this book</w:t>
      </w:r>
      <w:r w:rsidR="009B2024">
        <w:rPr>
          <w:rFonts w:cs="Times New Roman"/>
          <w:szCs w:val="24"/>
        </w:rPr>
        <w:t xml:space="preserve">.  </w:t>
      </w:r>
      <w:r w:rsidRPr="00FD428C">
        <w:rPr>
          <w:rFonts w:cs="Times New Roman"/>
          <w:szCs w:val="24"/>
        </w:rPr>
        <w:t>Then it was forgotten about</w:t>
      </w:r>
      <w:r w:rsidR="009B2024">
        <w:rPr>
          <w:rFonts w:cs="Times New Roman"/>
          <w:szCs w:val="24"/>
        </w:rPr>
        <w:t xml:space="preserve">.  </w:t>
      </w:r>
      <w:r w:rsidRPr="00FD428C">
        <w:rPr>
          <w:rFonts w:cs="Times New Roman"/>
          <w:szCs w:val="24"/>
        </w:rPr>
        <w:t xml:space="preserve">There is a certain lapse of time: the first verse of the next chapter says, </w:t>
      </w:r>
      <w:r w:rsidR="004F26F1">
        <w:rPr>
          <w:rFonts w:cs="Times New Roman"/>
          <w:szCs w:val="24"/>
        </w:rPr>
        <w:t>“</w:t>
      </w:r>
      <w:r w:rsidRPr="00FD428C">
        <w:rPr>
          <w:rFonts w:cs="Times New Roman"/>
          <w:szCs w:val="24"/>
        </w:rPr>
        <w:t>After these things king Ahasuerus promoted Haman the son of Hammedatha the Agagite, and advanced him, and set his seat above all the princes that were with him</w:t>
      </w:r>
      <w:r w:rsidR="004F26F1">
        <w:rPr>
          <w:rFonts w:cs="Times New Roman"/>
          <w:szCs w:val="24"/>
        </w:rPr>
        <w:t>”</w:t>
      </w:r>
      <w:r w:rsidR="009B2024">
        <w:rPr>
          <w:rFonts w:cs="Times New Roman"/>
          <w:szCs w:val="24"/>
        </w:rPr>
        <w:t xml:space="preserve">.  </w:t>
      </w:r>
      <w:r w:rsidRPr="00FD428C">
        <w:rPr>
          <w:rFonts w:cs="Times New Roman"/>
          <w:szCs w:val="24"/>
        </w:rPr>
        <w:t>But before Haman the enemy of the people of God is established, this regarding Mordecai was written in the book of the chronicles before the king</w:t>
      </w:r>
      <w:r w:rsidR="009B2024">
        <w:rPr>
          <w:rFonts w:cs="Times New Roman"/>
          <w:szCs w:val="24"/>
        </w:rPr>
        <w:t xml:space="preserve">.  </w:t>
      </w:r>
      <w:r w:rsidRPr="00FD428C">
        <w:rPr>
          <w:rFonts w:cs="Times New Roman"/>
          <w:szCs w:val="24"/>
        </w:rPr>
        <w:t>The fact that this was written in the book of the chronicles before the king became the means of the overthrow of the whole Haman system</w:t>
      </w:r>
      <w:r w:rsidR="009B2024">
        <w:rPr>
          <w:rFonts w:cs="Times New Roman"/>
          <w:szCs w:val="24"/>
        </w:rPr>
        <w:t xml:space="preserve">.  </w:t>
      </w:r>
      <w:r w:rsidRPr="00FD428C">
        <w:rPr>
          <w:rFonts w:cs="Times New Roman"/>
          <w:szCs w:val="24"/>
        </w:rPr>
        <w:t>It seems to be a little incident, and it was forgotten about, but if you read the history you will find that it is afterwards referred to</w:t>
      </w:r>
      <w:r w:rsidR="009B2024">
        <w:rPr>
          <w:rFonts w:cs="Times New Roman"/>
          <w:szCs w:val="24"/>
        </w:rPr>
        <w:t xml:space="preserve">.  </w:t>
      </w:r>
      <w:r w:rsidRPr="00FD428C">
        <w:rPr>
          <w:rFonts w:cs="Times New Roman"/>
          <w:szCs w:val="24"/>
        </w:rPr>
        <w:t>I have heard this book spoken of as a drama, but it is real life</w:t>
      </w:r>
      <w:r w:rsidR="009B2024">
        <w:rPr>
          <w:rFonts w:cs="Times New Roman"/>
          <w:szCs w:val="24"/>
        </w:rPr>
        <w:t xml:space="preserve">.  </w:t>
      </w:r>
      <w:r w:rsidRPr="00FD428C">
        <w:rPr>
          <w:rFonts w:cs="Times New Roman"/>
          <w:szCs w:val="24"/>
        </w:rPr>
        <w:t>It is not a drama out of any man</w:t>
      </w:r>
      <w:r w:rsidR="004F26F1">
        <w:rPr>
          <w:rFonts w:cs="Times New Roman"/>
          <w:szCs w:val="24"/>
        </w:rPr>
        <w:t>’</w:t>
      </w:r>
      <w:r w:rsidRPr="00FD428C">
        <w:rPr>
          <w:rFonts w:cs="Times New Roman"/>
          <w:szCs w:val="24"/>
        </w:rPr>
        <w:t>s imagination, it is a drama which actually happened, and many things like this have happened in the history of the testimony</w:t>
      </w:r>
      <w:r w:rsidR="009B2024">
        <w:rPr>
          <w:rFonts w:cs="Times New Roman"/>
          <w:szCs w:val="24"/>
        </w:rPr>
        <w:t xml:space="preserve">.  </w:t>
      </w:r>
      <w:r w:rsidRPr="00FD428C">
        <w:rPr>
          <w:rFonts w:cs="Times New Roman"/>
          <w:szCs w:val="24"/>
        </w:rPr>
        <w:t>Haman is promoted, and Haman has his way; you would think that Haman is just going to remove the Jews from the face of the earth, so much power is given to him, but before he is advanced a certain thing was written in the book of the chronicles before the king</w:t>
      </w:r>
      <w:r w:rsidR="009B2024">
        <w:rPr>
          <w:rFonts w:cs="Times New Roman"/>
          <w:szCs w:val="24"/>
        </w:rPr>
        <w:t xml:space="preserve">.  </w:t>
      </w:r>
      <w:r w:rsidRPr="00FD428C">
        <w:rPr>
          <w:rFonts w:cs="Times New Roman"/>
          <w:szCs w:val="24"/>
        </w:rPr>
        <w:t>Haman made the gallows fifty cubits high</w:t>
      </w:r>
      <w:r w:rsidR="009B2024">
        <w:rPr>
          <w:rFonts w:cs="Times New Roman"/>
          <w:szCs w:val="24"/>
        </w:rPr>
        <w:t xml:space="preserve">.  </w:t>
      </w:r>
      <w:r w:rsidRPr="00FD428C">
        <w:rPr>
          <w:rFonts w:cs="Times New Roman"/>
          <w:szCs w:val="24"/>
        </w:rPr>
        <w:t>Who were the gallows for</w:t>
      </w:r>
      <w:r w:rsidR="003C3CAD">
        <w:rPr>
          <w:rFonts w:cs="Times New Roman"/>
          <w:szCs w:val="24"/>
        </w:rPr>
        <w:t xml:space="preserve">?  </w:t>
      </w:r>
      <w:r w:rsidRPr="00FD428C">
        <w:rPr>
          <w:rFonts w:cs="Times New Roman"/>
          <w:szCs w:val="24"/>
        </w:rPr>
        <w:t>For Mordecai who sat at the king</w:t>
      </w:r>
      <w:r w:rsidR="004F26F1">
        <w:rPr>
          <w:rFonts w:cs="Times New Roman"/>
          <w:szCs w:val="24"/>
        </w:rPr>
        <w:t>’</w:t>
      </w:r>
      <w:r w:rsidRPr="00FD428C">
        <w:rPr>
          <w:rFonts w:cs="Times New Roman"/>
          <w:szCs w:val="24"/>
        </w:rPr>
        <w:t>s gate</w:t>
      </w:r>
      <w:r w:rsidR="009B2024">
        <w:rPr>
          <w:rFonts w:cs="Times New Roman"/>
          <w:szCs w:val="24"/>
        </w:rPr>
        <w:t xml:space="preserve">.  </w:t>
      </w:r>
      <w:r w:rsidRPr="00FD428C">
        <w:rPr>
          <w:rFonts w:cs="Times New Roman"/>
          <w:szCs w:val="24"/>
        </w:rPr>
        <w:t>Who was hanged on the gallows</w:t>
      </w:r>
      <w:r w:rsidR="003C3CAD">
        <w:rPr>
          <w:rFonts w:cs="Times New Roman"/>
          <w:szCs w:val="24"/>
        </w:rPr>
        <w:t xml:space="preserve">?  </w:t>
      </w:r>
      <w:r w:rsidRPr="00FD428C">
        <w:rPr>
          <w:rFonts w:cs="Times New Roman"/>
          <w:szCs w:val="24"/>
        </w:rPr>
        <w:t>Haman who made the gallows</w:t>
      </w:r>
      <w:r w:rsidR="009B2024">
        <w:rPr>
          <w:rFonts w:cs="Times New Roman"/>
          <w:szCs w:val="24"/>
        </w:rPr>
        <w:t xml:space="preserve">.  </w:t>
      </w:r>
      <w:r w:rsidRPr="00FD428C">
        <w:rPr>
          <w:rFonts w:cs="Times New Roman"/>
          <w:szCs w:val="24"/>
        </w:rPr>
        <w:t>How did it come about</w:t>
      </w:r>
      <w:r w:rsidR="003C3CAD">
        <w:rPr>
          <w:rFonts w:cs="Times New Roman"/>
          <w:szCs w:val="24"/>
        </w:rPr>
        <w:t xml:space="preserve">?  </w:t>
      </w:r>
      <w:r w:rsidRPr="00FD428C">
        <w:rPr>
          <w:rFonts w:cs="Times New Roman"/>
          <w:szCs w:val="24"/>
        </w:rPr>
        <w:t>Because the king could not sleep and he sent for the chronicles and he read about Mordecai</w:t>
      </w:r>
      <w:r w:rsidR="009B2024">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What honour and dignity has been done to Mordecai for this?</w:t>
      </w:r>
      <w:r w:rsidR="004F26F1">
        <w:rPr>
          <w:rFonts w:cs="Times New Roman"/>
          <w:szCs w:val="24"/>
        </w:rPr>
        <w:t>”</w:t>
      </w:r>
      <w:r w:rsidRPr="00FD428C">
        <w:rPr>
          <w:rFonts w:cs="Times New Roman"/>
          <w:szCs w:val="24"/>
        </w:rPr>
        <w:t xml:space="preserve">  It </w:t>
      </w:r>
      <w:r w:rsidRPr="00FD428C">
        <w:rPr>
          <w:rFonts w:cs="Times New Roman"/>
          <w:szCs w:val="24"/>
        </w:rPr>
        <w:lastRenderedPageBreak/>
        <w:t>became the whole turning point in the history</w:t>
      </w:r>
      <w:r w:rsidR="009B2024">
        <w:rPr>
          <w:rFonts w:cs="Times New Roman"/>
          <w:szCs w:val="24"/>
        </w:rPr>
        <w:t xml:space="preserve">.  </w:t>
      </w:r>
      <w:r w:rsidRPr="00FD428C">
        <w:rPr>
          <w:rFonts w:cs="Times New Roman"/>
          <w:szCs w:val="24"/>
        </w:rPr>
        <w:t>I want to point out that some little incident that might appear insignificant, where somebody is faithful, becomes the means that God uses to overthrow the power of the enemy.</w:t>
      </w:r>
    </w:p>
    <w:p w14:paraId="3B94E483" w14:textId="76D7DFF8"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I think all this should encourage us</w:t>
      </w:r>
      <w:r w:rsidR="009B2024">
        <w:rPr>
          <w:rFonts w:cs="Times New Roman"/>
          <w:szCs w:val="24"/>
        </w:rPr>
        <w:t xml:space="preserve">.  </w:t>
      </w:r>
      <w:r w:rsidRPr="00FD428C">
        <w:rPr>
          <w:rFonts w:cs="Times New Roman"/>
          <w:szCs w:val="24"/>
        </w:rPr>
        <w:t xml:space="preserve"> No incident is too small, no expression of faithfulness to God is too small</w:t>
      </w:r>
      <w:r w:rsidR="009B2024">
        <w:rPr>
          <w:rFonts w:cs="Times New Roman"/>
          <w:szCs w:val="24"/>
        </w:rPr>
        <w:t xml:space="preserve">.  </w:t>
      </w:r>
      <w:r w:rsidRPr="00FD428C">
        <w:rPr>
          <w:rFonts w:cs="Times New Roman"/>
          <w:szCs w:val="24"/>
        </w:rPr>
        <w:t>God takes account of every one of them</w:t>
      </w:r>
      <w:r w:rsidR="009B2024">
        <w:rPr>
          <w:rFonts w:cs="Times New Roman"/>
          <w:szCs w:val="24"/>
        </w:rPr>
        <w:t xml:space="preserve">.  </w:t>
      </w:r>
      <w:r w:rsidRPr="00FD428C">
        <w:rPr>
          <w:rFonts w:cs="Times New Roman"/>
          <w:szCs w:val="24"/>
        </w:rPr>
        <w:t xml:space="preserve">You may remember that the Lord said regarding His disciples, </w:t>
      </w:r>
      <w:r w:rsidR="004F26F1">
        <w:rPr>
          <w:rFonts w:cs="Times New Roman"/>
          <w:szCs w:val="24"/>
        </w:rPr>
        <w:t>“</w:t>
      </w:r>
      <w:r w:rsidRPr="00FD428C">
        <w:rPr>
          <w:rFonts w:cs="Times New Roman"/>
          <w:szCs w:val="24"/>
        </w:rPr>
        <w:t>ye are they who have persevered with me in my temptations</w:t>
      </w:r>
      <w:r w:rsidR="004F26F1">
        <w:rPr>
          <w:rFonts w:cs="Times New Roman"/>
          <w:szCs w:val="24"/>
        </w:rPr>
        <w:t>”</w:t>
      </w:r>
      <w:r w:rsidRPr="00FD428C">
        <w:rPr>
          <w:rFonts w:cs="Times New Roman"/>
          <w:szCs w:val="24"/>
        </w:rPr>
        <w:t>, Luke 22: 28</w:t>
      </w:r>
      <w:r w:rsidR="009B2024">
        <w:rPr>
          <w:rFonts w:cs="Times New Roman"/>
          <w:szCs w:val="24"/>
        </w:rPr>
        <w:t xml:space="preserve">.  </w:t>
      </w:r>
      <w:r w:rsidRPr="00FD428C">
        <w:rPr>
          <w:rFonts w:cs="Times New Roman"/>
          <w:szCs w:val="24"/>
        </w:rPr>
        <w:t>Let us be like Mordecai, be committed to sitting at the king</w:t>
      </w:r>
      <w:r w:rsidR="004F26F1">
        <w:rPr>
          <w:rFonts w:cs="Times New Roman"/>
          <w:szCs w:val="24"/>
        </w:rPr>
        <w:t>’</w:t>
      </w:r>
      <w:r w:rsidRPr="00FD428C">
        <w:rPr>
          <w:rFonts w:cs="Times New Roman"/>
          <w:szCs w:val="24"/>
        </w:rPr>
        <w:t>s gate</w:t>
      </w:r>
      <w:r w:rsidR="009B2024">
        <w:rPr>
          <w:rFonts w:cs="Times New Roman"/>
          <w:szCs w:val="24"/>
        </w:rPr>
        <w:t xml:space="preserve">.  </w:t>
      </w:r>
      <w:r w:rsidRPr="00FD428C">
        <w:rPr>
          <w:rFonts w:cs="Times New Roman"/>
          <w:szCs w:val="24"/>
        </w:rPr>
        <w:t>Let us be jealous for the Lord</w:t>
      </w:r>
      <w:r w:rsidR="004F26F1">
        <w:rPr>
          <w:rFonts w:cs="Times New Roman"/>
          <w:szCs w:val="24"/>
        </w:rPr>
        <w:t>’</w:t>
      </w:r>
      <w:r w:rsidRPr="00FD428C">
        <w:rPr>
          <w:rFonts w:cs="Times New Roman"/>
          <w:szCs w:val="24"/>
        </w:rPr>
        <w:t>s rights in His absence</w:t>
      </w:r>
      <w:r w:rsidR="009B2024">
        <w:rPr>
          <w:rFonts w:cs="Times New Roman"/>
          <w:szCs w:val="24"/>
        </w:rPr>
        <w:t xml:space="preserve">.  </w:t>
      </w:r>
      <w:r w:rsidRPr="00FD428C">
        <w:rPr>
          <w:rFonts w:cs="Times New Roman"/>
          <w:szCs w:val="24"/>
        </w:rPr>
        <w:t>Who is jealous to provide conditions suitable to Him down here in localities</w:t>
      </w:r>
      <w:r w:rsidR="003C3CAD">
        <w:rPr>
          <w:rFonts w:cs="Times New Roman"/>
          <w:szCs w:val="24"/>
        </w:rPr>
        <w:t xml:space="preserve">?  </w:t>
      </w:r>
      <w:r w:rsidRPr="00FD428C">
        <w:rPr>
          <w:rFonts w:cs="Times New Roman"/>
          <w:szCs w:val="24"/>
        </w:rPr>
        <w:t>The Holy Spirit is</w:t>
      </w:r>
      <w:r w:rsidR="009B2024">
        <w:rPr>
          <w:rFonts w:cs="Times New Roman"/>
          <w:szCs w:val="24"/>
        </w:rPr>
        <w:t xml:space="preserve">.  </w:t>
      </w:r>
      <w:r w:rsidRPr="00FD428C">
        <w:rPr>
          <w:rFonts w:cs="Times New Roman"/>
          <w:szCs w:val="24"/>
        </w:rPr>
        <w:t xml:space="preserve"> I say without hesitation, the Holy Spirit is committed to the maintenance of the Lord</w:t>
      </w:r>
      <w:r w:rsidR="004F26F1">
        <w:rPr>
          <w:rFonts w:cs="Times New Roman"/>
          <w:szCs w:val="24"/>
        </w:rPr>
        <w:t>’</w:t>
      </w:r>
      <w:r w:rsidRPr="00FD428C">
        <w:rPr>
          <w:rFonts w:cs="Times New Roman"/>
          <w:szCs w:val="24"/>
        </w:rPr>
        <w:t xml:space="preserve">s </w:t>
      </w:r>
      <w:r w:rsidR="00DB35D8">
        <w:rPr>
          <w:rFonts w:cs="Times New Roman"/>
          <w:szCs w:val="24"/>
        </w:rPr>
        <w:t>N</w:t>
      </w:r>
      <w:r w:rsidRPr="00FD428C">
        <w:rPr>
          <w:rFonts w:cs="Times New Roman"/>
          <w:szCs w:val="24"/>
        </w:rPr>
        <w:t>ame and the Lord</w:t>
      </w:r>
      <w:r w:rsidR="004F26F1">
        <w:rPr>
          <w:rFonts w:cs="Times New Roman"/>
          <w:szCs w:val="24"/>
        </w:rPr>
        <w:t>’</w:t>
      </w:r>
      <w:r w:rsidRPr="00FD428C">
        <w:rPr>
          <w:rFonts w:cs="Times New Roman"/>
          <w:szCs w:val="24"/>
        </w:rPr>
        <w:t>s pleasure here in His absence, and He will encourage and help us to fill out the part that belongs to each one of us in the history of the testimony while we are still here</w:t>
      </w:r>
      <w:r w:rsidR="009B2024">
        <w:rPr>
          <w:rFonts w:cs="Times New Roman"/>
          <w:szCs w:val="24"/>
        </w:rPr>
        <w:t xml:space="preserve">.  </w:t>
      </w:r>
      <w:r w:rsidRPr="00FD428C">
        <w:rPr>
          <w:rFonts w:cs="Times New Roman"/>
          <w:szCs w:val="24"/>
        </w:rPr>
        <w:t>May the Lord help every one of us.</w:t>
      </w:r>
    </w:p>
    <w:p w14:paraId="5A0F428A" w14:textId="77777777" w:rsidR="00E43CF7" w:rsidRPr="00FD428C" w:rsidRDefault="00E43CF7" w:rsidP="00C22811">
      <w:pPr>
        <w:spacing w:before="120" w:after="0" w:line="240" w:lineRule="auto"/>
        <w:jc w:val="both"/>
        <w:rPr>
          <w:rFonts w:cs="Times New Roman"/>
          <w:szCs w:val="24"/>
        </w:rPr>
      </w:pPr>
    </w:p>
    <w:p w14:paraId="167896E1" w14:textId="77777777" w:rsidR="00E43CF7" w:rsidRPr="00FD428C" w:rsidRDefault="00E43CF7" w:rsidP="00C22811">
      <w:pPr>
        <w:spacing w:before="120" w:after="0" w:line="240" w:lineRule="auto"/>
        <w:jc w:val="both"/>
        <w:rPr>
          <w:rFonts w:cs="Times New Roman"/>
          <w:b/>
          <w:szCs w:val="24"/>
        </w:rPr>
      </w:pPr>
      <w:r w:rsidRPr="00FD428C">
        <w:rPr>
          <w:rFonts w:cs="Times New Roman"/>
          <w:b/>
          <w:szCs w:val="24"/>
        </w:rPr>
        <w:t>BROOKLYN NY</w:t>
      </w:r>
    </w:p>
    <w:p w14:paraId="2B40FB0C" w14:textId="77777777" w:rsidR="00E43CF7" w:rsidRDefault="00E43CF7" w:rsidP="00C22811">
      <w:pPr>
        <w:spacing w:before="120" w:after="0" w:line="240" w:lineRule="auto"/>
        <w:jc w:val="both"/>
        <w:rPr>
          <w:rFonts w:cs="Times New Roman"/>
          <w:b/>
          <w:szCs w:val="24"/>
        </w:rPr>
      </w:pPr>
      <w:r w:rsidRPr="00FD428C">
        <w:rPr>
          <w:rFonts w:cs="Times New Roman"/>
          <w:b/>
          <w:szCs w:val="24"/>
        </w:rPr>
        <w:t>12</w:t>
      </w:r>
      <w:r w:rsidRPr="00FD428C">
        <w:rPr>
          <w:rFonts w:cs="Times New Roman"/>
          <w:b/>
          <w:szCs w:val="24"/>
          <w:vertAlign w:val="superscript"/>
        </w:rPr>
        <w:t>th</w:t>
      </w:r>
      <w:r w:rsidRPr="00FD428C">
        <w:rPr>
          <w:rFonts w:cs="Times New Roman"/>
          <w:b/>
          <w:szCs w:val="24"/>
        </w:rPr>
        <w:t xml:space="preserve"> May 1973</w:t>
      </w:r>
    </w:p>
    <w:p w14:paraId="76EBD5DF" w14:textId="77777777" w:rsidR="00FD428C" w:rsidRPr="00FD428C" w:rsidRDefault="00FD428C" w:rsidP="00C22811">
      <w:pPr>
        <w:spacing w:before="120" w:after="0" w:line="240" w:lineRule="auto"/>
        <w:jc w:val="center"/>
        <w:rPr>
          <w:rFonts w:cs="Times New Roman"/>
          <w:bCs/>
          <w:szCs w:val="24"/>
        </w:rPr>
      </w:pPr>
      <w:r w:rsidRPr="00FD428C">
        <w:rPr>
          <w:rFonts w:cs="Times New Roman"/>
          <w:bCs/>
          <w:szCs w:val="24"/>
        </w:rPr>
        <w:t>_____________________</w:t>
      </w:r>
    </w:p>
    <w:p w14:paraId="5078B609" w14:textId="77777777" w:rsidR="00FD428C" w:rsidRDefault="00FD428C" w:rsidP="00C22811">
      <w:pPr>
        <w:spacing w:before="120" w:after="0" w:line="240" w:lineRule="auto"/>
        <w:jc w:val="both"/>
      </w:pPr>
      <w:r>
        <w:br w:type="page"/>
      </w:r>
    </w:p>
    <w:p w14:paraId="77C7E86D" w14:textId="77777777" w:rsidR="00C46821" w:rsidRDefault="00C46821" w:rsidP="001A5051"/>
    <w:p w14:paraId="3E79DDCC" w14:textId="77F9EA21" w:rsidR="00BB755A" w:rsidRPr="00BB755A" w:rsidRDefault="00BB755A" w:rsidP="00C22811">
      <w:pPr>
        <w:pStyle w:val="Heading1"/>
        <w:spacing w:before="120" w:line="240" w:lineRule="auto"/>
        <w:jc w:val="both"/>
      </w:pPr>
      <w:bookmarkStart w:id="9" w:name="_Toc26879100"/>
      <w:bookmarkStart w:id="10" w:name="_Toc35685455"/>
      <w:r w:rsidRPr="00BB755A">
        <w:t>PROVING OUR REALITY</w:t>
      </w:r>
      <w:bookmarkEnd w:id="9"/>
      <w:bookmarkEnd w:id="10"/>
    </w:p>
    <w:p w14:paraId="0A167B7A" w14:textId="77777777" w:rsidR="00BB755A" w:rsidRDefault="00BB755A" w:rsidP="00C22811">
      <w:pPr>
        <w:spacing w:before="120" w:after="0" w:line="240" w:lineRule="auto"/>
        <w:jc w:val="both"/>
        <w:rPr>
          <w:rFonts w:cs="Times New Roman"/>
          <w:b/>
          <w:szCs w:val="24"/>
        </w:rPr>
      </w:pPr>
      <w:r w:rsidRPr="00BB755A">
        <w:rPr>
          <w:rFonts w:cs="Times New Roman"/>
          <w:b/>
          <w:szCs w:val="24"/>
        </w:rPr>
        <w:t>2 Peter 1: 5-11</w:t>
      </w:r>
    </w:p>
    <w:p w14:paraId="03DC4690" w14:textId="77777777" w:rsidR="00BB755A" w:rsidRDefault="00BB755A" w:rsidP="00231A59">
      <w:pPr>
        <w:spacing w:after="0" w:line="240" w:lineRule="auto"/>
        <w:jc w:val="both"/>
        <w:rPr>
          <w:rFonts w:cs="Times New Roman"/>
          <w:b/>
          <w:szCs w:val="24"/>
        </w:rPr>
      </w:pPr>
      <w:r w:rsidRPr="00BB755A">
        <w:rPr>
          <w:rFonts w:cs="Times New Roman"/>
          <w:b/>
          <w:szCs w:val="24"/>
        </w:rPr>
        <w:t>Colossians 1: 21-23</w:t>
      </w:r>
    </w:p>
    <w:p w14:paraId="643EA8E2" w14:textId="348BAFF2" w:rsidR="00BB755A" w:rsidRPr="00BB755A" w:rsidRDefault="00BB755A" w:rsidP="00231A59">
      <w:pPr>
        <w:spacing w:after="0" w:line="240" w:lineRule="auto"/>
        <w:jc w:val="both"/>
        <w:rPr>
          <w:rFonts w:cs="Times New Roman"/>
          <w:b/>
          <w:szCs w:val="24"/>
        </w:rPr>
      </w:pPr>
      <w:r w:rsidRPr="00BB755A">
        <w:rPr>
          <w:rFonts w:cs="Times New Roman"/>
          <w:b/>
          <w:szCs w:val="24"/>
        </w:rPr>
        <w:t>Hebrews 3: 5, 6, 14</w:t>
      </w:r>
    </w:p>
    <w:p w14:paraId="52E1D4C5" w14:textId="615A47E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These scriptures would support the view that we are constantly being tested and challenged, and there is a need continually to prove our reality</w:t>
      </w:r>
      <w:r w:rsidR="009B2024">
        <w:rPr>
          <w:rFonts w:cs="Times New Roman"/>
          <w:bCs/>
          <w:szCs w:val="24"/>
        </w:rPr>
        <w:t xml:space="preserve">.  </w:t>
      </w:r>
      <w:r w:rsidRPr="00BB755A">
        <w:rPr>
          <w:rFonts w:cs="Times New Roman"/>
          <w:bCs/>
          <w:szCs w:val="24"/>
        </w:rPr>
        <w:t xml:space="preserve"> Tests and difficulties are meant to be a means of proving our reality; the onus is on us therefore to make our calling and election sure</w:t>
      </w:r>
      <w:r w:rsidR="009B2024">
        <w:rPr>
          <w:rFonts w:cs="Times New Roman"/>
          <w:bCs/>
          <w:szCs w:val="24"/>
        </w:rPr>
        <w:t xml:space="preserve">.  </w:t>
      </w:r>
      <w:r w:rsidRPr="00BB755A">
        <w:rPr>
          <w:rFonts w:cs="Times New Roman"/>
          <w:bCs/>
          <w:szCs w:val="24"/>
        </w:rPr>
        <w:t>It is a remarkable expression</w:t>
      </w:r>
      <w:r w:rsidR="009B2024">
        <w:rPr>
          <w:rFonts w:cs="Times New Roman"/>
          <w:bCs/>
          <w:szCs w:val="24"/>
        </w:rPr>
        <w:t xml:space="preserve">.  </w:t>
      </w:r>
      <w:r w:rsidRPr="00BB755A">
        <w:rPr>
          <w:rFonts w:cs="Times New Roman"/>
          <w:bCs/>
          <w:szCs w:val="24"/>
        </w:rPr>
        <w:t>You might think that election is sure enough; no matter what we do or how we behave, things will be all right in the end</w:t>
      </w:r>
      <w:r w:rsidR="009B2024">
        <w:rPr>
          <w:rFonts w:cs="Times New Roman"/>
          <w:bCs/>
          <w:szCs w:val="24"/>
        </w:rPr>
        <w:t xml:space="preserve">.  </w:t>
      </w:r>
      <w:r w:rsidRPr="00BB755A">
        <w:rPr>
          <w:rFonts w:cs="Times New Roman"/>
          <w:bCs/>
          <w:szCs w:val="24"/>
        </w:rPr>
        <w:t>That is not how Scripture presents things; we are to make our calling and election sure, that is, we are to manifest that we are called and elected and to prove it continually</w:t>
      </w:r>
      <w:r w:rsidR="009B2024">
        <w:rPr>
          <w:rFonts w:cs="Times New Roman"/>
          <w:bCs/>
          <w:szCs w:val="24"/>
        </w:rPr>
        <w:t xml:space="preserve">.  </w:t>
      </w:r>
      <w:r w:rsidRPr="00BB755A">
        <w:rPr>
          <w:rFonts w:cs="Times New Roman"/>
          <w:bCs/>
          <w:szCs w:val="24"/>
        </w:rPr>
        <w:t xml:space="preserve">This requires diligence; verse 5 says, </w:t>
      </w:r>
      <w:r w:rsidR="004F26F1">
        <w:rPr>
          <w:rFonts w:cs="Times New Roman"/>
          <w:bCs/>
          <w:szCs w:val="24"/>
        </w:rPr>
        <w:t>“</w:t>
      </w:r>
      <w:r w:rsidRPr="00BB755A">
        <w:rPr>
          <w:rFonts w:cs="Times New Roman"/>
          <w:bCs/>
          <w:szCs w:val="24"/>
        </w:rPr>
        <w:t>using therewith all diligence</w:t>
      </w:r>
      <w:r w:rsidR="004F26F1">
        <w:rPr>
          <w:rFonts w:cs="Times New Roman"/>
          <w:bCs/>
          <w:szCs w:val="24"/>
        </w:rPr>
        <w:t>”</w:t>
      </w:r>
      <w:r w:rsidRPr="00BB755A">
        <w:rPr>
          <w:rFonts w:cs="Times New Roman"/>
          <w:bCs/>
          <w:szCs w:val="24"/>
        </w:rPr>
        <w:t>, also v 10</w:t>
      </w:r>
      <w:r w:rsidR="00631B8A">
        <w:rPr>
          <w:rFonts w:cs="Times New Roman"/>
          <w:bCs/>
          <w:szCs w:val="24"/>
        </w:rPr>
        <w:t>,</w:t>
      </w:r>
      <w:r w:rsidRPr="00BB755A">
        <w:rPr>
          <w:rFonts w:cs="Times New Roman"/>
          <w:bCs/>
          <w:szCs w:val="24"/>
        </w:rPr>
        <w:t xml:space="preserve"> </w:t>
      </w:r>
      <w:r w:rsidR="004F26F1">
        <w:rPr>
          <w:rFonts w:cs="Times New Roman"/>
          <w:bCs/>
          <w:szCs w:val="24"/>
        </w:rPr>
        <w:t>“</w:t>
      </w:r>
      <w:r w:rsidRPr="00BB755A">
        <w:rPr>
          <w:rFonts w:cs="Times New Roman"/>
          <w:bCs/>
          <w:szCs w:val="24"/>
        </w:rPr>
        <w:t>use diligence</w:t>
      </w:r>
      <w:r w:rsidR="004F26F1">
        <w:rPr>
          <w:rFonts w:cs="Times New Roman"/>
          <w:bCs/>
          <w:szCs w:val="24"/>
        </w:rPr>
        <w:t>”</w:t>
      </w:r>
      <w:r w:rsidR="009B2024">
        <w:rPr>
          <w:rFonts w:cs="Times New Roman"/>
          <w:bCs/>
          <w:szCs w:val="24"/>
        </w:rPr>
        <w:t xml:space="preserve">.  </w:t>
      </w:r>
      <w:r w:rsidRPr="00BB755A">
        <w:rPr>
          <w:rFonts w:cs="Times New Roman"/>
          <w:bCs/>
          <w:szCs w:val="24"/>
        </w:rPr>
        <w:t>2 Peter 2 contemplates a condition of things that leads to apostasy and that tide is flowing strongly in our days; therefore there is a need to use all diligence that in our faith we have, also virtue, in virtue knowledge, and so on</w:t>
      </w:r>
      <w:r w:rsidR="009B2024">
        <w:rPr>
          <w:rFonts w:cs="Times New Roman"/>
          <w:bCs/>
          <w:szCs w:val="24"/>
        </w:rPr>
        <w:t xml:space="preserve">.  </w:t>
      </w:r>
      <w:r w:rsidRPr="00BB755A">
        <w:rPr>
          <w:rFonts w:cs="Times New Roman"/>
          <w:bCs/>
          <w:szCs w:val="24"/>
        </w:rPr>
        <w:t>In Colossians we have the same idea</w:t>
      </w:r>
      <w:r w:rsidR="009B2024">
        <w:rPr>
          <w:rFonts w:cs="Times New Roman"/>
          <w:bCs/>
          <w:szCs w:val="24"/>
        </w:rPr>
        <w:t xml:space="preserve">.  </w:t>
      </w:r>
      <w:r w:rsidRPr="00BB755A">
        <w:rPr>
          <w:rFonts w:cs="Times New Roman"/>
          <w:bCs/>
          <w:szCs w:val="24"/>
        </w:rPr>
        <w:t xml:space="preserve">The Colossians are addressed as </w:t>
      </w:r>
      <w:r w:rsidR="004F26F1">
        <w:rPr>
          <w:rFonts w:cs="Times New Roman"/>
          <w:bCs/>
          <w:szCs w:val="24"/>
        </w:rPr>
        <w:t>“</w:t>
      </w:r>
      <w:r w:rsidRPr="00BB755A">
        <w:rPr>
          <w:rFonts w:cs="Times New Roman"/>
          <w:bCs/>
          <w:szCs w:val="24"/>
        </w:rPr>
        <w:t>holy and faithful brethren in Christ</w:t>
      </w:r>
      <w:r w:rsidR="004F26F1">
        <w:rPr>
          <w:rFonts w:cs="Times New Roman"/>
          <w:bCs/>
          <w:szCs w:val="24"/>
        </w:rPr>
        <w:t>”</w:t>
      </w:r>
      <w:r w:rsidRPr="00BB755A">
        <w:rPr>
          <w:rFonts w:cs="Times New Roman"/>
          <w:bCs/>
          <w:szCs w:val="24"/>
        </w:rPr>
        <w:t xml:space="preserve">, yet it says in verse 23, </w:t>
      </w:r>
      <w:r w:rsidR="004F26F1">
        <w:rPr>
          <w:rFonts w:cs="Times New Roman"/>
          <w:bCs/>
          <w:szCs w:val="24"/>
        </w:rPr>
        <w:t>“</w:t>
      </w:r>
      <w:r w:rsidRPr="00BB755A">
        <w:rPr>
          <w:rFonts w:cs="Times New Roman"/>
          <w:bCs/>
          <w:szCs w:val="24"/>
        </w:rPr>
        <w:t>if indeed ye abide in the faith founded and firm, and not moved away from the hope of the glad tidings</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 You see, an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comes in there</w:t>
      </w:r>
      <w:r w:rsidR="009B2024">
        <w:rPr>
          <w:rFonts w:cs="Times New Roman"/>
          <w:bCs/>
          <w:szCs w:val="24"/>
        </w:rPr>
        <w:t xml:space="preserve">.  </w:t>
      </w:r>
      <w:r w:rsidRPr="00BB755A">
        <w:rPr>
          <w:rFonts w:cs="Times New Roman"/>
          <w:bCs/>
          <w:szCs w:val="24"/>
        </w:rPr>
        <w:t>This would encourage the Colossians to prove that they were real</w:t>
      </w:r>
      <w:r w:rsidR="009B2024">
        <w:rPr>
          <w:rFonts w:cs="Times New Roman"/>
          <w:bCs/>
          <w:szCs w:val="24"/>
        </w:rPr>
        <w:t xml:space="preserve">.  </w:t>
      </w:r>
      <w:r w:rsidRPr="00BB755A">
        <w:rPr>
          <w:rFonts w:cs="Times New Roman"/>
          <w:bCs/>
          <w:szCs w:val="24"/>
        </w:rPr>
        <w:t xml:space="preserve">Now in Hebrews we have a similar idea: </w:t>
      </w:r>
      <w:r w:rsidR="004F26F1">
        <w:rPr>
          <w:rFonts w:cs="Times New Roman"/>
          <w:bCs/>
          <w:szCs w:val="24"/>
        </w:rPr>
        <w:t>“</w:t>
      </w:r>
      <w:r w:rsidRPr="00BB755A">
        <w:rPr>
          <w:rFonts w:cs="Times New Roman"/>
          <w:bCs/>
          <w:szCs w:val="24"/>
        </w:rPr>
        <w:t>Whose house are we, if indeed we hold fast the boldness and the boast of hope firm to the end</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Then he says, </w:t>
      </w:r>
      <w:r w:rsidR="004F26F1">
        <w:rPr>
          <w:rFonts w:cs="Times New Roman"/>
          <w:bCs/>
          <w:szCs w:val="24"/>
        </w:rPr>
        <w:t>“</w:t>
      </w:r>
      <w:r w:rsidRPr="00BB755A">
        <w:rPr>
          <w:rFonts w:cs="Times New Roman"/>
          <w:bCs/>
          <w:szCs w:val="24"/>
        </w:rPr>
        <w:t>For we are become companions of the Christ if indeed we hold the beginning of the assurance firm to the end</w:t>
      </w:r>
      <w:r w:rsidR="004F26F1">
        <w:rPr>
          <w:rFonts w:cs="Times New Roman"/>
          <w:bCs/>
          <w:szCs w:val="24"/>
        </w:rPr>
        <w:t>”</w:t>
      </w:r>
      <w:r w:rsidR="009B2024">
        <w:rPr>
          <w:rFonts w:cs="Times New Roman"/>
          <w:bCs/>
          <w:szCs w:val="24"/>
        </w:rPr>
        <w:t xml:space="preserve">.  </w:t>
      </w:r>
      <w:r w:rsidRPr="00BB755A">
        <w:rPr>
          <w:rFonts w:cs="Times New Roman"/>
          <w:bCs/>
          <w:szCs w:val="24"/>
        </w:rPr>
        <w:t>Therefore we prove our reality by continuance</w:t>
      </w:r>
      <w:r w:rsidR="009B2024">
        <w:rPr>
          <w:rFonts w:cs="Times New Roman"/>
          <w:bCs/>
          <w:szCs w:val="24"/>
        </w:rPr>
        <w:t xml:space="preserve">.  </w:t>
      </w:r>
      <w:r w:rsidRPr="00BB755A">
        <w:rPr>
          <w:rFonts w:cs="Times New Roman"/>
          <w:bCs/>
          <w:szCs w:val="24"/>
        </w:rPr>
        <w:t xml:space="preserve"> Is that clear?</w:t>
      </w:r>
    </w:p>
    <w:p w14:paraId="3CAC6E45" w14:textId="63EF4B98"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And challenging too.</w:t>
      </w:r>
    </w:p>
    <w:p w14:paraId="3E0F2BB4" w14:textId="713146B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I think it would challenge each one of us</w:t>
      </w:r>
      <w:r w:rsidR="009B2024">
        <w:rPr>
          <w:rFonts w:cs="Times New Roman"/>
          <w:bCs/>
          <w:szCs w:val="24"/>
        </w:rPr>
        <w:t xml:space="preserve">.  </w:t>
      </w:r>
      <w:r w:rsidRPr="00BB755A">
        <w:rPr>
          <w:rFonts w:cs="Times New Roman"/>
          <w:bCs/>
          <w:szCs w:val="24"/>
        </w:rPr>
        <w:t>To be found proving our reality involves using diligence</w:t>
      </w:r>
      <w:r w:rsidR="009B2024">
        <w:rPr>
          <w:rFonts w:cs="Times New Roman"/>
          <w:bCs/>
          <w:szCs w:val="24"/>
        </w:rPr>
        <w:t xml:space="preserve">.  </w:t>
      </w:r>
      <w:r w:rsidRPr="00BB755A">
        <w:rPr>
          <w:rFonts w:cs="Times New Roman"/>
          <w:bCs/>
          <w:szCs w:val="24"/>
        </w:rPr>
        <w:t>If we give up or become easy and un­interested we will be caught in a strong tide that is flowing</w:t>
      </w:r>
      <w:r w:rsidR="009B2024">
        <w:rPr>
          <w:rFonts w:cs="Times New Roman"/>
          <w:bCs/>
          <w:szCs w:val="24"/>
        </w:rPr>
        <w:t xml:space="preserve">.  </w:t>
      </w:r>
      <w:r w:rsidRPr="00BB755A">
        <w:rPr>
          <w:rFonts w:cs="Times New Roman"/>
          <w:bCs/>
          <w:szCs w:val="24"/>
        </w:rPr>
        <w:t xml:space="preserve">Hebrews speaks about slipping away; </w:t>
      </w:r>
      <w:r w:rsidR="004F26F1">
        <w:rPr>
          <w:rFonts w:cs="Times New Roman"/>
          <w:bCs/>
          <w:szCs w:val="24"/>
        </w:rPr>
        <w:t>“</w:t>
      </w:r>
      <w:r w:rsidRPr="00BB755A">
        <w:rPr>
          <w:rFonts w:cs="Times New Roman"/>
          <w:bCs/>
          <w:szCs w:val="24"/>
        </w:rPr>
        <w:t>lest in any way we should slip away</w:t>
      </w:r>
      <w:r w:rsidR="004F26F1">
        <w:rPr>
          <w:rFonts w:cs="Times New Roman"/>
          <w:bCs/>
          <w:szCs w:val="24"/>
        </w:rPr>
        <w:t>”</w:t>
      </w:r>
      <w:r w:rsidRPr="00BB755A">
        <w:rPr>
          <w:rFonts w:cs="Times New Roman"/>
          <w:bCs/>
          <w:szCs w:val="24"/>
        </w:rPr>
        <w:t>, chap 2: 1</w:t>
      </w:r>
      <w:r w:rsidR="009B2024">
        <w:rPr>
          <w:rFonts w:cs="Times New Roman"/>
          <w:bCs/>
          <w:szCs w:val="24"/>
        </w:rPr>
        <w:t xml:space="preserve">.  </w:t>
      </w:r>
      <w:r w:rsidRPr="00BB755A">
        <w:rPr>
          <w:rFonts w:cs="Times New Roman"/>
          <w:bCs/>
          <w:szCs w:val="24"/>
        </w:rPr>
        <w:t xml:space="preserve"> It is not a wilful thing exactly; it is just that you are caught in a strong current</w:t>
      </w:r>
      <w:r w:rsidR="009B2024">
        <w:rPr>
          <w:rFonts w:cs="Times New Roman"/>
          <w:bCs/>
          <w:szCs w:val="24"/>
        </w:rPr>
        <w:t xml:space="preserve">.  </w:t>
      </w:r>
      <w:r w:rsidRPr="00BB755A">
        <w:rPr>
          <w:rFonts w:cs="Times New Roman"/>
          <w:bCs/>
          <w:szCs w:val="24"/>
        </w:rPr>
        <w:t>Now to enable us to prove our reality we have to use all diligence</w:t>
      </w:r>
      <w:r w:rsidR="009B2024">
        <w:rPr>
          <w:rFonts w:cs="Times New Roman"/>
          <w:bCs/>
          <w:szCs w:val="24"/>
        </w:rPr>
        <w:t xml:space="preserve">.  </w:t>
      </w:r>
      <w:r w:rsidRPr="00BB755A">
        <w:rPr>
          <w:rFonts w:cs="Times New Roman"/>
          <w:bCs/>
          <w:szCs w:val="24"/>
        </w:rPr>
        <w:t>It is like the fish that were clean that had fins and scales which could go against the stream (Lev 11: 9)</w:t>
      </w:r>
      <w:r w:rsidR="009B2024">
        <w:rPr>
          <w:rFonts w:cs="Times New Roman"/>
          <w:bCs/>
          <w:szCs w:val="24"/>
        </w:rPr>
        <w:t xml:space="preserve">.  </w:t>
      </w:r>
      <w:r w:rsidRPr="00BB755A">
        <w:rPr>
          <w:rFonts w:cs="Times New Roman"/>
          <w:bCs/>
          <w:szCs w:val="24"/>
        </w:rPr>
        <w:t xml:space="preserve">It speaks about </w:t>
      </w:r>
      <w:r w:rsidR="004F26F1">
        <w:rPr>
          <w:rFonts w:cs="Times New Roman"/>
          <w:bCs/>
          <w:szCs w:val="24"/>
        </w:rPr>
        <w:t>“</w:t>
      </w:r>
      <w:r w:rsidRPr="00BB755A">
        <w:rPr>
          <w:rFonts w:cs="Times New Roman"/>
          <w:bCs/>
          <w:szCs w:val="24"/>
        </w:rPr>
        <w:t xml:space="preserve">using </w:t>
      </w:r>
      <w:r w:rsidR="009B2024">
        <w:rPr>
          <w:rFonts w:cs="Times New Roman"/>
          <w:bCs/>
          <w:szCs w:val="24"/>
        </w:rPr>
        <w:t xml:space="preserve">... </w:t>
      </w:r>
      <w:r w:rsidRPr="00BB755A">
        <w:rPr>
          <w:rFonts w:cs="Times New Roman"/>
          <w:bCs/>
          <w:szCs w:val="24"/>
        </w:rPr>
        <w:t xml:space="preserve">all </w:t>
      </w:r>
      <w:r w:rsidRPr="00BB755A">
        <w:rPr>
          <w:rFonts w:cs="Times New Roman"/>
          <w:bCs/>
          <w:szCs w:val="24"/>
        </w:rPr>
        <w:lastRenderedPageBreak/>
        <w:t>diligence</w:t>
      </w:r>
      <w:r w:rsidR="004F26F1">
        <w:rPr>
          <w:rFonts w:cs="Times New Roman"/>
          <w:bCs/>
          <w:szCs w:val="24"/>
        </w:rPr>
        <w:t>”</w:t>
      </w:r>
      <w:r w:rsidRPr="00BB755A">
        <w:rPr>
          <w:rFonts w:cs="Times New Roman"/>
          <w:bCs/>
          <w:szCs w:val="24"/>
        </w:rPr>
        <w:t xml:space="preserve"> to have certain things in certain other things, that is, </w:t>
      </w:r>
      <w:r w:rsidR="004F26F1">
        <w:rPr>
          <w:rFonts w:cs="Times New Roman"/>
          <w:bCs/>
          <w:szCs w:val="24"/>
        </w:rPr>
        <w:t>“</w:t>
      </w:r>
      <w:r w:rsidRPr="00BB755A">
        <w:rPr>
          <w:rFonts w:cs="Times New Roman"/>
          <w:bCs/>
          <w:szCs w:val="24"/>
        </w:rPr>
        <w:t>in your faith have also virtue, in virtue knowledge ...</w:t>
      </w:r>
      <w:r w:rsidR="004F26F1">
        <w:rPr>
          <w:rFonts w:cs="Times New Roman"/>
          <w:bCs/>
          <w:szCs w:val="24"/>
        </w:rPr>
        <w:t>”</w:t>
      </w:r>
      <w:r w:rsidRPr="00BB755A">
        <w:rPr>
          <w:rFonts w:cs="Times New Roman"/>
          <w:bCs/>
          <w:szCs w:val="24"/>
        </w:rPr>
        <w:t>.</w:t>
      </w:r>
    </w:p>
    <w:p w14:paraId="670C5BAD" w14:textId="22619718"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 xml:space="preserve">I like your calling our attention to this word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it is very important</w:t>
      </w:r>
      <w:r w:rsidR="009B2024">
        <w:rPr>
          <w:rFonts w:cs="Times New Roman"/>
          <w:bCs/>
          <w:szCs w:val="24"/>
        </w:rPr>
        <w:t xml:space="preserve">.  </w:t>
      </w:r>
      <w:r w:rsidRPr="00BB755A">
        <w:rPr>
          <w:rFonts w:cs="Times New Roman"/>
          <w:bCs/>
          <w:szCs w:val="24"/>
        </w:rPr>
        <w:t xml:space="preserve">The Lord says in Matthew 10: 22, </w:t>
      </w:r>
      <w:r w:rsidR="004F26F1">
        <w:rPr>
          <w:rFonts w:cs="Times New Roman"/>
          <w:bCs/>
          <w:szCs w:val="24"/>
        </w:rPr>
        <w:t>“</w:t>
      </w:r>
      <w:r w:rsidRPr="00BB755A">
        <w:rPr>
          <w:rFonts w:cs="Times New Roman"/>
          <w:bCs/>
          <w:szCs w:val="24"/>
        </w:rPr>
        <w:t>he that has endured to the end, he shall be saved</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Salvation is secure in Christ but </w:t>
      </w:r>
      <w:r w:rsidR="004F26F1">
        <w:rPr>
          <w:rFonts w:cs="Times New Roman"/>
          <w:bCs/>
          <w:szCs w:val="24"/>
        </w:rPr>
        <w:t>“</w:t>
      </w:r>
      <w:r w:rsidRPr="00BB755A">
        <w:rPr>
          <w:rFonts w:cs="Times New Roman"/>
          <w:bCs/>
          <w:szCs w:val="24"/>
        </w:rPr>
        <w:t>he that has endured to the end, he shall be saved</w:t>
      </w:r>
      <w:r w:rsidR="004F26F1">
        <w:rPr>
          <w:rFonts w:cs="Times New Roman"/>
          <w:bCs/>
          <w:szCs w:val="24"/>
        </w:rPr>
        <w:t>”</w:t>
      </w:r>
      <w:r w:rsidRPr="00BB755A">
        <w:rPr>
          <w:rFonts w:cs="Times New Roman"/>
          <w:bCs/>
          <w:szCs w:val="24"/>
        </w:rPr>
        <w:t>.</w:t>
      </w:r>
    </w:p>
    <w:p w14:paraId="6025DA08" w14:textId="3D9B308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important; and it would encourage us to continue to the end</w:t>
      </w:r>
      <w:r w:rsidR="009B2024">
        <w:rPr>
          <w:rFonts w:cs="Times New Roman"/>
          <w:bCs/>
          <w:szCs w:val="24"/>
        </w:rPr>
        <w:t xml:space="preserve">.  </w:t>
      </w:r>
      <w:r w:rsidRPr="00BB755A">
        <w:rPr>
          <w:rFonts w:cs="Times New Roman"/>
          <w:bCs/>
          <w:szCs w:val="24"/>
        </w:rPr>
        <w:t xml:space="preserve">Continuance needs diligence; it is like a marathon race not a short sprint; it is a </w:t>
      </w:r>
      <w:r w:rsidR="00D20EA4" w:rsidRPr="00BB755A">
        <w:rPr>
          <w:rFonts w:cs="Times New Roman"/>
          <w:bCs/>
          <w:szCs w:val="24"/>
        </w:rPr>
        <w:t>long-term</w:t>
      </w:r>
      <w:r w:rsidRPr="00BB755A">
        <w:rPr>
          <w:rFonts w:cs="Times New Roman"/>
          <w:bCs/>
          <w:szCs w:val="24"/>
        </w:rPr>
        <w:t xml:space="preserve"> matter.</w:t>
      </w:r>
    </w:p>
    <w:p w14:paraId="272A4B1C" w14:textId="3294B916"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It requires endurance.</w:t>
      </w:r>
    </w:p>
    <w:p w14:paraId="1C9041B9" w14:textId="5C53380C"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Would this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follow the one of 2 Timothy 2: 21, </w:t>
      </w:r>
      <w:r w:rsidR="004F26F1">
        <w:rPr>
          <w:rFonts w:cs="Times New Roman"/>
          <w:bCs/>
          <w:szCs w:val="24"/>
        </w:rPr>
        <w:t>“</w:t>
      </w:r>
      <w:r w:rsidRPr="00BB755A">
        <w:rPr>
          <w:rFonts w:cs="Times New Roman"/>
          <w:bCs/>
          <w:szCs w:val="24"/>
        </w:rPr>
        <w:t>If therefore one shall have purified himself from these, in separating himself from them, he shall be a vessel to honour, sanctified, serviceable to the Master</w:t>
      </w:r>
      <w:r w:rsidR="004F26F1">
        <w:rPr>
          <w:rFonts w:cs="Times New Roman"/>
          <w:bCs/>
          <w:szCs w:val="24"/>
        </w:rPr>
        <w:t>”</w:t>
      </w:r>
      <w:r w:rsidRPr="00BB755A">
        <w:rPr>
          <w:rFonts w:cs="Times New Roman"/>
          <w:bCs/>
          <w:szCs w:val="24"/>
        </w:rPr>
        <w:t>?</w:t>
      </w:r>
    </w:p>
    <w:p w14:paraId="653613CC" w14:textId="3D6D916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Yes; it says, </w:t>
      </w:r>
      <w:r w:rsidR="004F26F1">
        <w:rPr>
          <w:rFonts w:cs="Times New Roman"/>
          <w:bCs/>
          <w:szCs w:val="24"/>
        </w:rPr>
        <w:t>“</w:t>
      </w:r>
      <w:r w:rsidRPr="00BB755A">
        <w:rPr>
          <w:rFonts w:cs="Times New Roman"/>
          <w:bCs/>
          <w:szCs w:val="24"/>
        </w:rPr>
        <w:t>Let every one who names the name of the Lord withdraw from iniquity</w:t>
      </w:r>
      <w:r w:rsidR="001F53D1">
        <w:rPr>
          <w:rFonts w:cs="Times New Roman"/>
          <w:bCs/>
          <w:szCs w:val="24"/>
        </w:rPr>
        <w:t>”</w:t>
      </w:r>
      <w:r w:rsidR="009B2024">
        <w:rPr>
          <w:rFonts w:cs="Times New Roman"/>
          <w:bCs/>
          <w:szCs w:val="24"/>
        </w:rPr>
        <w:t xml:space="preserve">.  </w:t>
      </w:r>
      <w:r w:rsidRPr="00BB755A">
        <w:rPr>
          <w:rFonts w:cs="Times New Roman"/>
          <w:bCs/>
          <w:szCs w:val="24"/>
        </w:rPr>
        <w:t xml:space="preserve"> That is an obligation on every believer</w:t>
      </w:r>
      <w:r w:rsidR="009B2024">
        <w:rPr>
          <w:rFonts w:cs="Times New Roman"/>
          <w:bCs/>
          <w:szCs w:val="24"/>
        </w:rPr>
        <w:t xml:space="preserve">.  </w:t>
      </w:r>
      <w:r w:rsidRPr="00BB755A">
        <w:rPr>
          <w:rFonts w:cs="Times New Roman"/>
          <w:bCs/>
          <w:szCs w:val="24"/>
        </w:rPr>
        <w:t xml:space="preserve">So it says, </w:t>
      </w:r>
      <w:r w:rsidR="004F26F1">
        <w:rPr>
          <w:rFonts w:cs="Times New Roman"/>
          <w:bCs/>
          <w:szCs w:val="24"/>
        </w:rPr>
        <w:t>“</w:t>
      </w:r>
      <w:r w:rsidRPr="00BB755A">
        <w:rPr>
          <w:rFonts w:cs="Times New Roman"/>
          <w:bCs/>
          <w:szCs w:val="24"/>
        </w:rPr>
        <w:t>If therefore one shall have purified himself from these</w:t>
      </w:r>
      <w:r w:rsidR="004F26F1">
        <w:rPr>
          <w:rFonts w:cs="Times New Roman"/>
          <w:bCs/>
          <w:szCs w:val="24"/>
        </w:rPr>
        <w:t>”</w:t>
      </w:r>
      <w:r w:rsidRPr="00BB755A">
        <w:rPr>
          <w:rFonts w:cs="Times New Roman"/>
          <w:bCs/>
          <w:szCs w:val="24"/>
        </w:rPr>
        <w:t>, referring to vessels to dishonour</w:t>
      </w:r>
      <w:r w:rsidR="009B2024">
        <w:rPr>
          <w:rFonts w:cs="Times New Roman"/>
          <w:bCs/>
          <w:szCs w:val="24"/>
        </w:rPr>
        <w:t xml:space="preserve">.  </w:t>
      </w:r>
      <w:r w:rsidRPr="00BB755A">
        <w:rPr>
          <w:rFonts w:cs="Times New Roman"/>
          <w:bCs/>
          <w:szCs w:val="24"/>
        </w:rPr>
        <w:t xml:space="preserve">We thus prove our reality as naming the </w:t>
      </w:r>
      <w:r w:rsidR="00462A12">
        <w:rPr>
          <w:rFonts w:cs="Times New Roman"/>
          <w:bCs/>
          <w:szCs w:val="24"/>
        </w:rPr>
        <w:t>N</w:t>
      </w:r>
      <w:r w:rsidRPr="00BB755A">
        <w:rPr>
          <w:rFonts w:cs="Times New Roman"/>
          <w:bCs/>
          <w:szCs w:val="24"/>
        </w:rPr>
        <w:t>ame of the Lord</w:t>
      </w:r>
      <w:r w:rsidR="009B2024">
        <w:rPr>
          <w:rFonts w:cs="Times New Roman"/>
          <w:bCs/>
          <w:szCs w:val="24"/>
        </w:rPr>
        <w:t xml:space="preserve">.  </w:t>
      </w:r>
      <w:r w:rsidRPr="00BB755A">
        <w:rPr>
          <w:rFonts w:cs="Times New Roman"/>
          <w:bCs/>
          <w:szCs w:val="24"/>
        </w:rPr>
        <w:t xml:space="preserve">We can name the </w:t>
      </w:r>
      <w:r w:rsidR="0022233C">
        <w:rPr>
          <w:rFonts w:cs="Times New Roman"/>
          <w:bCs/>
          <w:szCs w:val="24"/>
        </w:rPr>
        <w:t>N</w:t>
      </w:r>
      <w:r w:rsidRPr="00BB755A">
        <w:rPr>
          <w:rFonts w:cs="Times New Roman"/>
          <w:bCs/>
          <w:szCs w:val="24"/>
        </w:rPr>
        <w:t>ame of the Lord and not be proving our reality</w:t>
      </w:r>
      <w:r w:rsidR="009B2024">
        <w:rPr>
          <w:rFonts w:cs="Times New Roman"/>
          <w:bCs/>
          <w:szCs w:val="24"/>
        </w:rPr>
        <w:t xml:space="preserve">.  </w:t>
      </w:r>
      <w:r w:rsidRPr="00BB755A">
        <w:rPr>
          <w:rFonts w:cs="Times New Roman"/>
          <w:bCs/>
          <w:szCs w:val="24"/>
        </w:rPr>
        <w:t>This does not mean that persons who do not prove their reality are not real; there are many believers who are not on the line of using diligence to prove their reality: nevertheless we know they are real</w:t>
      </w:r>
      <w:r w:rsidR="009B2024">
        <w:rPr>
          <w:rFonts w:cs="Times New Roman"/>
          <w:bCs/>
          <w:szCs w:val="24"/>
        </w:rPr>
        <w:t xml:space="preserve">.  </w:t>
      </w:r>
      <w:r w:rsidRPr="00BB755A">
        <w:rPr>
          <w:rFonts w:cs="Times New Roman"/>
          <w:bCs/>
          <w:szCs w:val="24"/>
        </w:rPr>
        <w:t xml:space="preserve">Some are slipping away, giving up things, even features of the truth; I am not saying they are not real: </w:t>
      </w:r>
      <w:r w:rsidR="004F26F1">
        <w:rPr>
          <w:rFonts w:cs="Times New Roman"/>
          <w:bCs/>
          <w:szCs w:val="24"/>
        </w:rPr>
        <w:t>“</w:t>
      </w:r>
      <w:r w:rsidRPr="00BB755A">
        <w:rPr>
          <w:rFonts w:cs="Times New Roman"/>
          <w:bCs/>
          <w:szCs w:val="24"/>
        </w:rPr>
        <w:t>The Lord knows those that are his</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 Lord knows every one who is real but </w:t>
      </w:r>
      <w:r w:rsidR="004F26F1">
        <w:rPr>
          <w:rFonts w:cs="Times New Roman"/>
          <w:bCs/>
          <w:szCs w:val="24"/>
        </w:rPr>
        <w:t>“</w:t>
      </w:r>
      <w:r w:rsidRPr="00BB755A">
        <w:rPr>
          <w:rFonts w:cs="Times New Roman"/>
          <w:bCs/>
          <w:szCs w:val="24"/>
        </w:rPr>
        <w:t>Let every one who names the name of the Lord</w:t>
      </w:r>
      <w:r w:rsidR="004F26F1">
        <w:rPr>
          <w:rFonts w:cs="Times New Roman"/>
          <w:bCs/>
          <w:szCs w:val="24"/>
        </w:rPr>
        <w:t>”</w:t>
      </w:r>
      <w:r w:rsidRPr="00BB755A">
        <w:rPr>
          <w:rFonts w:cs="Times New Roman"/>
          <w:bCs/>
          <w:szCs w:val="24"/>
        </w:rPr>
        <w:t xml:space="preserve"> (that is every professing believer) </w:t>
      </w:r>
      <w:r w:rsidR="004F26F1">
        <w:rPr>
          <w:rFonts w:cs="Times New Roman"/>
          <w:bCs/>
          <w:szCs w:val="24"/>
        </w:rPr>
        <w:t>“</w:t>
      </w:r>
      <w:r w:rsidRPr="00BB755A">
        <w:rPr>
          <w:rFonts w:cs="Times New Roman"/>
          <w:bCs/>
          <w:szCs w:val="24"/>
        </w:rPr>
        <w:t>withdraw from iniquity</w:t>
      </w:r>
      <w:r w:rsidR="00CA67AE">
        <w:rPr>
          <w:rFonts w:cs="Times New Roman"/>
          <w:bCs/>
          <w:szCs w:val="24"/>
        </w:rPr>
        <w:t>”</w:t>
      </w:r>
      <w:r w:rsidRPr="00BB755A">
        <w:rPr>
          <w:rFonts w:cs="Times New Roman"/>
          <w:bCs/>
          <w:szCs w:val="24"/>
        </w:rPr>
        <w:t xml:space="preserve"> and purify himself from vessels to dishonour.</w:t>
      </w:r>
    </w:p>
    <w:p w14:paraId="2E138267" w14:textId="1DAB390B" w:rsidR="00572B35"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I wondered whether this attitude on our part would point up the necessity for the divine presence and provide the wherewithal to ensure the divine presence with us as we go through</w:t>
      </w:r>
      <w:r w:rsidR="003C3CAD">
        <w:rPr>
          <w:rFonts w:cs="Times New Roman"/>
          <w:bCs/>
          <w:szCs w:val="24"/>
        </w:rPr>
        <w:t xml:space="preserve">?  </w:t>
      </w:r>
      <w:r w:rsidRPr="00BB755A">
        <w:rPr>
          <w:rFonts w:cs="Times New Roman"/>
          <w:bCs/>
          <w:szCs w:val="24"/>
        </w:rPr>
        <w:t>What is intended to be worked out in us was seen in the Lord personally pre-eminently; and He made a point of that, that the Father had not left Him alone because He did always the things that pleased the Father</w:t>
      </w:r>
      <w:r w:rsidR="009B2024">
        <w:rPr>
          <w:rFonts w:cs="Times New Roman"/>
          <w:bCs/>
          <w:szCs w:val="24"/>
        </w:rPr>
        <w:t xml:space="preserve">.  </w:t>
      </w:r>
      <w:r w:rsidRPr="00BB755A">
        <w:rPr>
          <w:rFonts w:cs="Times New Roman"/>
          <w:bCs/>
          <w:szCs w:val="24"/>
        </w:rPr>
        <w:t>I wondered whether that is the standard and whether that would help us to commit ourselves to be in this attitude of mind.</w:t>
      </w:r>
    </w:p>
    <w:p w14:paraId="4CB82B3E" w14:textId="77777777" w:rsidR="0022233C" w:rsidRDefault="0022233C" w:rsidP="00C22811">
      <w:pPr>
        <w:spacing w:before="120" w:after="0" w:line="240" w:lineRule="auto"/>
        <w:jc w:val="both"/>
        <w:rPr>
          <w:rFonts w:cs="Times New Roman"/>
          <w:bCs/>
          <w:szCs w:val="24"/>
        </w:rPr>
      </w:pPr>
    </w:p>
    <w:p w14:paraId="7E1B3183" w14:textId="759346E4"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That is very important.</w:t>
      </w:r>
    </w:p>
    <w:p w14:paraId="74476F64" w14:textId="1CDAA33F"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Daniel was a young man who purposed in his heart and could say </w:t>
      </w:r>
      <w:r w:rsidR="004F26F1">
        <w:rPr>
          <w:rFonts w:cs="Times New Roman"/>
          <w:bCs/>
          <w:szCs w:val="24"/>
        </w:rPr>
        <w:t>“</w:t>
      </w:r>
      <w:r w:rsidRPr="00BB755A">
        <w:rPr>
          <w:rFonts w:cs="Times New Roman"/>
          <w:bCs/>
          <w:szCs w:val="24"/>
        </w:rPr>
        <w:t>prove us</w:t>
      </w:r>
      <w:r w:rsidR="004F26F1">
        <w:rPr>
          <w:rFonts w:cs="Times New Roman"/>
          <w:bCs/>
          <w:szCs w:val="24"/>
        </w:rPr>
        <w:t>”</w:t>
      </w:r>
      <w:r w:rsidRPr="00BB755A">
        <w:rPr>
          <w:rFonts w:cs="Times New Roman"/>
          <w:bCs/>
          <w:szCs w:val="24"/>
        </w:rPr>
        <w:t xml:space="preserve">, and </w:t>
      </w:r>
      <w:r w:rsidR="00CA67AE">
        <w:rPr>
          <w:rFonts w:cs="Times New Roman"/>
          <w:bCs/>
          <w:szCs w:val="24"/>
        </w:rPr>
        <w:t>h</w:t>
      </w:r>
      <w:r w:rsidRPr="00BB755A">
        <w:rPr>
          <w:rFonts w:cs="Times New Roman"/>
          <w:bCs/>
          <w:szCs w:val="24"/>
        </w:rPr>
        <w:t>e was one who continued.</w:t>
      </w:r>
    </w:p>
    <w:p w14:paraId="73893275" w14:textId="14614E43"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fine</w:t>
      </w:r>
      <w:r w:rsidR="009B2024">
        <w:rPr>
          <w:rFonts w:cs="Times New Roman"/>
          <w:bCs/>
          <w:szCs w:val="24"/>
        </w:rPr>
        <w:t xml:space="preserve">.  </w:t>
      </w:r>
      <w:r w:rsidRPr="00BB755A">
        <w:rPr>
          <w:rFonts w:cs="Times New Roman"/>
          <w:bCs/>
          <w:szCs w:val="24"/>
        </w:rPr>
        <w:t>He purposed in his heart not to be defiled, he was proving his reality</w:t>
      </w:r>
      <w:r w:rsidR="009B2024">
        <w:rPr>
          <w:rFonts w:cs="Times New Roman"/>
          <w:bCs/>
          <w:szCs w:val="24"/>
        </w:rPr>
        <w:t xml:space="preserve">.  </w:t>
      </w:r>
      <w:r w:rsidRPr="00BB755A">
        <w:rPr>
          <w:rFonts w:cs="Times New Roman"/>
          <w:bCs/>
          <w:szCs w:val="24"/>
        </w:rPr>
        <w:t>Not only did he purpose in his heart not to be defiled but he prescribed what he ought to be given</w:t>
      </w:r>
      <w:r w:rsidR="009B2024">
        <w:rPr>
          <w:rFonts w:cs="Times New Roman"/>
          <w:bCs/>
          <w:szCs w:val="24"/>
        </w:rPr>
        <w:t>—</w:t>
      </w:r>
      <w:r w:rsidRPr="00BB755A">
        <w:rPr>
          <w:rFonts w:cs="Times New Roman"/>
          <w:bCs/>
          <w:szCs w:val="24"/>
        </w:rPr>
        <w:t>pulse and water</w:t>
      </w:r>
      <w:r w:rsidR="009B2024">
        <w:rPr>
          <w:rFonts w:cs="Times New Roman"/>
          <w:bCs/>
          <w:szCs w:val="24"/>
        </w:rPr>
        <w:t xml:space="preserve">.  </w:t>
      </w:r>
      <w:r w:rsidRPr="00BB755A">
        <w:rPr>
          <w:rFonts w:cs="Times New Roman"/>
          <w:bCs/>
          <w:szCs w:val="24"/>
        </w:rPr>
        <w:t>He knew what would build him up in his constitution, so that he continued</w:t>
      </w:r>
      <w:r w:rsidR="009B2024">
        <w:rPr>
          <w:rFonts w:cs="Times New Roman"/>
          <w:bCs/>
          <w:szCs w:val="24"/>
        </w:rPr>
        <w:t xml:space="preserve">.  </w:t>
      </w:r>
      <w:r w:rsidRPr="00BB755A">
        <w:rPr>
          <w:rFonts w:cs="Times New Roman"/>
          <w:bCs/>
          <w:szCs w:val="24"/>
        </w:rPr>
        <w:t>The secret of Daniel purposing in his heart not to be defiled with the king</w:t>
      </w:r>
      <w:r w:rsidR="004F26F1">
        <w:rPr>
          <w:rFonts w:cs="Times New Roman"/>
          <w:bCs/>
          <w:szCs w:val="24"/>
        </w:rPr>
        <w:t>’</w:t>
      </w:r>
      <w:r w:rsidRPr="00BB755A">
        <w:rPr>
          <w:rFonts w:cs="Times New Roman"/>
          <w:bCs/>
          <w:szCs w:val="24"/>
        </w:rPr>
        <w:t>s delicate food comes out in chapter 6 where it says that his windows were open toward Jerusalem.</w:t>
      </w:r>
    </w:p>
    <w:p w14:paraId="71619854" w14:textId="5F08419A"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 xml:space="preserve">Do you think we have to be very careful not to fall into </w:t>
      </w:r>
      <w:r w:rsidR="004F26F1">
        <w:rPr>
          <w:rFonts w:cs="Times New Roman"/>
          <w:bCs/>
          <w:szCs w:val="24"/>
        </w:rPr>
        <w:t>‘</w:t>
      </w:r>
      <w:r w:rsidRPr="00BB755A">
        <w:rPr>
          <w:rFonts w:cs="Times New Roman"/>
          <w:bCs/>
          <w:szCs w:val="24"/>
        </w:rPr>
        <w:t>exclusivism</w:t>
      </w:r>
      <w:r w:rsidR="004F26F1">
        <w:rPr>
          <w:rFonts w:cs="Times New Roman"/>
          <w:bCs/>
          <w:szCs w:val="24"/>
        </w:rPr>
        <w:t>’</w:t>
      </w:r>
      <w:r w:rsidRPr="00BB755A">
        <w:rPr>
          <w:rFonts w:cs="Times New Roman"/>
          <w:bCs/>
          <w:szCs w:val="24"/>
        </w:rPr>
        <w:t>, although I very much agree with what you are saying?</w:t>
      </w:r>
    </w:p>
    <w:p w14:paraId="481DC906" w14:textId="1182AF5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we need to see that what we go on with belongs to every believer</w:t>
      </w:r>
      <w:r w:rsidR="009B2024">
        <w:rPr>
          <w:rFonts w:cs="Times New Roman"/>
          <w:bCs/>
          <w:szCs w:val="24"/>
        </w:rPr>
        <w:t xml:space="preserve">.  </w:t>
      </w:r>
      <w:r w:rsidRPr="00BB755A">
        <w:rPr>
          <w:rFonts w:cs="Times New Roman"/>
          <w:bCs/>
          <w:szCs w:val="24"/>
        </w:rPr>
        <w:t>It is not an exclusive privilege that a few claim</w:t>
      </w:r>
      <w:r w:rsidR="009B2024">
        <w:rPr>
          <w:rFonts w:cs="Times New Roman"/>
          <w:bCs/>
          <w:szCs w:val="24"/>
        </w:rPr>
        <w:t>—</w:t>
      </w:r>
      <w:r w:rsidRPr="00BB755A">
        <w:rPr>
          <w:rFonts w:cs="Times New Roman"/>
          <w:bCs/>
          <w:szCs w:val="24"/>
        </w:rPr>
        <w:t>in fact we can claim nothing</w:t>
      </w:r>
      <w:r w:rsidR="009B2024">
        <w:rPr>
          <w:rFonts w:cs="Times New Roman"/>
          <w:bCs/>
          <w:szCs w:val="24"/>
        </w:rPr>
        <w:t xml:space="preserve">.  </w:t>
      </w:r>
      <w:r w:rsidRPr="00BB755A">
        <w:rPr>
          <w:rFonts w:cs="Times New Roman"/>
          <w:bCs/>
          <w:szCs w:val="24"/>
        </w:rPr>
        <w:t>What we go on with is proper to every real believer</w:t>
      </w:r>
      <w:r w:rsidR="009B2024">
        <w:rPr>
          <w:rFonts w:cs="Times New Roman"/>
          <w:bCs/>
          <w:szCs w:val="24"/>
        </w:rPr>
        <w:t xml:space="preserve">.  </w:t>
      </w:r>
      <w:r w:rsidRPr="00BB755A">
        <w:rPr>
          <w:rFonts w:cs="Times New Roman"/>
          <w:bCs/>
          <w:szCs w:val="24"/>
        </w:rPr>
        <w:t>There are many (and we are thankful for every one who is converted, no matter by what means) but the Lord would speak to each one of us that we might be proving our reality continually.</w:t>
      </w:r>
    </w:p>
    <w:p w14:paraId="39B5C46C" w14:textId="731A42C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Yes, I agree with you.</w:t>
      </w:r>
    </w:p>
    <w:p w14:paraId="0D3D2387" w14:textId="767916C5"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certainly have ample reason to be humble; we have been humiliated and humbled</w:t>
      </w:r>
      <w:r w:rsidR="009B2024">
        <w:rPr>
          <w:rFonts w:cs="Times New Roman"/>
          <w:bCs/>
          <w:szCs w:val="24"/>
        </w:rPr>
        <w:t xml:space="preserve">.  </w:t>
      </w:r>
      <w:r w:rsidRPr="00BB755A">
        <w:rPr>
          <w:rFonts w:cs="Times New Roman"/>
          <w:bCs/>
          <w:szCs w:val="24"/>
        </w:rPr>
        <w:t>We have received the Lord</w:t>
      </w:r>
      <w:r w:rsidR="004F26F1">
        <w:rPr>
          <w:rFonts w:cs="Times New Roman"/>
          <w:bCs/>
          <w:szCs w:val="24"/>
        </w:rPr>
        <w:t>’</w:t>
      </w:r>
      <w:r w:rsidRPr="00BB755A">
        <w:rPr>
          <w:rFonts w:cs="Times New Roman"/>
          <w:bCs/>
          <w:szCs w:val="24"/>
        </w:rPr>
        <w:t>s public rebuke as to what we were going on with for years; therefore it becomes us to claim nothing.</w:t>
      </w:r>
    </w:p>
    <w:p w14:paraId="7D889FAC" w14:textId="1A04B86C"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Would Daniel purposing in his heart not to pollute himself with the king</w:t>
      </w:r>
      <w:r w:rsidR="004F26F1">
        <w:rPr>
          <w:rFonts w:cs="Times New Roman"/>
          <w:bCs/>
          <w:szCs w:val="24"/>
        </w:rPr>
        <w:t>’</w:t>
      </w:r>
      <w:r w:rsidRPr="00BB755A">
        <w:rPr>
          <w:rFonts w:cs="Times New Roman"/>
          <w:bCs/>
          <w:szCs w:val="24"/>
        </w:rPr>
        <w:t>s delicate food bring out the moral side</w:t>
      </w:r>
      <w:r w:rsidR="003C3CAD">
        <w:rPr>
          <w:rFonts w:cs="Times New Roman"/>
          <w:bCs/>
          <w:szCs w:val="24"/>
        </w:rPr>
        <w:t xml:space="preserve">?  </w:t>
      </w:r>
      <w:r w:rsidRPr="00BB755A">
        <w:rPr>
          <w:rFonts w:cs="Times New Roman"/>
          <w:bCs/>
          <w:szCs w:val="24"/>
        </w:rPr>
        <w:t>It is not in his mind but his heart, showing that his heart was right.</w:t>
      </w:r>
    </w:p>
    <w:p w14:paraId="7D627B12" w14:textId="7AF796F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Nebuchadnezzar and his empire and all the university training that Daniel and his companions were committed to by the emperor did not influence him</w:t>
      </w:r>
      <w:r w:rsidR="009B2024">
        <w:rPr>
          <w:rFonts w:cs="Times New Roman"/>
          <w:bCs/>
          <w:szCs w:val="24"/>
        </w:rPr>
        <w:t xml:space="preserve">.  </w:t>
      </w:r>
      <w:r w:rsidRPr="00BB755A">
        <w:rPr>
          <w:rFonts w:cs="Times New Roman"/>
          <w:bCs/>
          <w:szCs w:val="24"/>
        </w:rPr>
        <w:t>In spite of it all he used diligence</w:t>
      </w:r>
      <w:r w:rsidR="009B2024">
        <w:rPr>
          <w:rFonts w:cs="Times New Roman"/>
          <w:bCs/>
          <w:szCs w:val="24"/>
        </w:rPr>
        <w:t xml:space="preserve">.  </w:t>
      </w:r>
      <w:r w:rsidRPr="00BB755A">
        <w:rPr>
          <w:rFonts w:cs="Times New Roman"/>
          <w:bCs/>
          <w:szCs w:val="24"/>
        </w:rPr>
        <w:t>The onus is on us in that sense</w:t>
      </w:r>
      <w:r w:rsidR="009B2024">
        <w:rPr>
          <w:rFonts w:cs="Times New Roman"/>
          <w:bCs/>
          <w:szCs w:val="24"/>
        </w:rPr>
        <w:t xml:space="preserve">.  </w:t>
      </w:r>
      <w:r w:rsidRPr="00BB755A">
        <w:rPr>
          <w:rFonts w:cs="Times New Roman"/>
          <w:bCs/>
          <w:szCs w:val="24"/>
        </w:rPr>
        <w:t xml:space="preserve">It says,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It is not exactly adding to your faith virtue but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009B2024">
        <w:rPr>
          <w:rFonts w:cs="Times New Roman"/>
          <w:bCs/>
          <w:szCs w:val="24"/>
        </w:rPr>
        <w:t>—</w:t>
      </w:r>
      <w:r w:rsidRPr="00BB755A">
        <w:rPr>
          <w:rFonts w:cs="Times New Roman"/>
          <w:bCs/>
          <w:szCs w:val="24"/>
        </w:rPr>
        <w:t xml:space="preserve">have virtue in your faith; that is that our faith is not to be merely a profession but is to be real; and virtue involves, I understand, </w:t>
      </w:r>
      <w:r w:rsidR="000A777F">
        <w:rPr>
          <w:rFonts w:cs="Times New Roman"/>
          <w:bCs/>
          <w:szCs w:val="24"/>
        </w:rPr>
        <w:t>t</w:t>
      </w:r>
      <w:r w:rsidRPr="00BB755A">
        <w:rPr>
          <w:rFonts w:cs="Times New Roman"/>
          <w:bCs/>
          <w:szCs w:val="24"/>
        </w:rPr>
        <w:t>he idea of courage</w:t>
      </w:r>
      <w:r w:rsidR="009B2024">
        <w:rPr>
          <w:rFonts w:cs="Times New Roman"/>
          <w:bCs/>
          <w:szCs w:val="24"/>
        </w:rPr>
        <w:t xml:space="preserve">.  </w:t>
      </w:r>
      <w:r w:rsidRPr="00BB755A">
        <w:rPr>
          <w:rFonts w:cs="Times New Roman"/>
          <w:bCs/>
          <w:szCs w:val="24"/>
        </w:rPr>
        <w:t>Faith is not just a profession but it becomes active</w:t>
      </w:r>
      <w:r w:rsidR="009B2024">
        <w:rPr>
          <w:rFonts w:cs="Times New Roman"/>
          <w:bCs/>
          <w:szCs w:val="24"/>
        </w:rPr>
        <w:t xml:space="preserve">.  </w:t>
      </w:r>
      <w:r w:rsidRPr="00BB755A">
        <w:rPr>
          <w:rFonts w:cs="Times New Roman"/>
          <w:bCs/>
          <w:szCs w:val="24"/>
        </w:rPr>
        <w:t>James says that faith without works is dead</w:t>
      </w:r>
      <w:r w:rsidR="00CA67AE">
        <w:rPr>
          <w:rFonts w:cs="Times New Roman"/>
          <w:bCs/>
          <w:szCs w:val="24"/>
        </w:rPr>
        <w:t xml:space="preserve">, </w:t>
      </w:r>
      <w:r w:rsidRPr="00BB755A">
        <w:rPr>
          <w:rFonts w:cs="Times New Roman"/>
          <w:bCs/>
          <w:szCs w:val="24"/>
        </w:rPr>
        <w:t>chap 2: 20</w:t>
      </w:r>
      <w:r w:rsidR="009B2024">
        <w:rPr>
          <w:rFonts w:cs="Times New Roman"/>
          <w:bCs/>
          <w:szCs w:val="24"/>
        </w:rPr>
        <w:t xml:space="preserve">.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Pr="00BB755A">
        <w:rPr>
          <w:rFonts w:cs="Times New Roman"/>
          <w:bCs/>
          <w:szCs w:val="24"/>
        </w:rPr>
        <w:t>; it is that feature which makes faith living and active.</w:t>
      </w:r>
    </w:p>
    <w:p w14:paraId="46186FD4" w14:textId="152DF414"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G.D.P</w:t>
      </w:r>
      <w:r w:rsidR="009B2024">
        <w:rPr>
          <w:rFonts w:cs="Times New Roman"/>
          <w:bCs/>
          <w:szCs w:val="24"/>
        </w:rPr>
        <w:t xml:space="preserve">.  </w:t>
      </w:r>
      <w:r w:rsidRPr="00BB755A">
        <w:rPr>
          <w:rFonts w:cs="Times New Roman"/>
          <w:bCs/>
          <w:szCs w:val="24"/>
        </w:rPr>
        <w:t xml:space="preserve">Does the psalmist prove his reality when he says, </w:t>
      </w:r>
      <w:r w:rsidR="004F26F1">
        <w:rPr>
          <w:rFonts w:cs="Times New Roman"/>
          <w:bCs/>
          <w:szCs w:val="24"/>
        </w:rPr>
        <w:t>“</w:t>
      </w:r>
      <w:r w:rsidRPr="00BB755A">
        <w:rPr>
          <w:rFonts w:cs="Times New Roman"/>
          <w:bCs/>
          <w:szCs w:val="24"/>
        </w:rPr>
        <w:t>If I forget thee, Jerusalem, let my right hand forget its skill; if I do not remember thee, let my tongue cleave to my palate; if I prefer not Jerusalem above my chief joy</w:t>
      </w:r>
      <w:r w:rsidR="004F26F1">
        <w:rPr>
          <w:rFonts w:cs="Times New Roman"/>
          <w:bCs/>
          <w:szCs w:val="24"/>
        </w:rPr>
        <w:t>”</w:t>
      </w:r>
      <w:r w:rsidRPr="00BB755A">
        <w:rPr>
          <w:rFonts w:cs="Times New Roman"/>
          <w:bCs/>
          <w:szCs w:val="24"/>
        </w:rPr>
        <w:t>, Ps 137: 5,</w:t>
      </w:r>
      <w:r w:rsidR="00CA67AE">
        <w:rPr>
          <w:rFonts w:cs="Times New Roman"/>
          <w:bCs/>
          <w:szCs w:val="24"/>
        </w:rPr>
        <w:t xml:space="preserve"> </w:t>
      </w:r>
      <w:r w:rsidRPr="00BB755A">
        <w:rPr>
          <w:rFonts w:cs="Times New Roman"/>
          <w:bCs/>
          <w:szCs w:val="24"/>
        </w:rPr>
        <w:t>6?</w:t>
      </w:r>
    </w:p>
    <w:p w14:paraId="3286EF75" w14:textId="32C38C4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w:t>
      </w:r>
    </w:p>
    <w:p w14:paraId="7D9D345E" w14:textId="431D3C32" w:rsidR="00BB755A" w:rsidRPr="00BB755A" w:rsidRDefault="00BB755A" w:rsidP="00C22811">
      <w:pPr>
        <w:spacing w:before="120" w:after="0" w:line="240" w:lineRule="auto"/>
        <w:jc w:val="both"/>
        <w:rPr>
          <w:rFonts w:cs="Times New Roman"/>
          <w:bCs/>
          <w:szCs w:val="24"/>
        </w:rPr>
      </w:pPr>
      <w:r w:rsidRPr="00BB755A">
        <w:rPr>
          <w:rFonts w:cs="Times New Roman"/>
          <w:bCs/>
          <w:szCs w:val="24"/>
        </w:rPr>
        <w:t>L.MacF</w:t>
      </w:r>
      <w:r w:rsidR="009B2024">
        <w:rPr>
          <w:rFonts w:cs="Times New Roman"/>
          <w:bCs/>
          <w:szCs w:val="24"/>
        </w:rPr>
        <w:t xml:space="preserve">.  </w:t>
      </w:r>
      <w:r w:rsidRPr="00BB755A">
        <w:rPr>
          <w:rFonts w:cs="Times New Roman"/>
          <w:bCs/>
          <w:szCs w:val="24"/>
        </w:rPr>
        <w:t>In regard of Daniel again, reality came out in his countenance</w:t>
      </w:r>
      <w:r w:rsidR="009B2024">
        <w:rPr>
          <w:rFonts w:cs="Times New Roman"/>
          <w:bCs/>
          <w:szCs w:val="24"/>
        </w:rPr>
        <w:t xml:space="preserve">.  </w:t>
      </w:r>
      <w:r w:rsidRPr="00BB755A">
        <w:rPr>
          <w:rFonts w:cs="Times New Roman"/>
          <w:bCs/>
          <w:szCs w:val="24"/>
        </w:rPr>
        <w:t>It is not a question of what we are assuming; the thing was there to be seen</w:t>
      </w:r>
      <w:r w:rsidR="009B2024">
        <w:rPr>
          <w:rFonts w:cs="Times New Roman"/>
          <w:bCs/>
          <w:szCs w:val="24"/>
        </w:rPr>
        <w:t xml:space="preserve">.  </w:t>
      </w:r>
      <w:r w:rsidRPr="00BB755A">
        <w:rPr>
          <w:rFonts w:cs="Times New Roman"/>
          <w:bCs/>
          <w:szCs w:val="24"/>
        </w:rPr>
        <w:t>The king had to take account of it that these persons were fairer and fatter than all in Babylon.</w:t>
      </w:r>
    </w:p>
    <w:p w14:paraId="12EEE453" w14:textId="41ACB60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was not profession; that was reality</w:t>
      </w:r>
      <w:r w:rsidR="009B2024">
        <w:rPr>
          <w:rFonts w:cs="Times New Roman"/>
          <w:bCs/>
          <w:szCs w:val="24"/>
        </w:rPr>
        <w:t xml:space="preserve">.  </w:t>
      </w:r>
      <w:r w:rsidRPr="00BB755A">
        <w:rPr>
          <w:rFonts w:cs="Times New Roman"/>
          <w:bCs/>
          <w:szCs w:val="24"/>
        </w:rPr>
        <w:t>He would not look fairer, and certainly would not look fatter, on profession, would he</w:t>
      </w:r>
      <w:r w:rsidR="003C3CAD">
        <w:rPr>
          <w:rFonts w:cs="Times New Roman"/>
          <w:bCs/>
          <w:szCs w:val="24"/>
        </w:rPr>
        <w:t xml:space="preserve">?  </w:t>
      </w:r>
      <w:r w:rsidRPr="00BB755A">
        <w:rPr>
          <w:rFonts w:cs="Times New Roman"/>
          <w:bCs/>
          <w:szCs w:val="24"/>
        </w:rPr>
        <w:t>It is a constitutional thing.</w:t>
      </w:r>
    </w:p>
    <w:p w14:paraId="71BA0676" w14:textId="009EEFF6" w:rsidR="00BB755A" w:rsidRPr="00BB755A" w:rsidRDefault="00BB755A" w:rsidP="00C22811">
      <w:pPr>
        <w:spacing w:before="120" w:after="0" w:line="240" w:lineRule="auto"/>
        <w:jc w:val="both"/>
        <w:rPr>
          <w:rFonts w:cs="Times New Roman"/>
          <w:bCs/>
          <w:szCs w:val="24"/>
        </w:rPr>
      </w:pPr>
      <w:r w:rsidRPr="00BB755A">
        <w:rPr>
          <w:rFonts w:cs="Times New Roman"/>
          <w:bCs/>
          <w:szCs w:val="24"/>
        </w:rPr>
        <w:t>L.MacF</w:t>
      </w:r>
      <w:r w:rsidR="009B2024">
        <w:rPr>
          <w:rFonts w:cs="Times New Roman"/>
          <w:bCs/>
          <w:szCs w:val="24"/>
        </w:rPr>
        <w:t xml:space="preserve">.  </w:t>
      </w:r>
      <w:r w:rsidRPr="00BB755A">
        <w:rPr>
          <w:rFonts w:cs="Times New Roman"/>
          <w:bCs/>
          <w:szCs w:val="24"/>
        </w:rPr>
        <w:t>So Timothy is exhorted to pursue a certain line which is in view</w:t>
      </w:r>
      <w:r w:rsidR="009B2024">
        <w:rPr>
          <w:rFonts w:cs="Times New Roman"/>
          <w:bCs/>
          <w:szCs w:val="24"/>
        </w:rPr>
        <w:t>—“</w:t>
      </w:r>
      <w:r w:rsidRPr="00BB755A">
        <w:rPr>
          <w:rFonts w:cs="Times New Roman"/>
          <w:bCs/>
          <w:szCs w:val="24"/>
        </w:rPr>
        <w:t>Strive diligently to present thyself</w:t>
      </w:r>
      <w:r w:rsidR="004F26F1">
        <w:rPr>
          <w:rFonts w:cs="Times New Roman"/>
          <w:bCs/>
          <w:szCs w:val="24"/>
        </w:rPr>
        <w:t>”</w:t>
      </w:r>
      <w:r w:rsidRPr="00BB755A">
        <w:rPr>
          <w:rFonts w:cs="Times New Roman"/>
          <w:bCs/>
          <w:szCs w:val="24"/>
        </w:rPr>
        <w:t>, 2 Tim 2: 15.</w:t>
      </w:r>
    </w:p>
    <w:p w14:paraId="0896D38F" w14:textId="1E98AA67"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Daniel says, </w:t>
      </w:r>
      <w:r w:rsidR="004F26F1">
        <w:rPr>
          <w:rFonts w:cs="Times New Roman"/>
          <w:bCs/>
          <w:szCs w:val="24"/>
        </w:rPr>
        <w:t>“</w:t>
      </w:r>
      <w:r w:rsidRPr="00BB755A">
        <w:rPr>
          <w:rFonts w:cs="Times New Roman"/>
          <w:bCs/>
          <w:szCs w:val="24"/>
        </w:rPr>
        <w:t>And whilst I was speaking, and praying, and confessing my sin and the sin of my people Israel, and presenting my supplication before Jehovah ...</w:t>
      </w:r>
      <w:r w:rsidR="004F26F1">
        <w:rPr>
          <w:rFonts w:cs="Times New Roman"/>
          <w:bCs/>
          <w:szCs w:val="24"/>
        </w:rPr>
        <w:t>”</w:t>
      </w:r>
      <w:r w:rsidRPr="00BB755A">
        <w:rPr>
          <w:rFonts w:cs="Times New Roman"/>
          <w:bCs/>
          <w:szCs w:val="24"/>
        </w:rPr>
        <w:t xml:space="preserve"> chap 9: 20</w:t>
      </w:r>
      <w:r w:rsidR="009B2024">
        <w:rPr>
          <w:rFonts w:cs="Times New Roman"/>
          <w:bCs/>
          <w:szCs w:val="24"/>
        </w:rPr>
        <w:t xml:space="preserve">.  </w:t>
      </w:r>
      <w:r w:rsidRPr="00BB755A">
        <w:rPr>
          <w:rFonts w:cs="Times New Roman"/>
          <w:bCs/>
          <w:szCs w:val="24"/>
        </w:rPr>
        <w:t>As a result he gets the word of God.</w:t>
      </w:r>
    </w:p>
    <w:p w14:paraId="1D3EBDA3" w14:textId="4E61202F"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Quite so</w:t>
      </w:r>
      <w:r w:rsidR="009B2024">
        <w:rPr>
          <w:rFonts w:cs="Times New Roman"/>
          <w:bCs/>
          <w:szCs w:val="24"/>
        </w:rPr>
        <w:t xml:space="preserve">.  </w:t>
      </w:r>
      <w:r w:rsidRPr="00BB755A">
        <w:rPr>
          <w:rFonts w:cs="Times New Roman"/>
          <w:bCs/>
          <w:szCs w:val="24"/>
        </w:rPr>
        <w:t>He gets divine communications.</w:t>
      </w:r>
    </w:p>
    <w:p w14:paraId="0AFDE1E5" w14:textId="4589BB6C"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 xml:space="preserve">Would the reference to Lot in this very epistle show that Peter was not passing over someone who was real but was not exercising his </w:t>
      </w:r>
      <w:r w:rsidR="005D10F0" w:rsidRPr="00BB755A">
        <w:rPr>
          <w:rFonts w:cs="Times New Roman"/>
          <w:bCs/>
          <w:szCs w:val="24"/>
        </w:rPr>
        <w:t>faith</w:t>
      </w:r>
      <w:r w:rsidR="005D10F0">
        <w:rPr>
          <w:rFonts w:cs="Times New Roman"/>
          <w:bCs/>
          <w:szCs w:val="24"/>
        </w:rPr>
        <w:t>?</w:t>
      </w:r>
      <w:r w:rsidR="009B2024">
        <w:rPr>
          <w:rFonts w:cs="Times New Roman"/>
          <w:bCs/>
          <w:szCs w:val="24"/>
        </w:rPr>
        <w:t xml:space="preserve">  </w:t>
      </w:r>
      <w:r w:rsidRPr="00BB755A">
        <w:rPr>
          <w:rFonts w:cs="Times New Roman"/>
          <w:bCs/>
          <w:szCs w:val="24"/>
        </w:rPr>
        <w:t>That would encourage us not to forget many who are real but not in the exercise of faith.</w:t>
      </w:r>
    </w:p>
    <w:p w14:paraId="48CFD333" w14:textId="7A935D4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be increasingly thankful that there are many believers in the world but, along with that, we are to be exercised and use diligence to prove our reality</w:t>
      </w:r>
      <w:r w:rsidR="009B2024">
        <w:rPr>
          <w:rFonts w:cs="Times New Roman"/>
          <w:bCs/>
          <w:szCs w:val="24"/>
        </w:rPr>
        <w:t xml:space="preserve">.  </w:t>
      </w:r>
      <w:r w:rsidRPr="00BB755A">
        <w:rPr>
          <w:rFonts w:cs="Times New Roman"/>
          <w:bCs/>
          <w:szCs w:val="24"/>
        </w:rPr>
        <w:t>That does not mean to say that others are not real, but the onus is on each one of us to make our calling and election sure, or manifest.</w:t>
      </w:r>
    </w:p>
    <w:p w14:paraId="67E63087" w14:textId="214B5A20"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Would the items that are referred to here</w:t>
      </w:r>
      <w:r w:rsidR="009B2024">
        <w:rPr>
          <w:rFonts w:cs="Times New Roman"/>
          <w:bCs/>
          <w:szCs w:val="24"/>
        </w:rPr>
        <w:t>—“</w:t>
      </w:r>
      <w:r w:rsidRPr="00BB755A">
        <w:rPr>
          <w:rFonts w:cs="Times New Roman"/>
          <w:bCs/>
          <w:szCs w:val="24"/>
        </w:rPr>
        <w:t>in your faith have also virtue, in virtue knowledge</w:t>
      </w:r>
      <w:r w:rsidR="004F26F1">
        <w:rPr>
          <w:rFonts w:cs="Times New Roman"/>
          <w:bCs/>
          <w:szCs w:val="24"/>
        </w:rPr>
        <w:t>”</w:t>
      </w:r>
      <w:r w:rsidRPr="00BB755A">
        <w:rPr>
          <w:rFonts w:cs="Times New Roman"/>
          <w:bCs/>
          <w:szCs w:val="24"/>
        </w:rPr>
        <w:t>, etc</w:t>
      </w:r>
      <w:r w:rsidR="009B2024">
        <w:rPr>
          <w:rFonts w:cs="Times New Roman"/>
          <w:bCs/>
          <w:szCs w:val="24"/>
        </w:rPr>
        <w:t>—</w:t>
      </w:r>
      <w:r w:rsidRPr="00BB755A">
        <w:rPr>
          <w:rFonts w:cs="Times New Roman"/>
          <w:bCs/>
          <w:szCs w:val="24"/>
        </w:rPr>
        <w:t>be the deepening of the work of God in us developing the inward man</w:t>
      </w:r>
      <w:r w:rsidR="003C3CAD">
        <w:rPr>
          <w:rFonts w:cs="Times New Roman"/>
          <w:bCs/>
          <w:szCs w:val="24"/>
        </w:rPr>
        <w:t xml:space="preserve">?  </w:t>
      </w:r>
      <w:r w:rsidRPr="00BB755A">
        <w:rPr>
          <w:rFonts w:cs="Times New Roman"/>
          <w:bCs/>
          <w:szCs w:val="24"/>
        </w:rPr>
        <w:t>It is not just adding one thing to another but that in the one thing, taken on rightly in exercise, there develops something else</w:t>
      </w:r>
      <w:r w:rsidR="009B2024">
        <w:rPr>
          <w:rFonts w:cs="Times New Roman"/>
          <w:bCs/>
          <w:szCs w:val="24"/>
        </w:rPr>
        <w:t xml:space="preserve">.  </w:t>
      </w:r>
      <w:r w:rsidRPr="00BB755A">
        <w:rPr>
          <w:rFonts w:cs="Times New Roman"/>
          <w:bCs/>
          <w:szCs w:val="24"/>
        </w:rPr>
        <w:t>So that it reaches the point that in brotherly love we have love: I presume that is the highest idea of love.</w:t>
      </w:r>
    </w:p>
    <w:p w14:paraId="04E0A58E" w14:textId="484859DE"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It seems like that</w:t>
      </w:r>
      <w:r w:rsidR="009B2024">
        <w:rPr>
          <w:rFonts w:cs="Times New Roman"/>
          <w:bCs/>
          <w:szCs w:val="24"/>
        </w:rPr>
        <w:t xml:space="preserve">.  </w:t>
      </w:r>
      <w:r w:rsidRPr="00BB755A">
        <w:rPr>
          <w:rFonts w:cs="Times New Roman"/>
          <w:bCs/>
          <w:szCs w:val="24"/>
        </w:rPr>
        <w:t>I like what you are saying about this deepening in the inward man</w:t>
      </w:r>
      <w:r w:rsidR="009B2024">
        <w:rPr>
          <w:rFonts w:cs="Times New Roman"/>
          <w:bCs/>
          <w:szCs w:val="24"/>
        </w:rPr>
        <w:t xml:space="preserve">.  </w:t>
      </w:r>
      <w:r w:rsidRPr="00BB755A">
        <w:rPr>
          <w:rFonts w:cs="Times New Roman"/>
          <w:bCs/>
          <w:szCs w:val="24"/>
        </w:rPr>
        <w:t xml:space="preserve">We begin in Romans 7: 22, </w:t>
      </w:r>
      <w:r w:rsidR="004F26F1">
        <w:rPr>
          <w:rFonts w:cs="Times New Roman"/>
          <w:bCs/>
          <w:szCs w:val="24"/>
        </w:rPr>
        <w:t>“</w:t>
      </w:r>
      <w:r w:rsidRPr="00BB755A">
        <w:rPr>
          <w:rFonts w:cs="Times New Roman"/>
          <w:bCs/>
          <w:szCs w:val="24"/>
        </w:rPr>
        <w:t>For I delight in the law of God according to the inward man</w:t>
      </w:r>
      <w:r w:rsidR="004F26F1">
        <w:rPr>
          <w:rFonts w:cs="Times New Roman"/>
          <w:bCs/>
          <w:szCs w:val="24"/>
        </w:rPr>
        <w:t>”</w:t>
      </w:r>
      <w:r w:rsidR="009B2024">
        <w:rPr>
          <w:rFonts w:cs="Times New Roman"/>
          <w:bCs/>
          <w:szCs w:val="24"/>
        </w:rPr>
        <w:t xml:space="preserve">.  </w:t>
      </w:r>
      <w:r w:rsidRPr="00BB755A">
        <w:rPr>
          <w:rFonts w:cs="Times New Roman"/>
          <w:bCs/>
          <w:szCs w:val="24"/>
        </w:rPr>
        <w:t>Then we have in 2 Corinthians 4 that the outward man is consumed but the inward is renewed day by day</w:t>
      </w:r>
      <w:r w:rsidR="00855F10">
        <w:rPr>
          <w:rFonts w:cs="Times New Roman"/>
          <w:bCs/>
          <w:szCs w:val="24"/>
        </w:rPr>
        <w:t>,</w:t>
      </w:r>
      <w:r w:rsidRPr="00BB755A">
        <w:rPr>
          <w:rFonts w:cs="Times New Roman"/>
          <w:bCs/>
          <w:szCs w:val="24"/>
        </w:rPr>
        <w:t xml:space="preserve"> v 16</w:t>
      </w:r>
      <w:r w:rsidR="009B2024">
        <w:rPr>
          <w:rFonts w:cs="Times New Roman"/>
          <w:bCs/>
          <w:szCs w:val="24"/>
        </w:rPr>
        <w:t xml:space="preserve">.  </w:t>
      </w:r>
      <w:r w:rsidRPr="00BB755A">
        <w:rPr>
          <w:rFonts w:cs="Times New Roman"/>
          <w:bCs/>
          <w:szCs w:val="24"/>
        </w:rPr>
        <w:t>These features</w:t>
      </w:r>
      <w:r w:rsidR="009B2024">
        <w:rPr>
          <w:rFonts w:cs="Times New Roman"/>
          <w:bCs/>
          <w:szCs w:val="24"/>
        </w:rPr>
        <w:t>—</w:t>
      </w:r>
      <w:r w:rsidRPr="00BB755A">
        <w:rPr>
          <w:rFonts w:cs="Times New Roman"/>
          <w:bCs/>
          <w:szCs w:val="24"/>
        </w:rPr>
        <w:t xml:space="preserve">faith, virtue, </w:t>
      </w:r>
      <w:r w:rsidR="009D637C" w:rsidRPr="00BB755A">
        <w:rPr>
          <w:rFonts w:cs="Times New Roman"/>
          <w:bCs/>
          <w:szCs w:val="24"/>
        </w:rPr>
        <w:t>knowledge, and</w:t>
      </w:r>
      <w:r w:rsidRPr="00BB755A">
        <w:rPr>
          <w:rFonts w:cs="Times New Roman"/>
          <w:bCs/>
          <w:szCs w:val="24"/>
        </w:rPr>
        <w:t xml:space="preserve"> so on</w:t>
      </w:r>
      <w:r w:rsidR="009B2024">
        <w:rPr>
          <w:rFonts w:cs="Times New Roman"/>
          <w:bCs/>
          <w:szCs w:val="24"/>
        </w:rPr>
        <w:t>—</w:t>
      </w:r>
      <w:r w:rsidRPr="00BB755A">
        <w:rPr>
          <w:rFonts w:cs="Times New Roman"/>
          <w:bCs/>
          <w:szCs w:val="24"/>
        </w:rPr>
        <w:t>are features of manhood according to God in which we need to develop to make our calling and election sure</w:t>
      </w:r>
      <w:r w:rsidR="009B2024">
        <w:rPr>
          <w:rFonts w:cs="Times New Roman"/>
          <w:bCs/>
          <w:szCs w:val="24"/>
        </w:rPr>
        <w:t xml:space="preserve">.  </w:t>
      </w:r>
      <w:r w:rsidRPr="00BB755A">
        <w:rPr>
          <w:rFonts w:cs="Times New Roman"/>
          <w:bCs/>
          <w:szCs w:val="24"/>
        </w:rPr>
        <w:t>It is not a matter of profession and claiming things but of deepening in manhood according to God, after the pattern of Christ, as Mr Maynard says.</w:t>
      </w:r>
    </w:p>
    <w:p w14:paraId="393BEB63" w14:textId="40DCE635"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So the sureness of the matter would reflect in our consciousness of getting into the divine presence and having a link with God when we pray.</w:t>
      </w:r>
    </w:p>
    <w:p w14:paraId="4AC214A6" w14:textId="7E74FB7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important as linked with reality</w:t>
      </w:r>
      <w:r w:rsidR="009B2024">
        <w:rPr>
          <w:rFonts w:cs="Times New Roman"/>
          <w:bCs/>
          <w:szCs w:val="24"/>
        </w:rPr>
        <w:t xml:space="preserve">.  </w:t>
      </w:r>
      <w:r w:rsidRPr="00BB755A">
        <w:rPr>
          <w:rFonts w:cs="Times New Roman"/>
          <w:bCs/>
          <w:szCs w:val="24"/>
        </w:rPr>
        <w:t xml:space="preserve">In Matthew 6 the Lord says, </w:t>
      </w:r>
      <w:r w:rsidR="004F26F1">
        <w:rPr>
          <w:rFonts w:cs="Times New Roman"/>
          <w:bCs/>
          <w:szCs w:val="24"/>
        </w:rPr>
        <w:t>“</w:t>
      </w:r>
      <w:r w:rsidRPr="00BB755A">
        <w:rPr>
          <w:rFonts w:cs="Times New Roman"/>
          <w:bCs/>
          <w:szCs w:val="24"/>
        </w:rPr>
        <w:t xml:space="preserve">when thou prayest, enter into thy chamber, and having shut thy door, pray to thy Father who is in secret, and thy Father who sees in secret </w:t>
      </w:r>
      <w:r w:rsidR="009B2024">
        <w:rPr>
          <w:rFonts w:cs="Times New Roman"/>
          <w:bCs/>
          <w:szCs w:val="24"/>
        </w:rPr>
        <w:t>...”,</w:t>
      </w:r>
      <w:r w:rsidRPr="00BB755A">
        <w:rPr>
          <w:rFonts w:cs="Times New Roman"/>
          <w:bCs/>
          <w:szCs w:val="24"/>
        </w:rPr>
        <w:t xml:space="preserve"> v 6</w:t>
      </w:r>
      <w:r w:rsidR="009B2024">
        <w:rPr>
          <w:rFonts w:cs="Times New Roman"/>
          <w:bCs/>
          <w:szCs w:val="24"/>
        </w:rPr>
        <w:t xml:space="preserve">.  </w:t>
      </w:r>
      <w:r w:rsidRPr="00BB755A">
        <w:rPr>
          <w:rFonts w:cs="Times New Roman"/>
          <w:bCs/>
          <w:szCs w:val="24"/>
        </w:rPr>
        <w:t>It is an inward and secret matter</w:t>
      </w:r>
      <w:r w:rsidR="009B2024">
        <w:rPr>
          <w:rFonts w:cs="Times New Roman"/>
          <w:bCs/>
          <w:szCs w:val="24"/>
        </w:rPr>
        <w:t xml:space="preserve">.  </w:t>
      </w:r>
      <w:r w:rsidRPr="00BB755A">
        <w:rPr>
          <w:rFonts w:cs="Times New Roman"/>
          <w:bCs/>
          <w:szCs w:val="24"/>
        </w:rPr>
        <w:t>These things are basic but they are very important.</w:t>
      </w:r>
    </w:p>
    <w:p w14:paraId="129EFC6C" w14:textId="6DB1D7AE" w:rsidR="00BB755A" w:rsidRPr="00BB755A" w:rsidRDefault="00BB755A" w:rsidP="00C22811">
      <w:pPr>
        <w:spacing w:before="120" w:after="0" w:line="240" w:lineRule="auto"/>
        <w:jc w:val="both"/>
        <w:rPr>
          <w:rFonts w:cs="Times New Roman"/>
          <w:bCs/>
          <w:szCs w:val="24"/>
        </w:rPr>
      </w:pPr>
      <w:r w:rsidRPr="00BB755A">
        <w:rPr>
          <w:rFonts w:cs="Times New Roman"/>
          <w:bCs/>
          <w:szCs w:val="24"/>
        </w:rPr>
        <w:t>C.C.G</w:t>
      </w:r>
      <w:r w:rsidR="009B2024">
        <w:rPr>
          <w:rFonts w:cs="Times New Roman"/>
          <w:bCs/>
          <w:szCs w:val="24"/>
        </w:rPr>
        <w:t xml:space="preserve">.  </w:t>
      </w:r>
      <w:r w:rsidRPr="00BB755A">
        <w:rPr>
          <w:rFonts w:cs="Times New Roman"/>
          <w:bCs/>
          <w:szCs w:val="24"/>
        </w:rPr>
        <w:t>In the end of Luke, after the Lord had gone up on high, those He left came back to Jerusalem and were continually in the temple praising and blessing God</w:t>
      </w:r>
      <w:r w:rsidR="009B2024">
        <w:rPr>
          <w:rFonts w:cs="Times New Roman"/>
          <w:bCs/>
          <w:szCs w:val="24"/>
        </w:rPr>
        <w:t xml:space="preserve">.  </w:t>
      </w:r>
      <w:r w:rsidRPr="00BB755A">
        <w:rPr>
          <w:rFonts w:cs="Times New Roman"/>
          <w:bCs/>
          <w:szCs w:val="24"/>
        </w:rPr>
        <w:t>Would that be a connection with what you had in mind?</w:t>
      </w:r>
    </w:p>
    <w:p w14:paraId="78468616" w14:textId="5E3DC86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praising and blessing God is a fine occupation</w:t>
      </w:r>
      <w:r w:rsidR="009B2024">
        <w:rPr>
          <w:rFonts w:cs="Times New Roman"/>
          <w:bCs/>
          <w:szCs w:val="24"/>
        </w:rPr>
        <w:t xml:space="preserve">.  </w:t>
      </w:r>
      <w:r w:rsidRPr="00BB755A">
        <w:rPr>
          <w:rFonts w:cs="Times New Roman"/>
          <w:bCs/>
          <w:szCs w:val="24"/>
        </w:rPr>
        <w:t>The enemy would stop it by his attacks but using diligence is essential to maintain it.</w:t>
      </w:r>
    </w:p>
    <w:p w14:paraId="4492E570" w14:textId="75C2B7AB"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They continued steadfastly.</w:t>
      </w:r>
    </w:p>
    <w:p w14:paraId="5278E5CF" w14:textId="62669BE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or persevered</w:t>
      </w:r>
      <w:r w:rsidR="009B2024">
        <w:rPr>
          <w:rFonts w:cs="Times New Roman"/>
          <w:bCs/>
          <w:szCs w:val="24"/>
        </w:rPr>
        <w:t xml:space="preserve">.  </w:t>
      </w:r>
      <w:r w:rsidRPr="00BB755A">
        <w:rPr>
          <w:rFonts w:cs="Times New Roman"/>
          <w:bCs/>
          <w:szCs w:val="24"/>
        </w:rPr>
        <w:t xml:space="preserve">It involves manhood and the feature of endurance which is to be </w:t>
      </w:r>
      <w:r w:rsidR="004F26F1">
        <w:rPr>
          <w:rFonts w:cs="Times New Roman"/>
          <w:bCs/>
          <w:szCs w:val="24"/>
        </w:rPr>
        <w:t>“</w:t>
      </w:r>
      <w:r w:rsidRPr="00BB755A">
        <w:rPr>
          <w:rFonts w:cs="Times New Roman"/>
          <w:bCs/>
          <w:szCs w:val="24"/>
        </w:rPr>
        <w:t>in temperance</w:t>
      </w:r>
      <w:r w:rsidR="004F26F1">
        <w:rPr>
          <w:rFonts w:cs="Times New Roman"/>
          <w:bCs/>
          <w:szCs w:val="24"/>
        </w:rPr>
        <w:t>”</w:t>
      </w:r>
      <w:r w:rsidRPr="00BB755A">
        <w:rPr>
          <w:rFonts w:cs="Times New Roman"/>
          <w:bCs/>
          <w:szCs w:val="24"/>
        </w:rPr>
        <w:t>.</w:t>
      </w:r>
    </w:p>
    <w:p w14:paraId="0315142A" w14:textId="37CF4667" w:rsidR="00BB755A" w:rsidRPr="00BB755A" w:rsidRDefault="00BB755A" w:rsidP="00C22811">
      <w:pPr>
        <w:spacing w:before="120" w:after="0" w:line="240" w:lineRule="auto"/>
        <w:jc w:val="both"/>
        <w:rPr>
          <w:rFonts w:cs="Times New Roman"/>
          <w:bCs/>
          <w:szCs w:val="24"/>
        </w:rPr>
      </w:pPr>
      <w:r w:rsidRPr="00BB755A">
        <w:rPr>
          <w:rFonts w:cs="Times New Roman"/>
          <w:bCs/>
          <w:szCs w:val="24"/>
        </w:rPr>
        <w:t>B.T</w:t>
      </w:r>
      <w:r w:rsidR="009B2024">
        <w:rPr>
          <w:rFonts w:cs="Times New Roman"/>
          <w:bCs/>
          <w:szCs w:val="24"/>
        </w:rPr>
        <w:t xml:space="preserve">.  </w:t>
      </w:r>
      <w:r w:rsidRPr="00BB755A">
        <w:rPr>
          <w:rFonts w:cs="Times New Roman"/>
          <w:bCs/>
          <w:szCs w:val="24"/>
        </w:rPr>
        <w:t>When persons come in to analyse a business they see various names and titles on paper</w:t>
      </w:r>
      <w:r w:rsidR="009B2024">
        <w:rPr>
          <w:rFonts w:cs="Times New Roman"/>
          <w:bCs/>
          <w:szCs w:val="24"/>
        </w:rPr>
        <w:t xml:space="preserve">.  </w:t>
      </w:r>
      <w:r w:rsidRPr="00BB755A">
        <w:rPr>
          <w:rFonts w:cs="Times New Roman"/>
          <w:bCs/>
          <w:szCs w:val="24"/>
        </w:rPr>
        <w:t>What they ask is, Is he active</w:t>
      </w:r>
      <w:r w:rsidR="003C3CAD">
        <w:rPr>
          <w:rFonts w:cs="Times New Roman"/>
          <w:bCs/>
          <w:szCs w:val="24"/>
        </w:rPr>
        <w:t xml:space="preserve">?  </w:t>
      </w:r>
      <w:r w:rsidRPr="00BB755A">
        <w:rPr>
          <w:rFonts w:cs="Times New Roman"/>
          <w:bCs/>
          <w:szCs w:val="24"/>
        </w:rPr>
        <w:t>It speaks here of being neither idle nor unfruitful.</w:t>
      </w:r>
    </w:p>
    <w:p w14:paraId="5AB33A31" w14:textId="2D71454B"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We are not to be sleeping partners; if we </w:t>
      </w:r>
      <w:r w:rsidR="009D637C" w:rsidRPr="00BB755A">
        <w:rPr>
          <w:rFonts w:cs="Times New Roman"/>
          <w:bCs/>
          <w:szCs w:val="24"/>
        </w:rPr>
        <w:t>are,</w:t>
      </w:r>
      <w:r w:rsidRPr="00BB755A">
        <w:rPr>
          <w:rFonts w:cs="Times New Roman"/>
          <w:bCs/>
          <w:szCs w:val="24"/>
        </w:rPr>
        <w:t xml:space="preserve"> we will slip away</w:t>
      </w:r>
      <w:r w:rsidR="009B2024">
        <w:rPr>
          <w:rFonts w:cs="Times New Roman"/>
          <w:bCs/>
          <w:szCs w:val="24"/>
        </w:rPr>
        <w:t xml:space="preserve">.  </w:t>
      </w:r>
      <w:r w:rsidRPr="00BB755A">
        <w:rPr>
          <w:rFonts w:cs="Times New Roman"/>
          <w:bCs/>
          <w:szCs w:val="24"/>
        </w:rPr>
        <w:t>There is plenty of work to be done and we are to know that our work is not in vain in the Lord</w:t>
      </w:r>
      <w:r w:rsidR="009B2024">
        <w:rPr>
          <w:rFonts w:cs="Times New Roman"/>
          <w:bCs/>
          <w:szCs w:val="24"/>
        </w:rPr>
        <w:t xml:space="preserve">, </w:t>
      </w:r>
      <w:r w:rsidRPr="00BB755A">
        <w:rPr>
          <w:rFonts w:cs="Times New Roman"/>
          <w:bCs/>
          <w:szCs w:val="24"/>
        </w:rPr>
        <w:t>1 Cor 15: 58.</w:t>
      </w:r>
    </w:p>
    <w:p w14:paraId="28CC46B7" w14:textId="2E3B973B"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R.L</w:t>
      </w:r>
      <w:r w:rsidR="009B2024">
        <w:rPr>
          <w:rFonts w:cs="Times New Roman"/>
          <w:bCs/>
          <w:szCs w:val="24"/>
        </w:rPr>
        <w:t xml:space="preserve">.  </w:t>
      </w:r>
      <w:r w:rsidRPr="00BB755A">
        <w:rPr>
          <w:rFonts w:cs="Times New Roman"/>
          <w:bCs/>
          <w:szCs w:val="24"/>
        </w:rPr>
        <w:t>It is put simply here</w:t>
      </w:r>
      <w:r w:rsidR="009B2024">
        <w:rPr>
          <w:rFonts w:cs="Times New Roman"/>
          <w:bCs/>
          <w:szCs w:val="24"/>
        </w:rPr>
        <w:t xml:space="preserve">.  </w:t>
      </w:r>
      <w:r w:rsidRPr="00BB755A">
        <w:rPr>
          <w:rFonts w:cs="Times New Roman"/>
          <w:bCs/>
          <w:szCs w:val="24"/>
        </w:rPr>
        <w:t>Peter says, Let the thing be operative, let the thing be functioning with us</w:t>
      </w:r>
      <w:r w:rsidR="009B2024">
        <w:rPr>
          <w:rFonts w:cs="Times New Roman"/>
          <w:bCs/>
          <w:szCs w:val="24"/>
        </w:rPr>
        <w:t xml:space="preserve">.  </w:t>
      </w:r>
      <w:r w:rsidRPr="00BB755A">
        <w:rPr>
          <w:rFonts w:cs="Times New Roman"/>
          <w:bCs/>
          <w:szCs w:val="24"/>
        </w:rPr>
        <w:t>If the thing is functioning it will be manifest.</w:t>
      </w:r>
    </w:p>
    <w:p w14:paraId="3FC1ADF3" w14:textId="3E6452A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 and each one is to be in this</w:t>
      </w:r>
      <w:r w:rsidR="009B2024">
        <w:rPr>
          <w:rFonts w:cs="Times New Roman"/>
          <w:bCs/>
          <w:szCs w:val="24"/>
        </w:rPr>
        <w:t xml:space="preserve">.  </w:t>
      </w:r>
      <w:r w:rsidRPr="00BB755A">
        <w:rPr>
          <w:rFonts w:cs="Times New Roman"/>
          <w:bCs/>
          <w:szCs w:val="24"/>
        </w:rPr>
        <w:t>This matter of having one thing in another thing, and depth and what is inward, is very important</w:t>
      </w:r>
      <w:r w:rsidR="009B2024">
        <w:rPr>
          <w:rFonts w:cs="Times New Roman"/>
          <w:bCs/>
          <w:szCs w:val="24"/>
        </w:rPr>
        <w:t xml:space="preserve">.  </w:t>
      </w:r>
      <w:r w:rsidRPr="00BB755A">
        <w:rPr>
          <w:rFonts w:cs="Times New Roman"/>
          <w:bCs/>
          <w:szCs w:val="24"/>
        </w:rPr>
        <w:t xml:space="preserve">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Pr="00BB755A">
        <w:rPr>
          <w:rFonts w:cs="Times New Roman"/>
          <w:bCs/>
          <w:szCs w:val="24"/>
        </w:rPr>
        <w:t>: that is your faith becomes active and living because you use diligence to have virtue in it</w:t>
      </w:r>
      <w:r w:rsidR="009B2024">
        <w:rPr>
          <w:rFonts w:cs="Times New Roman"/>
          <w:bCs/>
          <w:szCs w:val="24"/>
        </w:rPr>
        <w:t xml:space="preserve">.  </w:t>
      </w:r>
      <w:r w:rsidRPr="00BB755A">
        <w:rPr>
          <w:rFonts w:cs="Times New Roman"/>
          <w:bCs/>
          <w:szCs w:val="24"/>
        </w:rPr>
        <w:t>We speak about active faith</w:t>
      </w:r>
      <w:r w:rsidR="009B2024">
        <w:rPr>
          <w:rFonts w:cs="Times New Roman"/>
          <w:bCs/>
          <w:szCs w:val="24"/>
        </w:rPr>
        <w:t xml:space="preserve">.  </w:t>
      </w:r>
      <w:r w:rsidR="004F26F1">
        <w:rPr>
          <w:rFonts w:cs="Times New Roman"/>
          <w:bCs/>
          <w:szCs w:val="24"/>
        </w:rPr>
        <w:t>“</w:t>
      </w:r>
      <w:r w:rsidRPr="00BB755A">
        <w:rPr>
          <w:rFonts w:cs="Times New Roman"/>
          <w:bCs/>
          <w:szCs w:val="24"/>
        </w:rPr>
        <w:t>In virtue knowledge, in knowledge temperance, in temperance endurance, in endurance godliness</w:t>
      </w:r>
      <w:r w:rsidR="004F26F1">
        <w:rPr>
          <w:rFonts w:cs="Times New Roman"/>
          <w:bCs/>
          <w:szCs w:val="24"/>
        </w:rPr>
        <w:t>”</w:t>
      </w:r>
      <w:r w:rsidRPr="00BB755A">
        <w:rPr>
          <w:rFonts w:cs="Times New Roman"/>
          <w:bCs/>
          <w:szCs w:val="24"/>
        </w:rPr>
        <w:t>: these are features we have tended to lose sight of</w:t>
      </w:r>
      <w:r w:rsidR="009B2024">
        <w:rPr>
          <w:rFonts w:cs="Times New Roman"/>
          <w:bCs/>
          <w:szCs w:val="24"/>
        </w:rPr>
        <w:t xml:space="preserve">.  </w:t>
      </w:r>
      <w:r w:rsidRPr="00BB755A">
        <w:rPr>
          <w:rFonts w:cs="Times New Roman"/>
          <w:bCs/>
          <w:szCs w:val="24"/>
        </w:rPr>
        <w:t>How important godliness is</w:t>
      </w:r>
      <w:r w:rsidR="009B2024">
        <w:rPr>
          <w:rFonts w:cs="Times New Roman"/>
          <w:bCs/>
          <w:szCs w:val="24"/>
        </w:rPr>
        <w:t>—</w:t>
      </w:r>
      <w:r w:rsidRPr="00BB755A">
        <w:rPr>
          <w:rFonts w:cs="Times New Roman"/>
          <w:bCs/>
          <w:szCs w:val="24"/>
        </w:rPr>
        <w:t>to have godly exercise</w:t>
      </w:r>
      <w:r w:rsidR="003C3CAD">
        <w:rPr>
          <w:rFonts w:cs="Times New Roman"/>
          <w:bCs/>
          <w:szCs w:val="24"/>
        </w:rPr>
        <w:t xml:space="preserve">!  </w:t>
      </w:r>
      <w:r w:rsidRPr="00BB755A">
        <w:rPr>
          <w:rFonts w:cs="Times New Roman"/>
          <w:bCs/>
          <w:szCs w:val="24"/>
        </w:rPr>
        <w:t>We could criticise and find fault with things, and may be right enough in the faults we find, but what about godly exercise</w:t>
      </w:r>
      <w:r w:rsidR="003C3CAD">
        <w:rPr>
          <w:rFonts w:cs="Times New Roman"/>
          <w:bCs/>
          <w:szCs w:val="24"/>
        </w:rPr>
        <w:t xml:space="preserve">?  </w:t>
      </w:r>
      <w:r w:rsidRPr="00BB755A">
        <w:rPr>
          <w:rFonts w:cs="Times New Roman"/>
          <w:bCs/>
          <w:szCs w:val="24"/>
        </w:rPr>
        <w:t>What about committing ourselves to helping in such a situation?</w:t>
      </w:r>
    </w:p>
    <w:p w14:paraId="043B2A75" w14:textId="3EC5C206"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Verse 8 is very important</w:t>
      </w:r>
      <w:r w:rsidR="009B2024">
        <w:rPr>
          <w:rFonts w:cs="Times New Roman"/>
          <w:bCs/>
          <w:szCs w:val="24"/>
        </w:rPr>
        <w:t xml:space="preserve">.  </w:t>
      </w:r>
      <w:r w:rsidRPr="00BB755A">
        <w:rPr>
          <w:rFonts w:cs="Times New Roman"/>
          <w:bCs/>
          <w:szCs w:val="24"/>
        </w:rPr>
        <w:t xml:space="preserve">I can see the wisdom of stressing that all </w:t>
      </w:r>
      <w:r w:rsidR="00DE1309">
        <w:rPr>
          <w:rFonts w:cs="Times New Roman"/>
          <w:bCs/>
          <w:szCs w:val="24"/>
        </w:rPr>
        <w:t>th</w:t>
      </w:r>
      <w:r w:rsidRPr="00BB755A">
        <w:rPr>
          <w:rFonts w:cs="Times New Roman"/>
          <w:bCs/>
          <w:szCs w:val="24"/>
        </w:rPr>
        <w:t>e Lord</w:t>
      </w:r>
      <w:r w:rsidR="004F26F1">
        <w:rPr>
          <w:rFonts w:cs="Times New Roman"/>
          <w:bCs/>
          <w:szCs w:val="24"/>
        </w:rPr>
        <w:t>’</w:t>
      </w:r>
      <w:r w:rsidRPr="00BB755A">
        <w:rPr>
          <w:rFonts w:cs="Times New Roman"/>
          <w:bCs/>
          <w:szCs w:val="24"/>
        </w:rPr>
        <w:t>s people are real, but the distinction of being real and expressing reality must be recognised</w:t>
      </w:r>
      <w:r w:rsidR="009B2024">
        <w:rPr>
          <w:rFonts w:cs="Times New Roman"/>
          <w:bCs/>
          <w:szCs w:val="24"/>
        </w:rPr>
        <w:t xml:space="preserve">.  </w:t>
      </w:r>
      <w:r w:rsidRPr="00BB755A">
        <w:rPr>
          <w:rFonts w:cs="Times New Roman"/>
          <w:bCs/>
          <w:szCs w:val="24"/>
        </w:rPr>
        <w:t xml:space="preserve">So it says, </w:t>
      </w:r>
      <w:r w:rsidR="004F26F1">
        <w:rPr>
          <w:rFonts w:cs="Times New Roman"/>
          <w:bCs/>
          <w:szCs w:val="24"/>
        </w:rPr>
        <w:t>“</w:t>
      </w:r>
      <w:r w:rsidRPr="00BB755A">
        <w:rPr>
          <w:rFonts w:cs="Times New Roman"/>
          <w:bCs/>
          <w:szCs w:val="24"/>
        </w:rPr>
        <w:t>for these things existing and abounding</w:t>
      </w:r>
      <w:r w:rsidR="004F26F1">
        <w:rPr>
          <w:rFonts w:cs="Times New Roman"/>
          <w:bCs/>
          <w:szCs w:val="24"/>
        </w:rPr>
        <w:t>”</w:t>
      </w:r>
      <w:r w:rsidRPr="00BB755A">
        <w:rPr>
          <w:rFonts w:cs="Times New Roman"/>
          <w:bCs/>
          <w:szCs w:val="24"/>
        </w:rPr>
        <w:t>, not just existing but abounding would be an expression that the thing is there</w:t>
      </w:r>
      <w:r w:rsidR="00DE1309">
        <w:rPr>
          <w:rFonts w:cs="Times New Roman"/>
          <w:bCs/>
          <w:szCs w:val="24"/>
        </w:rPr>
        <w:t>.</w:t>
      </w:r>
      <w:r w:rsidRPr="00BB755A">
        <w:rPr>
          <w:rFonts w:cs="Times New Roman"/>
          <w:bCs/>
          <w:szCs w:val="24"/>
        </w:rPr>
        <w:t xml:space="preserve"> </w:t>
      </w:r>
      <w:r w:rsidR="00EA3281">
        <w:rPr>
          <w:rFonts w:cs="Times New Roman"/>
          <w:bCs/>
          <w:szCs w:val="24"/>
        </w:rPr>
        <w:t xml:space="preserve"> </w:t>
      </w:r>
      <w:r w:rsidRPr="00BB755A">
        <w:rPr>
          <w:rFonts w:cs="Times New Roman"/>
          <w:bCs/>
          <w:szCs w:val="24"/>
        </w:rPr>
        <w:t xml:space="preserve">I am thinking of what they said to David, </w:t>
      </w:r>
      <w:r w:rsidR="004F26F1">
        <w:rPr>
          <w:rFonts w:cs="Times New Roman"/>
          <w:bCs/>
          <w:szCs w:val="24"/>
        </w:rPr>
        <w:t>“</w:t>
      </w:r>
      <w:r w:rsidRPr="00BB755A">
        <w:rPr>
          <w:rFonts w:cs="Times New Roman"/>
          <w:bCs/>
          <w:szCs w:val="24"/>
        </w:rPr>
        <w:t>Thine are we, David</w:t>
      </w:r>
      <w:r w:rsidR="004F26F1">
        <w:rPr>
          <w:rFonts w:cs="Times New Roman"/>
          <w:bCs/>
          <w:szCs w:val="24"/>
        </w:rPr>
        <w:t>”</w:t>
      </w:r>
      <w:r w:rsidRPr="00BB755A">
        <w:rPr>
          <w:rFonts w:cs="Times New Roman"/>
          <w:bCs/>
          <w:szCs w:val="24"/>
        </w:rPr>
        <w:t xml:space="preserve"> (1 Chron 12: 18), that goes for every saint on earth; but he says, </w:t>
      </w:r>
      <w:r w:rsidR="004F26F1">
        <w:rPr>
          <w:rFonts w:cs="Times New Roman"/>
          <w:bCs/>
          <w:szCs w:val="24"/>
        </w:rPr>
        <w:t>“</w:t>
      </w:r>
      <w:r w:rsidRPr="00BB755A">
        <w:rPr>
          <w:rFonts w:cs="Times New Roman"/>
          <w:bCs/>
          <w:szCs w:val="24"/>
        </w:rPr>
        <w:t>And with thee, thou son of Jesse</w:t>
      </w:r>
      <w:r w:rsidR="004F26F1">
        <w:rPr>
          <w:rFonts w:cs="Times New Roman"/>
          <w:bCs/>
          <w:szCs w:val="24"/>
        </w:rPr>
        <w:t>”</w:t>
      </w:r>
      <w:r w:rsidRPr="00BB755A">
        <w:rPr>
          <w:rFonts w:cs="Times New Roman"/>
          <w:bCs/>
          <w:szCs w:val="24"/>
        </w:rPr>
        <w:t>; that is the distinction we are trying to make</w:t>
      </w:r>
      <w:r w:rsidR="009B2024">
        <w:rPr>
          <w:rFonts w:cs="Times New Roman"/>
          <w:bCs/>
          <w:szCs w:val="24"/>
        </w:rPr>
        <w:t xml:space="preserve">.  </w:t>
      </w:r>
      <w:r w:rsidRPr="00BB755A">
        <w:rPr>
          <w:rFonts w:cs="Times New Roman"/>
          <w:bCs/>
          <w:szCs w:val="24"/>
        </w:rPr>
        <w:t xml:space="preserve">The </w:t>
      </w:r>
      <w:r w:rsidR="004F26F1">
        <w:rPr>
          <w:rFonts w:cs="Times New Roman"/>
          <w:bCs/>
          <w:szCs w:val="24"/>
        </w:rPr>
        <w:t>“</w:t>
      </w:r>
      <w:r w:rsidRPr="00BB755A">
        <w:rPr>
          <w:rFonts w:cs="Times New Roman"/>
          <w:bCs/>
          <w:szCs w:val="24"/>
        </w:rPr>
        <w:t>with thee</w:t>
      </w:r>
      <w:r w:rsidR="004F26F1">
        <w:rPr>
          <w:rFonts w:cs="Times New Roman"/>
          <w:bCs/>
          <w:szCs w:val="24"/>
        </w:rPr>
        <w:t>”</w:t>
      </w:r>
      <w:r w:rsidRPr="00BB755A">
        <w:rPr>
          <w:rFonts w:cs="Times New Roman"/>
          <w:bCs/>
          <w:szCs w:val="24"/>
        </w:rPr>
        <w:t xml:space="preserve"> is the test, is it not?</w:t>
      </w:r>
    </w:p>
    <w:p w14:paraId="6CD8828C" w14:textId="220CDB0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it, we tend to be content with a certain participation whereas it involves our whole committal.</w:t>
      </w:r>
    </w:p>
    <w:p w14:paraId="49152FF7" w14:textId="09338D6A"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The enemy would readily use any assertion but this distinction is to be made plain</w:t>
      </w:r>
      <w:r w:rsidR="009B2024">
        <w:rPr>
          <w:rFonts w:cs="Times New Roman"/>
          <w:bCs/>
          <w:szCs w:val="24"/>
        </w:rPr>
        <w:t xml:space="preserve">.  </w:t>
      </w:r>
      <w:r w:rsidRPr="00BB755A">
        <w:rPr>
          <w:rFonts w:cs="Times New Roman"/>
          <w:bCs/>
          <w:szCs w:val="24"/>
        </w:rPr>
        <w:t>As you said, we are not claiming anything, but what Daniel pursued</w:t>
      </w:r>
      <w:r w:rsidR="009B2024">
        <w:rPr>
          <w:rFonts w:cs="Times New Roman"/>
          <w:bCs/>
          <w:szCs w:val="24"/>
        </w:rPr>
        <w:t>—</w:t>
      </w:r>
      <w:r w:rsidRPr="00BB755A">
        <w:rPr>
          <w:rFonts w:cs="Times New Roman"/>
          <w:bCs/>
          <w:szCs w:val="24"/>
        </w:rPr>
        <w:t>the confessing of his sins and the sins of his fathers</w:t>
      </w:r>
      <w:r w:rsidR="009B2024">
        <w:rPr>
          <w:rFonts w:cs="Times New Roman"/>
          <w:bCs/>
          <w:szCs w:val="24"/>
        </w:rPr>
        <w:t>—</w:t>
      </w:r>
      <w:r w:rsidRPr="00BB755A">
        <w:rPr>
          <w:rFonts w:cs="Times New Roman"/>
          <w:bCs/>
          <w:szCs w:val="24"/>
        </w:rPr>
        <w:t>is diametrically opposite to an exclusive claim, and that has to be recognised.</w:t>
      </w:r>
    </w:p>
    <w:p w14:paraId="4CDE015A" w14:textId="43B129F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w:t>
      </w:r>
      <w:r w:rsidR="009B2024">
        <w:rPr>
          <w:rFonts w:cs="Times New Roman"/>
          <w:bCs/>
          <w:szCs w:val="24"/>
        </w:rPr>
        <w:t xml:space="preserve">.  </w:t>
      </w:r>
      <w:r w:rsidRPr="00BB755A">
        <w:rPr>
          <w:rFonts w:cs="Times New Roman"/>
          <w:bCs/>
          <w:szCs w:val="24"/>
        </w:rPr>
        <w:t>We always spoke of having part in the breakdown, but really we were somewhat detached from it; we thought that others had failed</w:t>
      </w:r>
      <w:r w:rsidR="009B2024">
        <w:rPr>
          <w:rFonts w:cs="Times New Roman"/>
          <w:bCs/>
          <w:szCs w:val="24"/>
        </w:rPr>
        <w:t xml:space="preserve">.  </w:t>
      </w:r>
      <w:r w:rsidRPr="00BB755A">
        <w:rPr>
          <w:rFonts w:cs="Times New Roman"/>
          <w:bCs/>
          <w:szCs w:val="24"/>
        </w:rPr>
        <w:t>But now we have to face the fact that we have all been involved in the breakdown, and we have all in fact, more or less, promoted the breakdown; therefore we ought to feel more deeply with God about the public breakdown, and the discipline of that ought to help us in our spirits and produce some depth that maybe could not have been produced otherwise.</w:t>
      </w:r>
    </w:p>
    <w:p w14:paraId="7BE6C5BD" w14:textId="5284D696"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E.T.M</w:t>
      </w:r>
      <w:r w:rsidR="009B2024">
        <w:rPr>
          <w:rFonts w:cs="Times New Roman"/>
          <w:bCs/>
          <w:szCs w:val="24"/>
        </w:rPr>
        <w:t xml:space="preserve">.  </w:t>
      </w:r>
      <w:r w:rsidRPr="00BB755A">
        <w:rPr>
          <w:rFonts w:cs="Times New Roman"/>
          <w:bCs/>
          <w:szCs w:val="24"/>
        </w:rPr>
        <w:t>So you find the necessity for insisting on this not only in public prayers but in private prayers, that you have been part of it</w:t>
      </w:r>
      <w:r w:rsidR="009B2024">
        <w:rPr>
          <w:rFonts w:cs="Times New Roman"/>
          <w:bCs/>
          <w:szCs w:val="24"/>
        </w:rPr>
        <w:t xml:space="preserve">.  </w:t>
      </w:r>
      <w:r w:rsidRPr="00BB755A">
        <w:rPr>
          <w:rFonts w:cs="Times New Roman"/>
          <w:bCs/>
          <w:szCs w:val="24"/>
        </w:rPr>
        <w:t>But that is not the end; recovery and the deepening of the work of God in us, involving substance to carry on, is what we are after.</w:t>
      </w:r>
    </w:p>
    <w:p w14:paraId="5F3CE103" w14:textId="3A246A6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is meant to lead to being more committed than ever with diligence to apply ourselves to these things that Peter speaks about.</w:t>
      </w:r>
    </w:p>
    <w:p w14:paraId="3D912BF2" w14:textId="35646473"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This epistle is not addressed to any company but to individual Christians, is it not</w:t>
      </w:r>
      <w:r w:rsidR="003C3CAD">
        <w:rPr>
          <w:rFonts w:cs="Times New Roman"/>
          <w:bCs/>
          <w:szCs w:val="24"/>
        </w:rPr>
        <w:t xml:space="preserve">?  </w:t>
      </w:r>
      <w:r w:rsidRPr="00BB755A">
        <w:rPr>
          <w:rFonts w:cs="Times New Roman"/>
          <w:bCs/>
          <w:szCs w:val="24"/>
        </w:rPr>
        <w:t>Does that help to bring it down to each one of us rather than to a company</w:t>
      </w:r>
      <w:r w:rsidR="009B2024">
        <w:rPr>
          <w:rFonts w:cs="Times New Roman"/>
          <w:bCs/>
          <w:szCs w:val="24"/>
        </w:rPr>
        <w:t xml:space="preserve">.  </w:t>
      </w:r>
      <w:r w:rsidRPr="00BB755A">
        <w:rPr>
          <w:rFonts w:cs="Times New Roman"/>
          <w:bCs/>
          <w:szCs w:val="24"/>
        </w:rPr>
        <w:t>Some of us may feel we are in a certain company and we can drift along with the tide.</w:t>
      </w:r>
    </w:p>
    <w:p w14:paraId="054FC66C" w14:textId="49182EBF"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The company is just what the individuals are who compose it</w:t>
      </w:r>
      <w:r w:rsidR="009B2024">
        <w:rPr>
          <w:rFonts w:cs="Times New Roman"/>
          <w:bCs/>
          <w:szCs w:val="24"/>
        </w:rPr>
        <w:t xml:space="preserve">.  </w:t>
      </w:r>
      <w:r w:rsidRPr="00BB755A">
        <w:rPr>
          <w:rFonts w:cs="Times New Roman"/>
          <w:bCs/>
          <w:szCs w:val="24"/>
        </w:rPr>
        <w:t>We have to face tests and apply ourselves individually, and we have found one another as individuals having right exercises and following right principles</w:t>
      </w:r>
      <w:r w:rsidR="009B2024">
        <w:rPr>
          <w:rFonts w:cs="Times New Roman"/>
          <w:bCs/>
          <w:szCs w:val="24"/>
        </w:rPr>
        <w:t xml:space="preserve">.  </w:t>
      </w:r>
      <w:r w:rsidRPr="00BB755A">
        <w:rPr>
          <w:rFonts w:cs="Times New Roman"/>
          <w:bCs/>
          <w:szCs w:val="24"/>
        </w:rPr>
        <w:t>We are not just drifting on as belonging to a position</w:t>
      </w:r>
      <w:r w:rsidR="009B2024">
        <w:rPr>
          <w:rFonts w:cs="Times New Roman"/>
          <w:bCs/>
          <w:szCs w:val="24"/>
        </w:rPr>
        <w:t xml:space="preserve">.  </w:t>
      </w:r>
      <w:r w:rsidRPr="00BB755A">
        <w:rPr>
          <w:rFonts w:cs="Times New Roman"/>
          <w:bCs/>
          <w:szCs w:val="24"/>
        </w:rPr>
        <w:t>It is a question of being individually disciples of the Lord Jesus and individually using diligence to prove our reality</w:t>
      </w:r>
      <w:r w:rsidR="009B2024">
        <w:rPr>
          <w:rFonts w:cs="Times New Roman"/>
          <w:bCs/>
          <w:szCs w:val="24"/>
        </w:rPr>
        <w:t xml:space="preserve">.  </w:t>
      </w:r>
      <w:r w:rsidRPr="00BB755A">
        <w:rPr>
          <w:rFonts w:cs="Times New Roman"/>
          <w:bCs/>
          <w:szCs w:val="24"/>
        </w:rPr>
        <w:t xml:space="preserve">If my objective is to prove my </w:t>
      </w:r>
      <w:r w:rsidR="007A11CE" w:rsidRPr="00BB755A">
        <w:rPr>
          <w:rFonts w:cs="Times New Roman"/>
          <w:bCs/>
          <w:szCs w:val="24"/>
        </w:rPr>
        <w:t>reality,</w:t>
      </w:r>
      <w:r w:rsidRPr="00BB755A">
        <w:rPr>
          <w:rFonts w:cs="Times New Roman"/>
          <w:bCs/>
          <w:szCs w:val="24"/>
        </w:rPr>
        <w:t xml:space="preserve"> I am not claiming anything, and I will meet somebody else who is on the same line and we will be together in the proving of our reality</w:t>
      </w:r>
      <w:r w:rsidR="009B2024">
        <w:rPr>
          <w:rFonts w:cs="Times New Roman"/>
          <w:bCs/>
          <w:szCs w:val="24"/>
        </w:rPr>
        <w:t xml:space="preserve">.  </w:t>
      </w:r>
      <w:r w:rsidRPr="00BB755A">
        <w:rPr>
          <w:rFonts w:cs="Times New Roman"/>
          <w:bCs/>
          <w:szCs w:val="24"/>
        </w:rPr>
        <w:t>Do you think so?</w:t>
      </w:r>
    </w:p>
    <w:p w14:paraId="607BD91A" w14:textId="0EA3EF45"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Yes, if we held to that it would preserve us from making exclusive claims.</w:t>
      </w:r>
    </w:p>
    <w:p w14:paraId="0A44994F" w14:textId="35624C7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desire to represent what is proper to every believer.</w:t>
      </w:r>
    </w:p>
    <w:p w14:paraId="04BA1D88" w14:textId="20AFBB93"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Yes, you would trust that that would be the outlook of each one.</w:t>
      </w:r>
    </w:p>
    <w:p w14:paraId="730B95DD" w14:textId="0E7E9FB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Each one of us ought to be set to represent what every believer should be.</w:t>
      </w:r>
    </w:p>
    <w:p w14:paraId="1E81269D" w14:textId="755C651A" w:rsidR="00BB755A" w:rsidRPr="00BB755A" w:rsidRDefault="00BB755A" w:rsidP="00C22811">
      <w:pPr>
        <w:spacing w:before="120" w:after="0" w:line="240" w:lineRule="auto"/>
        <w:jc w:val="both"/>
        <w:rPr>
          <w:rFonts w:cs="Times New Roman"/>
          <w:bCs/>
          <w:szCs w:val="24"/>
        </w:rPr>
      </w:pPr>
      <w:r w:rsidRPr="00BB755A">
        <w:rPr>
          <w:rFonts w:cs="Times New Roman"/>
          <w:bCs/>
          <w:szCs w:val="24"/>
        </w:rPr>
        <w:t>F.N.S</w:t>
      </w:r>
      <w:r w:rsidR="009B2024">
        <w:rPr>
          <w:rFonts w:cs="Times New Roman"/>
          <w:bCs/>
          <w:szCs w:val="24"/>
        </w:rPr>
        <w:t xml:space="preserve">.  </w:t>
      </w:r>
      <w:r w:rsidRPr="00BB755A">
        <w:rPr>
          <w:rFonts w:cs="Times New Roman"/>
          <w:bCs/>
          <w:szCs w:val="24"/>
        </w:rPr>
        <w:t>The ground we take, if we can use that expression, is the only proper ground that every Christian should take</w:t>
      </w:r>
      <w:r w:rsidR="009B2024">
        <w:rPr>
          <w:rFonts w:cs="Times New Roman"/>
          <w:bCs/>
          <w:szCs w:val="24"/>
        </w:rPr>
        <w:t xml:space="preserve">.  </w:t>
      </w:r>
      <w:r w:rsidRPr="00BB755A">
        <w:rPr>
          <w:rFonts w:cs="Times New Roman"/>
          <w:bCs/>
          <w:szCs w:val="24"/>
        </w:rPr>
        <w:t>So in 2 Timothy 2, in days of breakdown, the foundation of God stands but it has two sides to the seal, and this puts obligation on every believer</w:t>
      </w:r>
      <w:r w:rsidR="009B2024">
        <w:rPr>
          <w:rFonts w:cs="Times New Roman"/>
          <w:bCs/>
          <w:szCs w:val="24"/>
        </w:rPr>
        <w:t xml:space="preserve">.  </w:t>
      </w:r>
      <w:r w:rsidRPr="00BB755A">
        <w:rPr>
          <w:rFonts w:cs="Times New Roman"/>
          <w:bCs/>
          <w:szCs w:val="24"/>
        </w:rPr>
        <w:t>It is encouraging that there are some to go on with, is it not?</w:t>
      </w:r>
    </w:p>
    <w:p w14:paraId="5BB31B17" w14:textId="456F6955"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 xml:space="preserve">2 Timothy is an exhortation to every professing believer: </w:t>
      </w:r>
      <w:r w:rsidR="004F26F1">
        <w:rPr>
          <w:rFonts w:cs="Times New Roman"/>
          <w:bCs/>
          <w:szCs w:val="24"/>
        </w:rPr>
        <w:t>“</w:t>
      </w:r>
      <w:r w:rsidRPr="00BB755A">
        <w:rPr>
          <w:rFonts w:cs="Times New Roman"/>
          <w:bCs/>
          <w:szCs w:val="24"/>
        </w:rPr>
        <w:t>Let every one who names the name of the Lord withdraw from iniquity</w:t>
      </w:r>
      <w:r w:rsidR="004F26F1">
        <w:rPr>
          <w:rFonts w:cs="Times New Roman"/>
          <w:bCs/>
          <w:szCs w:val="24"/>
        </w:rPr>
        <w:t>”</w:t>
      </w:r>
      <w:r w:rsidR="009B2024">
        <w:rPr>
          <w:rFonts w:cs="Times New Roman"/>
          <w:bCs/>
          <w:szCs w:val="24"/>
        </w:rPr>
        <w:t xml:space="preserve">.  </w:t>
      </w:r>
      <w:r w:rsidRPr="00BB755A">
        <w:rPr>
          <w:rFonts w:cs="Times New Roman"/>
          <w:bCs/>
          <w:szCs w:val="24"/>
        </w:rPr>
        <w:t>Every professing believer is obligated to withdraw from iniquity and by doing so he proves his reality</w:t>
      </w:r>
      <w:r w:rsidR="009B2024">
        <w:rPr>
          <w:rFonts w:cs="Times New Roman"/>
          <w:bCs/>
          <w:szCs w:val="24"/>
        </w:rPr>
        <w:t xml:space="preserve">.  </w:t>
      </w:r>
      <w:r w:rsidRPr="00BB755A">
        <w:rPr>
          <w:rFonts w:cs="Times New Roman"/>
          <w:bCs/>
          <w:szCs w:val="24"/>
        </w:rPr>
        <w:t>Now if he does not do so I am not saying he is not real</w:t>
      </w:r>
      <w:r w:rsidR="009B2024">
        <w:rPr>
          <w:rFonts w:cs="Times New Roman"/>
          <w:bCs/>
          <w:szCs w:val="24"/>
        </w:rPr>
        <w:t xml:space="preserve">.  </w:t>
      </w:r>
      <w:r w:rsidR="004F26F1">
        <w:rPr>
          <w:rFonts w:cs="Times New Roman"/>
          <w:bCs/>
          <w:szCs w:val="24"/>
        </w:rPr>
        <w:t>“</w:t>
      </w:r>
      <w:r w:rsidRPr="00BB755A">
        <w:rPr>
          <w:rFonts w:cs="Times New Roman"/>
          <w:bCs/>
          <w:szCs w:val="24"/>
        </w:rPr>
        <w:t>The Lord knows those that are his</w:t>
      </w:r>
      <w:r w:rsidR="004F26F1">
        <w:rPr>
          <w:rFonts w:cs="Times New Roman"/>
          <w:bCs/>
          <w:szCs w:val="24"/>
        </w:rPr>
        <w:t>”</w:t>
      </w:r>
      <w:r w:rsidRPr="00BB755A">
        <w:rPr>
          <w:rFonts w:cs="Times New Roman"/>
          <w:bCs/>
          <w:szCs w:val="24"/>
        </w:rPr>
        <w:t xml:space="preserve"> and </w:t>
      </w:r>
      <w:r w:rsidRPr="00BB755A">
        <w:rPr>
          <w:rFonts w:cs="Times New Roman"/>
          <w:bCs/>
          <w:szCs w:val="24"/>
        </w:rPr>
        <w:lastRenderedPageBreak/>
        <w:t>the loaf at the Supper reminds us of this every Lord</w:t>
      </w:r>
      <w:r w:rsidR="004F26F1">
        <w:rPr>
          <w:rFonts w:cs="Times New Roman"/>
          <w:bCs/>
          <w:szCs w:val="24"/>
        </w:rPr>
        <w:t>’</w:t>
      </w:r>
      <w:r w:rsidRPr="00BB755A">
        <w:rPr>
          <w:rFonts w:cs="Times New Roman"/>
          <w:bCs/>
          <w:szCs w:val="24"/>
        </w:rPr>
        <w:t xml:space="preserve">s </w:t>
      </w:r>
      <w:r w:rsidR="00D3463E">
        <w:rPr>
          <w:rFonts w:cs="Times New Roman"/>
          <w:bCs/>
          <w:szCs w:val="24"/>
        </w:rPr>
        <w:t>d</w:t>
      </w:r>
      <w:r w:rsidRPr="00BB755A">
        <w:rPr>
          <w:rFonts w:cs="Times New Roman"/>
          <w:bCs/>
          <w:szCs w:val="24"/>
        </w:rPr>
        <w:t>ay morning</w:t>
      </w:r>
      <w:r w:rsidR="009B2024">
        <w:rPr>
          <w:rFonts w:cs="Times New Roman"/>
          <w:bCs/>
          <w:szCs w:val="24"/>
        </w:rPr>
        <w:t xml:space="preserve">.  </w:t>
      </w:r>
      <w:r w:rsidRPr="00BB755A">
        <w:rPr>
          <w:rFonts w:cs="Times New Roman"/>
          <w:bCs/>
          <w:szCs w:val="24"/>
        </w:rPr>
        <w:t>Every believer who has the Spirit is part of that loaf and we are to recognise that, but the onus is on every professing believer to withdraw from iniquity.</w:t>
      </w:r>
    </w:p>
    <w:p w14:paraId="01233B31" w14:textId="02FDC628" w:rsidR="00BB755A" w:rsidRPr="00BB755A" w:rsidRDefault="00BB755A" w:rsidP="00C22811">
      <w:pPr>
        <w:spacing w:before="120" w:after="0" w:line="240" w:lineRule="auto"/>
        <w:jc w:val="both"/>
        <w:rPr>
          <w:rFonts w:cs="Times New Roman"/>
          <w:bCs/>
          <w:szCs w:val="24"/>
        </w:rPr>
      </w:pPr>
      <w:r w:rsidRPr="00BB755A">
        <w:rPr>
          <w:rFonts w:cs="Times New Roman"/>
          <w:bCs/>
          <w:szCs w:val="24"/>
        </w:rPr>
        <w:t>H.C.MacG</w:t>
      </w:r>
      <w:r w:rsidR="009B2024">
        <w:rPr>
          <w:rFonts w:cs="Times New Roman"/>
          <w:bCs/>
          <w:szCs w:val="24"/>
        </w:rPr>
        <w:t xml:space="preserve">.  </w:t>
      </w:r>
      <w:r w:rsidRPr="00BB755A">
        <w:rPr>
          <w:rFonts w:cs="Times New Roman"/>
          <w:bCs/>
          <w:szCs w:val="24"/>
        </w:rPr>
        <w:t>Would that connect with the right</w:t>
      </w:r>
      <w:r w:rsidR="00C17B7D">
        <w:rPr>
          <w:rFonts w:cs="Times New Roman"/>
          <w:bCs/>
          <w:szCs w:val="24"/>
        </w:rPr>
        <w:t>—</w:t>
      </w:r>
      <w:r w:rsidRPr="00BB755A">
        <w:rPr>
          <w:rFonts w:cs="Times New Roman"/>
          <w:bCs/>
          <w:szCs w:val="24"/>
        </w:rPr>
        <w:t>they who wash their robes have a right</w:t>
      </w:r>
      <w:r w:rsidR="00C17B7D">
        <w:rPr>
          <w:rFonts w:cs="Times New Roman"/>
          <w:bCs/>
          <w:szCs w:val="24"/>
        </w:rPr>
        <w:t xml:space="preserve">, </w:t>
      </w:r>
      <w:r w:rsidRPr="00BB755A">
        <w:rPr>
          <w:rFonts w:cs="Times New Roman"/>
          <w:bCs/>
          <w:szCs w:val="24"/>
        </w:rPr>
        <w:t>Rev 22: 14?</w:t>
      </w:r>
    </w:p>
    <w:p w14:paraId="3FA2879D" w14:textId="6C03040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004F26F1">
        <w:rPr>
          <w:rFonts w:cs="Times New Roman"/>
          <w:bCs/>
          <w:szCs w:val="24"/>
        </w:rPr>
        <w:t>“</w:t>
      </w:r>
      <w:r w:rsidRPr="00BB755A">
        <w:rPr>
          <w:rFonts w:cs="Times New Roman"/>
          <w:bCs/>
          <w:szCs w:val="24"/>
        </w:rPr>
        <w:t>Blessed are they that wash their robes</w:t>
      </w:r>
      <w:r w:rsidR="004F26F1">
        <w:rPr>
          <w:rFonts w:cs="Times New Roman"/>
          <w:bCs/>
          <w:szCs w:val="24"/>
        </w:rPr>
        <w:t>”</w:t>
      </w:r>
      <w:r w:rsidRPr="00BB755A">
        <w:rPr>
          <w:rFonts w:cs="Times New Roman"/>
          <w:bCs/>
          <w:szCs w:val="24"/>
        </w:rPr>
        <w:t>, that is a continual process; it is not a once and for all matter any more than withdrawing from iniquity is a once and for all matter; it is to be maintained.</w:t>
      </w:r>
    </w:p>
    <w:p w14:paraId="59397072" w14:textId="5784ABC9"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Do you not think that there has been enhanced in recent exercises the fact that out of the side of Jesus came blood and water</w:t>
      </w:r>
      <w:r w:rsidR="003C3CAD">
        <w:rPr>
          <w:rFonts w:cs="Times New Roman"/>
          <w:bCs/>
          <w:szCs w:val="24"/>
        </w:rPr>
        <w:t xml:space="preserve">?  </w:t>
      </w:r>
      <w:r w:rsidRPr="00BB755A">
        <w:rPr>
          <w:rFonts w:cs="Times New Roman"/>
          <w:bCs/>
          <w:szCs w:val="24"/>
        </w:rPr>
        <w:t>John stresses the matter of the water; we may be inclined to overlook it</w:t>
      </w:r>
      <w:r w:rsidR="009B2024">
        <w:rPr>
          <w:rFonts w:cs="Times New Roman"/>
          <w:bCs/>
          <w:szCs w:val="24"/>
        </w:rPr>
        <w:t xml:space="preserve">.  </w:t>
      </w:r>
      <w:r w:rsidRPr="00BB755A">
        <w:rPr>
          <w:rFonts w:cs="Times New Roman"/>
          <w:bCs/>
          <w:szCs w:val="24"/>
        </w:rPr>
        <w:t>But I think that recent exercises have stressed the need for the water</w:t>
      </w:r>
      <w:r w:rsidR="009B2024">
        <w:rPr>
          <w:rFonts w:cs="Times New Roman"/>
          <w:bCs/>
          <w:szCs w:val="24"/>
        </w:rPr>
        <w:t xml:space="preserve">.  </w:t>
      </w:r>
      <w:r w:rsidRPr="00BB755A">
        <w:rPr>
          <w:rFonts w:cs="Times New Roman"/>
          <w:bCs/>
          <w:szCs w:val="24"/>
        </w:rPr>
        <w:t>The priest could not go into the sanctuary if he did not use the blood and the water.</w:t>
      </w:r>
    </w:p>
    <w:p w14:paraId="0B9BA5A0" w14:textId="6BB014C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Is there not a certain stress on the continuance of the use of the  water</w:t>
      </w:r>
      <w:r w:rsidR="009B2024">
        <w:rPr>
          <w:rFonts w:cs="Times New Roman"/>
          <w:bCs/>
          <w:szCs w:val="24"/>
        </w:rPr>
        <w:t>—</w:t>
      </w:r>
      <w:r w:rsidRPr="00BB755A">
        <w:rPr>
          <w:rFonts w:cs="Times New Roman"/>
          <w:bCs/>
          <w:szCs w:val="24"/>
        </w:rPr>
        <w:t>the laver  for  instance</w:t>
      </w:r>
      <w:r w:rsidR="003C3CAD">
        <w:rPr>
          <w:rFonts w:cs="Times New Roman"/>
          <w:bCs/>
          <w:szCs w:val="24"/>
        </w:rPr>
        <w:t xml:space="preserve">?  </w:t>
      </w:r>
      <w:r w:rsidRPr="00BB755A">
        <w:rPr>
          <w:rFonts w:cs="Times New Roman"/>
          <w:bCs/>
          <w:szCs w:val="24"/>
        </w:rPr>
        <w:t>It is a daily matter</w:t>
      </w:r>
      <w:r w:rsidR="009B2024">
        <w:rPr>
          <w:rFonts w:cs="Times New Roman"/>
          <w:bCs/>
          <w:szCs w:val="24"/>
        </w:rPr>
        <w:t xml:space="preserve">.  </w:t>
      </w:r>
      <w:r w:rsidRPr="00BB755A">
        <w:rPr>
          <w:rFonts w:cs="Times New Roman"/>
          <w:bCs/>
          <w:szCs w:val="24"/>
        </w:rPr>
        <w:t>Is not the water what we make use of?</w:t>
      </w:r>
    </w:p>
    <w:p w14:paraId="6D2DA74A" w14:textId="1744B831"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Yes</w:t>
      </w:r>
      <w:r w:rsidR="009B2024">
        <w:rPr>
          <w:rFonts w:cs="Times New Roman"/>
          <w:bCs/>
          <w:szCs w:val="24"/>
        </w:rPr>
        <w:t xml:space="preserve">.  </w:t>
      </w:r>
      <w:r w:rsidRPr="00BB755A">
        <w:rPr>
          <w:rFonts w:cs="Times New Roman"/>
          <w:bCs/>
          <w:szCs w:val="24"/>
        </w:rPr>
        <w:t>The efficacy is in the ashes of the red heifer, the result of the terrible burning that took place (</w:t>
      </w:r>
      <w:r w:rsidR="00AA503A">
        <w:rPr>
          <w:rFonts w:cs="Times New Roman"/>
          <w:bCs/>
          <w:szCs w:val="24"/>
        </w:rPr>
        <w:t>Num</w:t>
      </w:r>
      <w:r w:rsidRPr="00BB755A">
        <w:rPr>
          <w:rFonts w:cs="Times New Roman"/>
          <w:bCs/>
          <w:szCs w:val="24"/>
        </w:rPr>
        <w:t xml:space="preserve"> 19); and its blood was sprinkled seven times before the entrance to the tent of meeting</w:t>
      </w:r>
      <w:r w:rsidR="009B2024">
        <w:rPr>
          <w:rFonts w:cs="Times New Roman"/>
          <w:bCs/>
          <w:szCs w:val="24"/>
        </w:rPr>
        <w:t xml:space="preserve">.  </w:t>
      </w:r>
      <w:r w:rsidRPr="00BB755A">
        <w:rPr>
          <w:rFonts w:cs="Times New Roman"/>
          <w:bCs/>
          <w:szCs w:val="24"/>
        </w:rPr>
        <w:t>I think that the Lord is stressing in our day, despite a strong trend against it, the urgent need for water</w:t>
      </w:r>
      <w:r w:rsidR="009B2024">
        <w:rPr>
          <w:rFonts w:cs="Times New Roman"/>
          <w:bCs/>
          <w:szCs w:val="24"/>
        </w:rPr>
        <w:t xml:space="preserve">.  </w:t>
      </w:r>
    </w:p>
    <w:p w14:paraId="0B77BC9E" w14:textId="075AE510"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So the severity of judgment in Numbers 19 came upon persons not because they became defiled but because they did not use the water of purification</w:t>
      </w:r>
      <w:r w:rsidR="00AA503A">
        <w:rPr>
          <w:rFonts w:cs="Times New Roman"/>
          <w:bCs/>
          <w:szCs w:val="24"/>
        </w:rPr>
        <w:t xml:space="preserve">, </w:t>
      </w:r>
      <w:r w:rsidRPr="00BB755A">
        <w:rPr>
          <w:rFonts w:cs="Times New Roman"/>
          <w:bCs/>
          <w:szCs w:val="24"/>
        </w:rPr>
        <w:t>v 13</w:t>
      </w:r>
      <w:r w:rsidR="009B2024">
        <w:rPr>
          <w:rFonts w:cs="Times New Roman"/>
          <w:bCs/>
          <w:szCs w:val="24"/>
        </w:rPr>
        <w:t xml:space="preserve">.  </w:t>
      </w:r>
      <w:r w:rsidRPr="00BB755A">
        <w:rPr>
          <w:rFonts w:cs="Times New Roman"/>
          <w:bCs/>
          <w:szCs w:val="24"/>
        </w:rPr>
        <w:t>We all become defiled but we are to make use continually of the water of purification which is always available.</w:t>
      </w:r>
    </w:p>
    <w:p w14:paraId="0B8BC142" w14:textId="19B5E305"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I think that is a very vital matter because Scripture clearly indicates that we can inadvertently become unclean, but the point is that once we realise our uncleanness our responsibility is to use the water.</w:t>
      </w:r>
    </w:p>
    <w:p w14:paraId="0B81BBE0" w14:textId="6C65F090"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Another reference in that regard is the heifer in Deuteronomy 21; it says that the heifer shall be brought unto an ever flowing watercourse</w:t>
      </w:r>
      <w:r w:rsidR="00290F1A">
        <w:rPr>
          <w:rFonts w:cs="Times New Roman"/>
          <w:bCs/>
          <w:szCs w:val="24"/>
        </w:rPr>
        <w:t>,</w:t>
      </w:r>
      <w:r w:rsidRPr="00BB755A">
        <w:rPr>
          <w:rFonts w:cs="Times New Roman"/>
          <w:bCs/>
          <w:szCs w:val="24"/>
        </w:rPr>
        <w:t xml:space="preserve"> v 4</w:t>
      </w:r>
      <w:r w:rsidR="009B2024">
        <w:rPr>
          <w:rFonts w:cs="Times New Roman"/>
          <w:bCs/>
          <w:szCs w:val="24"/>
        </w:rPr>
        <w:t xml:space="preserve">.  </w:t>
      </w:r>
      <w:r w:rsidRPr="00BB755A">
        <w:rPr>
          <w:rFonts w:cs="Times New Roman"/>
          <w:bCs/>
          <w:szCs w:val="24"/>
        </w:rPr>
        <w:t xml:space="preserve"> Is it a reference to the Spirit?</w:t>
      </w:r>
    </w:p>
    <w:p w14:paraId="0B112B03" w14:textId="4D6F334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think so</w:t>
      </w:r>
      <w:r w:rsidR="009B2024">
        <w:rPr>
          <w:rFonts w:cs="Times New Roman"/>
          <w:bCs/>
          <w:szCs w:val="24"/>
        </w:rPr>
        <w:t xml:space="preserve">.  </w:t>
      </w:r>
      <w:r w:rsidRPr="00BB755A">
        <w:rPr>
          <w:rFonts w:cs="Times New Roman"/>
          <w:bCs/>
          <w:szCs w:val="24"/>
        </w:rPr>
        <w:t>The Spirit, the water and the blood are connected in John</w:t>
      </w:r>
      <w:r w:rsidR="004F26F1">
        <w:rPr>
          <w:rFonts w:cs="Times New Roman"/>
          <w:bCs/>
          <w:szCs w:val="24"/>
        </w:rPr>
        <w:t>’</w:t>
      </w:r>
      <w:r w:rsidRPr="00BB755A">
        <w:rPr>
          <w:rFonts w:cs="Times New Roman"/>
          <w:bCs/>
          <w:szCs w:val="24"/>
        </w:rPr>
        <w:t xml:space="preserve">s </w:t>
      </w:r>
      <w:r w:rsidR="00D1458F">
        <w:rPr>
          <w:rFonts w:cs="Times New Roman"/>
          <w:bCs/>
          <w:szCs w:val="24"/>
        </w:rPr>
        <w:t>epistle, 1</w:t>
      </w:r>
      <w:r w:rsidRPr="00BB755A">
        <w:rPr>
          <w:rFonts w:cs="Times New Roman"/>
          <w:bCs/>
          <w:szCs w:val="24"/>
        </w:rPr>
        <w:t xml:space="preserve"> John 5: 8</w:t>
      </w:r>
      <w:r w:rsidR="009B2024">
        <w:rPr>
          <w:rFonts w:cs="Times New Roman"/>
          <w:bCs/>
          <w:szCs w:val="24"/>
        </w:rPr>
        <w:t xml:space="preserve">.  </w:t>
      </w:r>
      <w:r w:rsidRPr="00BB755A">
        <w:rPr>
          <w:rFonts w:cs="Times New Roman"/>
          <w:bCs/>
          <w:szCs w:val="24"/>
        </w:rPr>
        <w:t>They bear witness and the witness is one.</w:t>
      </w:r>
    </w:p>
    <w:p w14:paraId="2CABD321" w14:textId="00F29ECB"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A.B.P</w:t>
      </w:r>
      <w:r w:rsidR="009B2024">
        <w:rPr>
          <w:rFonts w:cs="Times New Roman"/>
          <w:bCs/>
          <w:szCs w:val="24"/>
        </w:rPr>
        <w:t xml:space="preserve">.  </w:t>
      </w:r>
      <w:r w:rsidRPr="00BB755A">
        <w:rPr>
          <w:rFonts w:cs="Times New Roman"/>
          <w:bCs/>
          <w:szCs w:val="24"/>
        </w:rPr>
        <w:t>The scripture that Mr Petersen refers to is very helpful because it is not water in a vessel</w:t>
      </w:r>
      <w:r w:rsidR="009B2024">
        <w:rPr>
          <w:rFonts w:cs="Times New Roman"/>
          <w:bCs/>
          <w:szCs w:val="24"/>
        </w:rPr>
        <w:t>—</w:t>
      </w:r>
      <w:r w:rsidRPr="00BB755A">
        <w:rPr>
          <w:rFonts w:cs="Times New Roman"/>
          <w:bCs/>
          <w:szCs w:val="24"/>
        </w:rPr>
        <w:t>it is not the extent to which I may have the Spirit</w:t>
      </w:r>
      <w:r w:rsidR="009B2024">
        <w:rPr>
          <w:rFonts w:cs="Times New Roman"/>
          <w:bCs/>
          <w:szCs w:val="24"/>
        </w:rPr>
        <w:t>—</w:t>
      </w:r>
      <w:r w:rsidRPr="00BB755A">
        <w:rPr>
          <w:rFonts w:cs="Times New Roman"/>
          <w:bCs/>
          <w:szCs w:val="24"/>
        </w:rPr>
        <w:t xml:space="preserve">but it is the fresh movements of the Spirit </w:t>
      </w:r>
      <w:r w:rsidR="00D1458F" w:rsidRPr="00BB755A">
        <w:rPr>
          <w:rFonts w:cs="Times New Roman"/>
          <w:bCs/>
          <w:szCs w:val="24"/>
        </w:rPr>
        <w:t>Himself</w:t>
      </w:r>
      <w:r w:rsidRPr="00BB755A">
        <w:rPr>
          <w:rFonts w:cs="Times New Roman"/>
          <w:bCs/>
          <w:szCs w:val="24"/>
        </w:rPr>
        <w:t xml:space="preserve"> that are recognised.</w:t>
      </w:r>
    </w:p>
    <w:p w14:paraId="56CF65F0" w14:textId="6D4C0DCF"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It was a very difficult matter that had to be met there</w:t>
      </w:r>
      <w:r w:rsidR="009B2024">
        <w:rPr>
          <w:rFonts w:cs="Times New Roman"/>
          <w:bCs/>
          <w:szCs w:val="24"/>
        </w:rPr>
        <w:t xml:space="preserve">.  </w:t>
      </w:r>
      <w:r w:rsidRPr="00BB755A">
        <w:rPr>
          <w:rFonts w:cs="Times New Roman"/>
          <w:bCs/>
          <w:szCs w:val="24"/>
        </w:rPr>
        <w:t>Do we not have to get to the Lord Jesus and to the Holy Spirit about these difficult matters?</w:t>
      </w:r>
    </w:p>
    <w:p w14:paraId="6D8696EE" w14:textId="0C7DF270"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am sure that is right</w:t>
      </w:r>
      <w:r w:rsidR="009B2024">
        <w:rPr>
          <w:rFonts w:cs="Times New Roman"/>
          <w:bCs/>
          <w:szCs w:val="24"/>
        </w:rPr>
        <w:t xml:space="preserve">.  </w:t>
      </w:r>
      <w:r w:rsidRPr="00BB755A">
        <w:rPr>
          <w:rFonts w:cs="Times New Roman"/>
          <w:bCs/>
          <w:szCs w:val="24"/>
        </w:rPr>
        <w:t>Is not the matter in the hands of the priests eventually?</w:t>
      </w:r>
    </w:p>
    <w:p w14:paraId="5F591422" w14:textId="28E48737"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They are the sons of Levi; not simply priests in a locality but of the priestly family</w:t>
      </w:r>
      <w:r w:rsidR="009B2024">
        <w:rPr>
          <w:rFonts w:cs="Times New Roman"/>
          <w:bCs/>
          <w:szCs w:val="24"/>
        </w:rPr>
        <w:t xml:space="preserve">.  </w:t>
      </w:r>
      <w:r w:rsidRPr="00BB755A">
        <w:rPr>
          <w:rFonts w:cs="Times New Roman"/>
          <w:bCs/>
          <w:szCs w:val="24"/>
        </w:rPr>
        <w:t xml:space="preserve"> </w:t>
      </w:r>
    </w:p>
    <w:p w14:paraId="776636F0" w14:textId="5FC36FEE"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would be, in New Testament language, spiritual persons</w:t>
      </w:r>
      <w:r w:rsidR="009B2024">
        <w:rPr>
          <w:rFonts w:cs="Times New Roman"/>
          <w:bCs/>
          <w:szCs w:val="24"/>
        </w:rPr>
        <w:t xml:space="preserve">.  </w:t>
      </w:r>
      <w:r w:rsidRPr="00BB755A">
        <w:rPr>
          <w:rFonts w:cs="Times New Roman"/>
          <w:bCs/>
          <w:szCs w:val="24"/>
        </w:rPr>
        <w:t>That would be persons who have the Spirit and are controlled by the Spirit.</w:t>
      </w:r>
    </w:p>
    <w:p w14:paraId="2756862E" w14:textId="7CD492B0"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004F26F1">
        <w:rPr>
          <w:rFonts w:cs="Times New Roman"/>
          <w:bCs/>
          <w:szCs w:val="24"/>
        </w:rPr>
        <w:t>“</w:t>
      </w:r>
      <w:r w:rsidRPr="00BB755A">
        <w:rPr>
          <w:rFonts w:cs="Times New Roman"/>
          <w:bCs/>
          <w:szCs w:val="24"/>
        </w:rPr>
        <w:t>Ye who are spiritual</w:t>
      </w:r>
      <w:r w:rsidR="004F26F1">
        <w:rPr>
          <w:rFonts w:cs="Times New Roman"/>
          <w:bCs/>
          <w:szCs w:val="24"/>
        </w:rPr>
        <w:t>”</w:t>
      </w:r>
      <w:r w:rsidRPr="00BB755A">
        <w:rPr>
          <w:rFonts w:cs="Times New Roman"/>
          <w:bCs/>
          <w:szCs w:val="24"/>
        </w:rPr>
        <w:t>, Gal 6: 1.</w:t>
      </w:r>
    </w:p>
    <w:p w14:paraId="3D666941" w14:textId="6ECE8408"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Referring again to your remarks on reality, in Laodicea it says, Thou knowest not certain things</w:t>
      </w:r>
      <w:r w:rsidR="00D1458F">
        <w:rPr>
          <w:rFonts w:cs="Times New Roman"/>
          <w:bCs/>
          <w:szCs w:val="24"/>
        </w:rPr>
        <w:t xml:space="preserve">, </w:t>
      </w:r>
      <w:r w:rsidRPr="00BB755A">
        <w:rPr>
          <w:rFonts w:cs="Times New Roman"/>
          <w:bCs/>
          <w:szCs w:val="24"/>
        </w:rPr>
        <w:t>Rev 3: 17</w:t>
      </w:r>
      <w:r w:rsidR="009B2024">
        <w:rPr>
          <w:rFonts w:cs="Times New Roman"/>
          <w:bCs/>
          <w:szCs w:val="24"/>
        </w:rPr>
        <w:t xml:space="preserve">.  </w:t>
      </w:r>
      <w:r w:rsidRPr="00BB755A">
        <w:rPr>
          <w:rFonts w:cs="Times New Roman"/>
          <w:bCs/>
          <w:szCs w:val="24"/>
        </w:rPr>
        <w:t>In other words they did not prove reality</w:t>
      </w:r>
      <w:r w:rsidR="009B2024">
        <w:rPr>
          <w:rFonts w:cs="Times New Roman"/>
          <w:bCs/>
          <w:szCs w:val="24"/>
        </w:rPr>
        <w:t xml:space="preserve">.  </w:t>
      </w:r>
      <w:r w:rsidRPr="00BB755A">
        <w:rPr>
          <w:rFonts w:cs="Times New Roman"/>
          <w:bCs/>
          <w:szCs w:val="24"/>
        </w:rPr>
        <w:t>But then they are counselled to buy gold purified by fire</w:t>
      </w:r>
      <w:r w:rsidR="009B2024">
        <w:rPr>
          <w:rFonts w:cs="Times New Roman"/>
          <w:bCs/>
          <w:szCs w:val="24"/>
        </w:rPr>
        <w:t xml:space="preserve">.  </w:t>
      </w:r>
      <w:r w:rsidRPr="00BB755A">
        <w:rPr>
          <w:rFonts w:cs="Times New Roman"/>
          <w:bCs/>
          <w:szCs w:val="24"/>
        </w:rPr>
        <w:t>Would there be something enduring in that, something to get free from and something to come into?</w:t>
      </w:r>
    </w:p>
    <w:p w14:paraId="1CE0B496" w14:textId="50FA1B1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That is so, and at the end of that address the Lord says, </w:t>
      </w:r>
      <w:r w:rsidR="004F26F1">
        <w:rPr>
          <w:rFonts w:cs="Times New Roman"/>
          <w:bCs/>
          <w:szCs w:val="24"/>
        </w:rPr>
        <w:t>“</w:t>
      </w:r>
      <w:r w:rsidRPr="00BB755A">
        <w:rPr>
          <w:rFonts w:cs="Times New Roman"/>
          <w:bCs/>
          <w:szCs w:val="24"/>
        </w:rPr>
        <w:t>Behold, I stand at the door and am knocking; if any one hear my voice and open the door, I will come in unto him and sup with him, and he with me</w:t>
      </w:r>
      <w:r w:rsidR="004F26F1">
        <w:rPr>
          <w:rFonts w:cs="Times New Roman"/>
          <w:bCs/>
          <w:szCs w:val="24"/>
        </w:rPr>
        <w:t>”</w:t>
      </w:r>
      <w:r w:rsidR="00D63F63">
        <w:rPr>
          <w:rFonts w:cs="Times New Roman"/>
          <w:bCs/>
          <w:szCs w:val="24"/>
        </w:rPr>
        <w:t xml:space="preserve">, </w:t>
      </w:r>
      <w:r w:rsidRPr="00BB755A">
        <w:rPr>
          <w:rFonts w:cs="Times New Roman"/>
          <w:bCs/>
          <w:szCs w:val="24"/>
        </w:rPr>
        <w:t>v 20</w:t>
      </w:r>
      <w:r w:rsidR="009B2024">
        <w:rPr>
          <w:rFonts w:cs="Times New Roman"/>
          <w:bCs/>
          <w:szCs w:val="24"/>
        </w:rPr>
        <w:t xml:space="preserve">.  </w:t>
      </w:r>
      <w:r w:rsidRPr="00BB755A">
        <w:rPr>
          <w:rFonts w:cs="Times New Roman"/>
          <w:bCs/>
          <w:szCs w:val="24"/>
        </w:rPr>
        <w:t>Would not such a person be proving his reality</w:t>
      </w:r>
      <w:r w:rsidR="003C3CAD">
        <w:rPr>
          <w:rFonts w:cs="Times New Roman"/>
          <w:bCs/>
          <w:szCs w:val="24"/>
        </w:rPr>
        <w:t xml:space="preserve">?  </w:t>
      </w:r>
      <w:r w:rsidRPr="00BB755A">
        <w:rPr>
          <w:rFonts w:cs="Times New Roman"/>
          <w:bCs/>
          <w:szCs w:val="24"/>
        </w:rPr>
        <w:t>One who does not open the door might still be real, the Lord knows that, but we are to manifest our reality</w:t>
      </w:r>
      <w:r w:rsidR="009B2024">
        <w:rPr>
          <w:rFonts w:cs="Times New Roman"/>
          <w:bCs/>
          <w:szCs w:val="24"/>
        </w:rPr>
        <w:t xml:space="preserve">.  </w:t>
      </w:r>
      <w:r w:rsidRPr="00BB755A">
        <w:rPr>
          <w:rFonts w:cs="Times New Roman"/>
          <w:bCs/>
          <w:szCs w:val="24"/>
        </w:rPr>
        <w:t>Real testimony results because persons are continually proving they are real in the midst of a general Laodicean condition.</w:t>
      </w:r>
    </w:p>
    <w:p w14:paraId="737CAD64" w14:textId="7C6ECD93"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What we have here, these elements that are expressed, are just normal, what is to be found in every believer</w:t>
      </w:r>
      <w:r w:rsidR="009B2024">
        <w:rPr>
          <w:rFonts w:cs="Times New Roman"/>
          <w:bCs/>
          <w:szCs w:val="24"/>
        </w:rPr>
        <w:t xml:space="preserve">.  </w:t>
      </w:r>
      <w:r w:rsidRPr="00BB755A">
        <w:rPr>
          <w:rFonts w:cs="Times New Roman"/>
          <w:bCs/>
          <w:szCs w:val="24"/>
        </w:rPr>
        <w:t>He says, Have it</w:t>
      </w:r>
      <w:r w:rsidR="009B2024">
        <w:rPr>
          <w:rFonts w:cs="Times New Roman"/>
          <w:bCs/>
          <w:szCs w:val="24"/>
        </w:rPr>
        <w:t xml:space="preserve">.  </w:t>
      </w:r>
      <w:r w:rsidRPr="00BB755A">
        <w:rPr>
          <w:rFonts w:cs="Times New Roman"/>
          <w:bCs/>
          <w:szCs w:val="24"/>
        </w:rPr>
        <w:t>We need to have it.</w:t>
      </w:r>
    </w:p>
    <w:p w14:paraId="1114B96F" w14:textId="07CC6ED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We would do one another a good service if we remind each other what real Christianity is</w:t>
      </w:r>
      <w:r w:rsidR="009B2024">
        <w:rPr>
          <w:rFonts w:cs="Times New Roman"/>
          <w:bCs/>
          <w:szCs w:val="24"/>
        </w:rPr>
        <w:t xml:space="preserve">.  </w:t>
      </w:r>
      <w:r w:rsidRPr="00BB755A">
        <w:rPr>
          <w:rFonts w:cs="Times New Roman"/>
          <w:bCs/>
          <w:szCs w:val="24"/>
        </w:rPr>
        <w:t>This is normal Christianity</w:t>
      </w:r>
      <w:r w:rsidR="009B2024">
        <w:rPr>
          <w:rFonts w:cs="Times New Roman"/>
          <w:bCs/>
          <w:szCs w:val="24"/>
        </w:rPr>
        <w:t xml:space="preserve">.  </w:t>
      </w:r>
      <w:r w:rsidRPr="00BB755A">
        <w:rPr>
          <w:rFonts w:cs="Times New Roman"/>
          <w:bCs/>
          <w:szCs w:val="24"/>
        </w:rPr>
        <w:t xml:space="preserve"> This is not something extraordinary that some attain to and others cannot; it is open to every one of us.</w:t>
      </w:r>
    </w:p>
    <w:p w14:paraId="631AA493" w14:textId="1FD2E423"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G.H</w:t>
      </w:r>
      <w:r w:rsidR="009B2024">
        <w:rPr>
          <w:rFonts w:cs="Times New Roman"/>
          <w:bCs/>
          <w:szCs w:val="24"/>
        </w:rPr>
        <w:t xml:space="preserve">.  </w:t>
      </w:r>
      <w:r w:rsidRPr="00BB755A">
        <w:rPr>
          <w:rFonts w:cs="Times New Roman"/>
          <w:bCs/>
          <w:szCs w:val="24"/>
        </w:rPr>
        <w:t xml:space="preserve">In quoting Matthew 6: 6, </w:t>
      </w:r>
      <w:r w:rsidR="004F26F1">
        <w:rPr>
          <w:rFonts w:cs="Times New Roman"/>
          <w:bCs/>
          <w:szCs w:val="24"/>
        </w:rPr>
        <w:t>“</w:t>
      </w:r>
      <w:r w:rsidRPr="00BB755A">
        <w:rPr>
          <w:rFonts w:cs="Times New Roman"/>
          <w:bCs/>
          <w:szCs w:val="24"/>
        </w:rPr>
        <w:t>But thou, when thou prayest, enter into thy chamber, and having shut thy door, pray to thy Father who is in secret, and thy Father who sees in secret will render it to thee</w:t>
      </w:r>
      <w:r w:rsidR="004F26F1">
        <w:rPr>
          <w:rFonts w:cs="Times New Roman"/>
          <w:bCs/>
          <w:szCs w:val="24"/>
        </w:rPr>
        <w:t>”</w:t>
      </w:r>
      <w:r w:rsidRPr="00BB755A">
        <w:rPr>
          <w:rFonts w:cs="Times New Roman"/>
          <w:bCs/>
          <w:szCs w:val="24"/>
        </w:rPr>
        <w:t>, did you have in mind reality?</w:t>
      </w:r>
    </w:p>
    <w:p w14:paraId="10287FA9" w14:textId="7EC5C58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Yes</w:t>
      </w:r>
      <w:r w:rsidR="009B2024">
        <w:rPr>
          <w:rFonts w:cs="Times New Roman"/>
          <w:bCs/>
          <w:szCs w:val="24"/>
        </w:rPr>
        <w:t xml:space="preserve">.  </w:t>
      </w:r>
      <w:r w:rsidRPr="00BB755A">
        <w:rPr>
          <w:rFonts w:cs="Times New Roman"/>
          <w:bCs/>
          <w:szCs w:val="24"/>
        </w:rPr>
        <w:t>It is in contrast with the hypocrites who love to stand in the synagogues and in the co</w:t>
      </w:r>
      <w:r w:rsidR="007A338D">
        <w:rPr>
          <w:rFonts w:cs="Times New Roman"/>
          <w:bCs/>
          <w:szCs w:val="24"/>
        </w:rPr>
        <w:t>rn</w:t>
      </w:r>
      <w:r w:rsidRPr="00BB755A">
        <w:rPr>
          <w:rFonts w:cs="Times New Roman"/>
          <w:bCs/>
          <w:szCs w:val="24"/>
        </w:rPr>
        <w:t>ers of the streets so that they should appear to men</w:t>
      </w:r>
      <w:r w:rsidR="009B2024">
        <w:rPr>
          <w:rFonts w:cs="Times New Roman"/>
          <w:bCs/>
          <w:szCs w:val="24"/>
        </w:rPr>
        <w:t xml:space="preserve">.  </w:t>
      </w:r>
      <w:r w:rsidRPr="00BB755A">
        <w:rPr>
          <w:rFonts w:cs="Times New Roman"/>
          <w:bCs/>
          <w:szCs w:val="24"/>
        </w:rPr>
        <w:t xml:space="preserve">But the Lord says, </w:t>
      </w:r>
      <w:r w:rsidR="004F26F1">
        <w:rPr>
          <w:rFonts w:cs="Times New Roman"/>
          <w:bCs/>
          <w:szCs w:val="24"/>
        </w:rPr>
        <w:t>“</w:t>
      </w:r>
      <w:r w:rsidRPr="00AA4CFA">
        <w:rPr>
          <w:rFonts w:cs="Times New Roman"/>
          <w:bCs/>
          <w:i/>
          <w:iCs/>
          <w:szCs w:val="24"/>
        </w:rPr>
        <w:t>Thou</w:t>
      </w:r>
      <w:r w:rsidR="004F26F1">
        <w:rPr>
          <w:rFonts w:cs="Times New Roman"/>
          <w:bCs/>
          <w:szCs w:val="24"/>
        </w:rPr>
        <w:t>”</w:t>
      </w:r>
      <w:r w:rsidRPr="00BB755A">
        <w:rPr>
          <w:rFonts w:cs="Times New Roman"/>
          <w:bCs/>
          <w:szCs w:val="24"/>
        </w:rPr>
        <w:t xml:space="preserve"> (emphatic), </w:t>
      </w:r>
      <w:r w:rsidR="004F26F1">
        <w:rPr>
          <w:rFonts w:cs="Times New Roman"/>
          <w:bCs/>
          <w:szCs w:val="24"/>
        </w:rPr>
        <w:t>“</w:t>
      </w:r>
      <w:r w:rsidRPr="00BB755A">
        <w:rPr>
          <w:rFonts w:cs="Times New Roman"/>
          <w:bCs/>
          <w:szCs w:val="24"/>
        </w:rPr>
        <w:t>when thou prayest</w:t>
      </w:r>
      <w:r w:rsidR="004F26F1">
        <w:rPr>
          <w:rFonts w:cs="Times New Roman"/>
          <w:bCs/>
          <w:szCs w:val="24"/>
        </w:rPr>
        <w:t>”</w:t>
      </w:r>
      <w:r w:rsidRPr="00BB755A">
        <w:rPr>
          <w:rFonts w:cs="Times New Roman"/>
          <w:bCs/>
          <w:szCs w:val="24"/>
        </w:rPr>
        <w:t>; such a person is proving his reality</w:t>
      </w:r>
      <w:r w:rsidR="009B2024">
        <w:rPr>
          <w:rFonts w:cs="Times New Roman"/>
          <w:bCs/>
          <w:szCs w:val="24"/>
        </w:rPr>
        <w:t xml:space="preserve">.  </w:t>
      </w:r>
      <w:r w:rsidRPr="00BB755A">
        <w:rPr>
          <w:rFonts w:cs="Times New Roman"/>
          <w:bCs/>
          <w:szCs w:val="24"/>
        </w:rPr>
        <w:t xml:space="preserve">If anyone here desires to start proving his reality let him go into his chamber and shut the door and speak to his Father; </w:t>
      </w:r>
      <w:r w:rsidR="004F26F1">
        <w:rPr>
          <w:rFonts w:cs="Times New Roman"/>
          <w:bCs/>
          <w:szCs w:val="24"/>
        </w:rPr>
        <w:t>“</w:t>
      </w:r>
      <w:r w:rsidRPr="00BB755A">
        <w:rPr>
          <w:rFonts w:cs="Times New Roman"/>
          <w:bCs/>
          <w:szCs w:val="24"/>
        </w:rPr>
        <w:t>thy Father</w:t>
      </w:r>
      <w:r w:rsidR="004F26F1">
        <w:rPr>
          <w:rFonts w:cs="Times New Roman"/>
          <w:bCs/>
          <w:szCs w:val="24"/>
        </w:rPr>
        <w:t>”</w:t>
      </w:r>
      <w:r w:rsidR="009B2024">
        <w:rPr>
          <w:rFonts w:cs="Times New Roman"/>
          <w:bCs/>
          <w:szCs w:val="24"/>
        </w:rPr>
        <w:t>—</w:t>
      </w:r>
      <w:r w:rsidRPr="00BB755A">
        <w:rPr>
          <w:rFonts w:cs="Times New Roman"/>
          <w:bCs/>
          <w:szCs w:val="24"/>
        </w:rPr>
        <w:t>it is the believer and his Father</w:t>
      </w:r>
      <w:r w:rsidR="009B2024">
        <w:rPr>
          <w:rFonts w:cs="Times New Roman"/>
          <w:bCs/>
          <w:szCs w:val="24"/>
        </w:rPr>
        <w:t xml:space="preserve">.  </w:t>
      </w:r>
      <w:r w:rsidRPr="00BB755A">
        <w:rPr>
          <w:rFonts w:cs="Times New Roman"/>
          <w:bCs/>
          <w:szCs w:val="24"/>
        </w:rPr>
        <w:t xml:space="preserve"> It is not our Father but his Father, it is the individual side of Christianity, which is a most important thing.</w:t>
      </w:r>
    </w:p>
    <w:p w14:paraId="7CB62B37" w14:textId="0480E08D"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 xml:space="preserve">The apostle in writing to Timothy uses that expression </w:t>
      </w:r>
      <w:r w:rsidR="004F26F1">
        <w:rPr>
          <w:rFonts w:cs="Times New Roman"/>
          <w:bCs/>
          <w:szCs w:val="24"/>
        </w:rPr>
        <w:t>“</w:t>
      </w:r>
      <w:r w:rsidRPr="00BB755A">
        <w:rPr>
          <w:rFonts w:cs="Times New Roman"/>
          <w:bCs/>
          <w:szCs w:val="24"/>
        </w:rPr>
        <w:t xml:space="preserve">but </w:t>
      </w:r>
      <w:r w:rsidRPr="00D63F63">
        <w:rPr>
          <w:rFonts w:cs="Times New Roman"/>
          <w:bCs/>
          <w:i/>
          <w:iCs/>
          <w:szCs w:val="24"/>
        </w:rPr>
        <w:t>thou</w:t>
      </w:r>
      <w:r w:rsidR="004F26F1">
        <w:rPr>
          <w:rFonts w:cs="Times New Roman"/>
          <w:bCs/>
          <w:szCs w:val="24"/>
        </w:rPr>
        <w:t>”</w:t>
      </w:r>
      <w:r w:rsidRPr="00BB755A">
        <w:rPr>
          <w:rFonts w:cs="Times New Roman"/>
          <w:bCs/>
          <w:szCs w:val="24"/>
        </w:rPr>
        <w:t>.</w:t>
      </w:r>
    </w:p>
    <w:p w14:paraId="73A4DF5A" w14:textId="45B7479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That is very good, because the emphatic </w:t>
      </w:r>
      <w:r w:rsidR="004F26F1">
        <w:rPr>
          <w:rFonts w:cs="Times New Roman"/>
          <w:bCs/>
          <w:szCs w:val="24"/>
        </w:rPr>
        <w:t>“</w:t>
      </w:r>
      <w:r w:rsidRPr="00AA4CFA">
        <w:rPr>
          <w:rFonts w:cs="Times New Roman"/>
          <w:bCs/>
          <w:i/>
          <w:iCs/>
          <w:szCs w:val="24"/>
        </w:rPr>
        <w:t>thou</w:t>
      </w:r>
      <w:r w:rsidR="004F26F1">
        <w:rPr>
          <w:rFonts w:cs="Times New Roman"/>
          <w:bCs/>
          <w:szCs w:val="24"/>
        </w:rPr>
        <w:t>”</w:t>
      </w:r>
      <w:r w:rsidRPr="00BB755A">
        <w:rPr>
          <w:rFonts w:cs="Times New Roman"/>
          <w:bCs/>
          <w:szCs w:val="24"/>
        </w:rPr>
        <w:t xml:space="preserve"> comes in, I think, three times in 2 Timothy</w:t>
      </w:r>
      <w:r w:rsidR="009B2024">
        <w:rPr>
          <w:rFonts w:cs="Times New Roman"/>
          <w:bCs/>
          <w:szCs w:val="24"/>
        </w:rPr>
        <w:t xml:space="preserve">.  </w:t>
      </w:r>
      <w:r w:rsidRPr="00BB755A">
        <w:rPr>
          <w:rFonts w:cs="Times New Roman"/>
          <w:bCs/>
          <w:szCs w:val="24"/>
        </w:rPr>
        <w:t xml:space="preserve"> It is in contrast with the strong current that is going on to apostasy.</w:t>
      </w:r>
    </w:p>
    <w:p w14:paraId="17198200" w14:textId="2B2F878C" w:rsidR="00BB755A" w:rsidRPr="00BB755A" w:rsidRDefault="00BB755A" w:rsidP="00C22811">
      <w:pPr>
        <w:spacing w:before="120" w:after="0" w:line="240" w:lineRule="auto"/>
        <w:jc w:val="both"/>
        <w:rPr>
          <w:rFonts w:cs="Times New Roman"/>
          <w:bCs/>
          <w:szCs w:val="24"/>
        </w:rPr>
      </w:pPr>
      <w:r w:rsidRPr="00BB755A">
        <w:rPr>
          <w:rFonts w:cs="Times New Roman"/>
          <w:bCs/>
          <w:szCs w:val="24"/>
        </w:rPr>
        <w:t>A.R.S</w:t>
      </w:r>
      <w:r w:rsidR="009B2024">
        <w:rPr>
          <w:rFonts w:cs="Times New Roman"/>
          <w:bCs/>
          <w:szCs w:val="24"/>
        </w:rPr>
        <w:t xml:space="preserve">.  </w:t>
      </w:r>
      <w:r w:rsidRPr="00BB755A">
        <w:rPr>
          <w:rFonts w:cs="Times New Roman"/>
          <w:bCs/>
          <w:szCs w:val="24"/>
        </w:rPr>
        <w:t xml:space="preserve">The Thessalonians were marked by </w:t>
      </w:r>
      <w:r w:rsidR="004F26F1">
        <w:rPr>
          <w:rFonts w:cs="Times New Roman"/>
          <w:bCs/>
          <w:szCs w:val="24"/>
        </w:rPr>
        <w:t>“</w:t>
      </w:r>
      <w:r w:rsidRPr="00BB755A">
        <w:rPr>
          <w:rFonts w:cs="Times New Roman"/>
          <w:bCs/>
          <w:szCs w:val="24"/>
        </w:rPr>
        <w:t>work of faith, and labour of love, and enduring constancy of hope</w:t>
      </w:r>
      <w:r w:rsidR="004F26F1">
        <w:rPr>
          <w:rFonts w:cs="Times New Roman"/>
          <w:bCs/>
          <w:szCs w:val="24"/>
        </w:rPr>
        <w:t>”</w:t>
      </w:r>
      <w:r w:rsidRPr="00BB755A">
        <w:rPr>
          <w:rFonts w:cs="Times New Roman"/>
          <w:bCs/>
          <w:szCs w:val="24"/>
        </w:rPr>
        <w:t>, 1 Thess 1: 3</w:t>
      </w:r>
      <w:r w:rsidR="009B2024">
        <w:rPr>
          <w:rFonts w:cs="Times New Roman"/>
          <w:bCs/>
          <w:szCs w:val="24"/>
        </w:rPr>
        <w:t xml:space="preserve">.  </w:t>
      </w:r>
      <w:r w:rsidRPr="00BB755A">
        <w:rPr>
          <w:rFonts w:cs="Times New Roman"/>
          <w:bCs/>
          <w:szCs w:val="24"/>
        </w:rPr>
        <w:t>Do you think that is the idea?</w:t>
      </w:r>
    </w:p>
    <w:p w14:paraId="489CE8AE" w14:textId="366804CE"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the idea, and they were new converts</w:t>
      </w:r>
      <w:r w:rsidR="009B2024">
        <w:rPr>
          <w:rFonts w:cs="Times New Roman"/>
          <w:bCs/>
          <w:szCs w:val="24"/>
        </w:rPr>
        <w:t xml:space="preserve">.  </w:t>
      </w:r>
      <w:r w:rsidRPr="00BB755A">
        <w:rPr>
          <w:rFonts w:cs="Times New Roman"/>
          <w:bCs/>
          <w:szCs w:val="24"/>
        </w:rPr>
        <w:t>Paul had been there three sabbath days and preached to them</w:t>
      </w:r>
      <w:r w:rsidR="009B2024">
        <w:rPr>
          <w:rFonts w:cs="Times New Roman"/>
          <w:bCs/>
          <w:szCs w:val="24"/>
        </w:rPr>
        <w:t xml:space="preserve">.  </w:t>
      </w:r>
      <w:r w:rsidRPr="00BB755A">
        <w:rPr>
          <w:rFonts w:cs="Times New Roman"/>
          <w:bCs/>
          <w:szCs w:val="24"/>
        </w:rPr>
        <w:t>They soon proved their reality</w:t>
      </w:r>
      <w:r w:rsidR="009B2024">
        <w:rPr>
          <w:rFonts w:cs="Times New Roman"/>
          <w:bCs/>
          <w:szCs w:val="24"/>
        </w:rPr>
        <w:t xml:space="preserve">.  </w:t>
      </w:r>
      <w:r w:rsidRPr="00BB755A">
        <w:rPr>
          <w:rFonts w:cs="Times New Roman"/>
          <w:bCs/>
          <w:szCs w:val="24"/>
        </w:rPr>
        <w:t>Christianity is very simple when you are newly converted, and when a person knows that he is nearing the very end of his life here he finds Christianity very simple; in between these two points we can become very involved</w:t>
      </w:r>
      <w:r w:rsidR="009B2024">
        <w:rPr>
          <w:rFonts w:cs="Times New Roman"/>
          <w:bCs/>
          <w:szCs w:val="24"/>
        </w:rPr>
        <w:t xml:space="preserve">.  </w:t>
      </w:r>
      <w:r w:rsidRPr="00BB755A">
        <w:rPr>
          <w:rFonts w:cs="Times New Roman"/>
          <w:bCs/>
          <w:szCs w:val="24"/>
        </w:rPr>
        <w:t>Christianity itself is never involved.</w:t>
      </w:r>
    </w:p>
    <w:p w14:paraId="46973B45" w14:textId="27A4002D"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Would Paul</w:t>
      </w:r>
      <w:r w:rsidR="004F26F1">
        <w:rPr>
          <w:rFonts w:cs="Times New Roman"/>
          <w:bCs/>
          <w:szCs w:val="24"/>
        </w:rPr>
        <w:t>’</w:t>
      </w:r>
      <w:r w:rsidRPr="00BB755A">
        <w:rPr>
          <w:rFonts w:cs="Times New Roman"/>
          <w:bCs/>
          <w:szCs w:val="24"/>
        </w:rPr>
        <w:t>s word to the Philippians be on a similar line as to working out your own salvation with fear and trembling</w:t>
      </w:r>
      <w:r w:rsidR="00726DA5">
        <w:rPr>
          <w:rFonts w:cs="Times New Roman"/>
          <w:bCs/>
          <w:szCs w:val="24"/>
        </w:rPr>
        <w:t xml:space="preserve">, </w:t>
      </w:r>
      <w:r w:rsidRPr="00BB755A">
        <w:rPr>
          <w:rFonts w:cs="Times New Roman"/>
          <w:bCs/>
          <w:szCs w:val="24"/>
        </w:rPr>
        <w:t>chap 2: 12</w:t>
      </w:r>
      <w:r w:rsidR="003C3CAD">
        <w:rPr>
          <w:rFonts w:cs="Times New Roman"/>
          <w:bCs/>
          <w:szCs w:val="24"/>
        </w:rPr>
        <w:t xml:space="preserve">?  </w:t>
      </w:r>
      <w:r w:rsidRPr="00BB755A">
        <w:rPr>
          <w:rFonts w:cs="Times New Roman"/>
          <w:bCs/>
          <w:szCs w:val="24"/>
        </w:rPr>
        <w:t>It would preserve us from claiming anything, as you say, but at the same time manifest that we are in salvation.</w:t>
      </w:r>
    </w:p>
    <w:p w14:paraId="32C99AA9" w14:textId="1D14081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That is right</w:t>
      </w:r>
      <w:r w:rsidR="009B2024">
        <w:rPr>
          <w:rFonts w:cs="Times New Roman"/>
          <w:bCs/>
          <w:szCs w:val="24"/>
        </w:rPr>
        <w:t xml:space="preserve">.  </w:t>
      </w:r>
      <w:r w:rsidRPr="00BB755A">
        <w:rPr>
          <w:rFonts w:cs="Times New Roman"/>
          <w:bCs/>
          <w:szCs w:val="24"/>
        </w:rPr>
        <w:t>That actually refers to a local company working out its own salvation</w:t>
      </w:r>
      <w:r w:rsidR="009B2024">
        <w:rPr>
          <w:rFonts w:cs="Times New Roman"/>
          <w:bCs/>
          <w:szCs w:val="24"/>
        </w:rPr>
        <w:t xml:space="preserve">.  </w:t>
      </w:r>
      <w:r w:rsidRPr="00BB755A">
        <w:rPr>
          <w:rFonts w:cs="Times New Roman"/>
          <w:bCs/>
          <w:szCs w:val="24"/>
        </w:rPr>
        <w:t>With the personnel available they work out something to a result</w:t>
      </w:r>
      <w:r w:rsidR="009B2024">
        <w:rPr>
          <w:rFonts w:cs="Times New Roman"/>
          <w:bCs/>
          <w:szCs w:val="24"/>
        </w:rPr>
        <w:t xml:space="preserve">.  </w:t>
      </w:r>
      <w:r w:rsidRPr="00BB755A">
        <w:rPr>
          <w:rFonts w:cs="Times New Roman"/>
          <w:bCs/>
          <w:szCs w:val="24"/>
        </w:rPr>
        <w:t>There is nothing more testing in a sense than being in a locality working with others; it needs this kind of manhood we are reading of in 2 Peter</w:t>
      </w:r>
      <w:r w:rsidR="009B2024">
        <w:rPr>
          <w:rFonts w:cs="Times New Roman"/>
          <w:bCs/>
          <w:szCs w:val="24"/>
        </w:rPr>
        <w:t xml:space="preserve">.  </w:t>
      </w:r>
      <w:r w:rsidRPr="00BB755A">
        <w:rPr>
          <w:rFonts w:cs="Times New Roman"/>
          <w:bCs/>
          <w:szCs w:val="24"/>
        </w:rPr>
        <w:t xml:space="preserve">To be one of a local company and work with others we need to have in our faith virtue, in virtue knowledge, in knowledge </w:t>
      </w:r>
      <w:r w:rsidRPr="00BB755A">
        <w:rPr>
          <w:rFonts w:cs="Times New Roman"/>
          <w:bCs/>
          <w:szCs w:val="24"/>
        </w:rPr>
        <w:lastRenderedPageBreak/>
        <w:t>temperance, and so on as this verse indicates</w:t>
      </w:r>
      <w:r w:rsidR="009B2024">
        <w:rPr>
          <w:rFonts w:cs="Times New Roman"/>
          <w:bCs/>
          <w:szCs w:val="24"/>
        </w:rPr>
        <w:t xml:space="preserve">.  </w:t>
      </w:r>
      <w:r w:rsidRPr="00BB755A">
        <w:rPr>
          <w:rFonts w:cs="Times New Roman"/>
          <w:bCs/>
          <w:szCs w:val="24"/>
        </w:rPr>
        <w:t xml:space="preserve"> How much brotherly love is needed, and love.</w:t>
      </w:r>
    </w:p>
    <w:p w14:paraId="7B3F2201" w14:textId="5D5540E4"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 So that the thing is seen collectively, it is where you enjoy the collective expression of it.</w:t>
      </w:r>
    </w:p>
    <w:p w14:paraId="40086DAF" w14:textId="3D7B543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 and we are not to be afraid of the collective idea, nor of the local idea</w:t>
      </w:r>
      <w:r w:rsidR="009B2024">
        <w:rPr>
          <w:rFonts w:cs="Times New Roman"/>
          <w:bCs/>
          <w:szCs w:val="24"/>
        </w:rPr>
        <w:t xml:space="preserve">.  </w:t>
      </w:r>
      <w:r w:rsidRPr="00BB755A">
        <w:rPr>
          <w:rFonts w:cs="Times New Roman"/>
          <w:bCs/>
          <w:szCs w:val="24"/>
        </w:rPr>
        <w:t>The gospel has in mind that there should be an expression of things collectively, locally</w:t>
      </w:r>
      <w:r w:rsidR="009B2024">
        <w:rPr>
          <w:rFonts w:cs="Times New Roman"/>
          <w:bCs/>
          <w:szCs w:val="24"/>
        </w:rPr>
        <w:t xml:space="preserve">.  </w:t>
      </w:r>
      <w:r w:rsidRPr="00BB755A">
        <w:rPr>
          <w:rFonts w:cs="Times New Roman"/>
          <w:bCs/>
          <w:szCs w:val="24"/>
        </w:rPr>
        <w:t>In Matthew 26 and Mark 14, where the woman anoints the Lord</w:t>
      </w:r>
      <w:r w:rsidR="004F26F1">
        <w:rPr>
          <w:rFonts w:cs="Times New Roman"/>
          <w:bCs/>
          <w:szCs w:val="24"/>
        </w:rPr>
        <w:t>’</w:t>
      </w:r>
      <w:r w:rsidRPr="00BB755A">
        <w:rPr>
          <w:rFonts w:cs="Times New Roman"/>
          <w:bCs/>
          <w:szCs w:val="24"/>
        </w:rPr>
        <w:t xml:space="preserve">s head, the Lord says, </w:t>
      </w:r>
      <w:r w:rsidR="004F26F1">
        <w:rPr>
          <w:rFonts w:cs="Times New Roman"/>
          <w:bCs/>
          <w:szCs w:val="24"/>
        </w:rPr>
        <w:t>“</w:t>
      </w:r>
      <w:r w:rsidRPr="00BB755A">
        <w:rPr>
          <w:rFonts w:cs="Times New Roman"/>
          <w:bCs/>
          <w:szCs w:val="24"/>
        </w:rPr>
        <w:t>Wheresoever</w:t>
      </w:r>
      <w:r w:rsidR="004F26F1">
        <w:rPr>
          <w:rFonts w:cs="Times New Roman"/>
          <w:bCs/>
          <w:szCs w:val="24"/>
        </w:rPr>
        <w:t>”</w:t>
      </w:r>
      <w:r w:rsidRPr="00BB755A">
        <w:rPr>
          <w:rFonts w:cs="Times New Roman"/>
          <w:bCs/>
          <w:szCs w:val="24"/>
        </w:rPr>
        <w:t xml:space="preserve">; not </w:t>
      </w:r>
      <w:r w:rsidR="004F26F1">
        <w:rPr>
          <w:rFonts w:cs="Times New Roman"/>
          <w:bCs/>
          <w:szCs w:val="24"/>
        </w:rPr>
        <w:t>‘</w:t>
      </w:r>
      <w:r w:rsidRPr="00BB755A">
        <w:rPr>
          <w:rFonts w:cs="Times New Roman"/>
          <w:bCs/>
          <w:szCs w:val="24"/>
        </w:rPr>
        <w:t>whensoever</w:t>
      </w:r>
      <w:r w:rsidR="004F26F1">
        <w:rPr>
          <w:rFonts w:cs="Times New Roman"/>
          <w:bCs/>
          <w:szCs w:val="24"/>
        </w:rPr>
        <w:t>’</w:t>
      </w:r>
      <w:r w:rsidRPr="00BB755A">
        <w:rPr>
          <w:rFonts w:cs="Times New Roman"/>
          <w:bCs/>
          <w:szCs w:val="24"/>
        </w:rPr>
        <w:t xml:space="preserve"> but </w:t>
      </w:r>
      <w:r w:rsidR="004F26F1">
        <w:rPr>
          <w:rFonts w:cs="Times New Roman"/>
          <w:bCs/>
          <w:szCs w:val="24"/>
        </w:rPr>
        <w:t>“</w:t>
      </w:r>
      <w:r w:rsidRPr="00BB755A">
        <w:rPr>
          <w:rFonts w:cs="Times New Roman"/>
          <w:bCs/>
          <w:szCs w:val="24"/>
        </w:rPr>
        <w:t>wheresoever these glad tidings may be preached</w:t>
      </w:r>
      <w:r w:rsidR="004F26F1">
        <w:rPr>
          <w:rFonts w:cs="Times New Roman"/>
          <w:bCs/>
          <w:szCs w:val="24"/>
        </w:rPr>
        <w:t>”</w:t>
      </w:r>
      <w:r w:rsidRPr="00BB755A">
        <w:rPr>
          <w:rFonts w:cs="Times New Roman"/>
          <w:bCs/>
          <w:szCs w:val="24"/>
        </w:rPr>
        <w:t>, that is the glad tidings preached in a place</w:t>
      </w:r>
      <w:r w:rsidR="009B2024">
        <w:rPr>
          <w:rFonts w:cs="Times New Roman"/>
          <w:bCs/>
          <w:szCs w:val="24"/>
        </w:rPr>
        <w:t xml:space="preserve">.  </w:t>
      </w:r>
      <w:r w:rsidRPr="00BB755A">
        <w:rPr>
          <w:rFonts w:cs="Times New Roman"/>
          <w:bCs/>
          <w:szCs w:val="24"/>
        </w:rPr>
        <w:t>It has in view producing persons of that character</w:t>
      </w:r>
      <w:r w:rsidR="009B2024">
        <w:rPr>
          <w:rFonts w:cs="Times New Roman"/>
          <w:bCs/>
          <w:szCs w:val="24"/>
        </w:rPr>
        <w:t xml:space="preserve">.  </w:t>
      </w:r>
      <w:r w:rsidRPr="00BB755A">
        <w:rPr>
          <w:rFonts w:cs="Times New Roman"/>
          <w:bCs/>
          <w:szCs w:val="24"/>
        </w:rPr>
        <w:t>If you have persons in a place who are proving their reality what do you have</w:t>
      </w:r>
      <w:r w:rsidR="003C3CAD">
        <w:rPr>
          <w:rFonts w:cs="Times New Roman"/>
          <w:bCs/>
          <w:szCs w:val="24"/>
        </w:rPr>
        <w:t xml:space="preserve">?  </w:t>
      </w:r>
      <w:r w:rsidRPr="00BB755A">
        <w:rPr>
          <w:rFonts w:cs="Times New Roman"/>
          <w:bCs/>
          <w:szCs w:val="24"/>
        </w:rPr>
        <w:t>You have assembly personnel</w:t>
      </w:r>
      <w:r w:rsidR="009B2024">
        <w:rPr>
          <w:rFonts w:cs="Times New Roman"/>
          <w:bCs/>
          <w:szCs w:val="24"/>
        </w:rPr>
        <w:t xml:space="preserve">.  </w:t>
      </w:r>
      <w:r w:rsidRPr="00BB755A">
        <w:rPr>
          <w:rFonts w:cs="Times New Roman"/>
          <w:bCs/>
          <w:szCs w:val="24"/>
        </w:rPr>
        <w:t>Now such persons would not claim to be the assembly but there would be there what answers to local assembly conditions.</w:t>
      </w:r>
    </w:p>
    <w:p w14:paraId="1E64AD04" w14:textId="791489DA"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As you say, we would not claim to be the assembly, for every one who is indwelt by the Spirit belongs to it, but the expression of it is seen in such </w:t>
      </w:r>
      <w:r w:rsidR="00633A39">
        <w:rPr>
          <w:rFonts w:cs="Times New Roman"/>
          <w:bCs/>
          <w:szCs w:val="24"/>
        </w:rPr>
        <w:t>persons</w:t>
      </w:r>
      <w:r w:rsidRPr="00BB755A">
        <w:rPr>
          <w:rFonts w:cs="Times New Roman"/>
          <w:bCs/>
          <w:szCs w:val="24"/>
        </w:rPr>
        <w:t>.</w:t>
      </w:r>
    </w:p>
    <w:p w14:paraId="174E2F26" w14:textId="31B467E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be thankful for every believer on the earth who is real, and the Lord knows every one of them</w:t>
      </w:r>
      <w:r w:rsidR="009B2024">
        <w:rPr>
          <w:rFonts w:cs="Times New Roman"/>
          <w:bCs/>
          <w:szCs w:val="24"/>
        </w:rPr>
        <w:t xml:space="preserve">.  </w:t>
      </w:r>
      <w:r w:rsidRPr="00BB755A">
        <w:rPr>
          <w:rFonts w:cs="Times New Roman"/>
          <w:bCs/>
          <w:szCs w:val="24"/>
        </w:rPr>
        <w:t>Along with that we are to be committed to provide assembly conditions for Christ</w:t>
      </w:r>
      <w:r w:rsidR="009B2024">
        <w:rPr>
          <w:rFonts w:cs="Times New Roman"/>
          <w:bCs/>
          <w:szCs w:val="24"/>
        </w:rPr>
        <w:t xml:space="preserve">.  </w:t>
      </w:r>
      <w:r w:rsidRPr="00BB755A">
        <w:rPr>
          <w:rFonts w:cs="Times New Roman"/>
          <w:bCs/>
          <w:szCs w:val="24"/>
        </w:rPr>
        <w:t>The recovery that began with Mr Darby had in view what was collective locally</w:t>
      </w:r>
      <w:r w:rsidR="009B2024">
        <w:rPr>
          <w:rFonts w:cs="Times New Roman"/>
          <w:bCs/>
          <w:szCs w:val="24"/>
        </w:rPr>
        <w:t xml:space="preserve">.  </w:t>
      </w:r>
      <w:r w:rsidRPr="00BB755A">
        <w:rPr>
          <w:rFonts w:cs="Times New Roman"/>
          <w:bCs/>
          <w:szCs w:val="24"/>
        </w:rPr>
        <w:t>The recovery is not to a Pentecostal order of things; the recovery is to Paul</w:t>
      </w:r>
      <w:r w:rsidR="004F26F1">
        <w:rPr>
          <w:rFonts w:cs="Times New Roman"/>
          <w:bCs/>
          <w:szCs w:val="24"/>
        </w:rPr>
        <w:t>’</w:t>
      </w:r>
      <w:r w:rsidRPr="00BB755A">
        <w:rPr>
          <w:rFonts w:cs="Times New Roman"/>
          <w:bCs/>
          <w:szCs w:val="24"/>
        </w:rPr>
        <w:t>s order of things which involves local assemblies</w:t>
      </w:r>
      <w:r w:rsidR="009B2024">
        <w:rPr>
          <w:rFonts w:cs="Times New Roman"/>
          <w:bCs/>
          <w:szCs w:val="24"/>
        </w:rPr>
        <w:t xml:space="preserve">.  </w:t>
      </w:r>
      <w:r w:rsidRPr="00BB755A">
        <w:rPr>
          <w:rFonts w:cs="Times New Roman"/>
          <w:bCs/>
          <w:szCs w:val="24"/>
        </w:rPr>
        <w:t>As a result of Paul</w:t>
      </w:r>
      <w:r w:rsidR="004F26F1">
        <w:rPr>
          <w:rFonts w:cs="Times New Roman"/>
          <w:bCs/>
          <w:szCs w:val="24"/>
        </w:rPr>
        <w:t>’</w:t>
      </w:r>
      <w:r w:rsidRPr="00BB755A">
        <w:rPr>
          <w:rFonts w:cs="Times New Roman"/>
          <w:bCs/>
          <w:szCs w:val="24"/>
        </w:rPr>
        <w:t>s preaching at Corinth and Ephesus and elsewhere there were local assemblies</w:t>
      </w:r>
      <w:r w:rsidR="009B2024">
        <w:rPr>
          <w:rFonts w:cs="Times New Roman"/>
          <w:bCs/>
          <w:szCs w:val="24"/>
        </w:rPr>
        <w:t xml:space="preserve">.  </w:t>
      </w:r>
      <w:r w:rsidRPr="00BB755A">
        <w:rPr>
          <w:rFonts w:cs="Times New Roman"/>
          <w:bCs/>
          <w:szCs w:val="24"/>
        </w:rPr>
        <w:t>He could address the assembly of God which is in Corinth</w:t>
      </w:r>
      <w:r w:rsidR="009B2024">
        <w:rPr>
          <w:rFonts w:cs="Times New Roman"/>
          <w:bCs/>
          <w:szCs w:val="24"/>
        </w:rPr>
        <w:t xml:space="preserve">.  </w:t>
      </w:r>
      <w:r w:rsidRPr="00BB755A">
        <w:rPr>
          <w:rFonts w:cs="Times New Roman"/>
          <w:bCs/>
          <w:szCs w:val="24"/>
        </w:rPr>
        <w:t>We could not do that now, nevertheless we are not to give up the idea of providing local assembly conditions for the heart of the Lord Jesus in His absence.</w:t>
      </w:r>
    </w:p>
    <w:p w14:paraId="2D737D3A" w14:textId="1AC3F72D"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John very carefully avoids anything official, does he not</w:t>
      </w:r>
      <w:r w:rsidR="003C3CAD">
        <w:rPr>
          <w:rFonts w:cs="Times New Roman"/>
          <w:bCs/>
          <w:szCs w:val="24"/>
        </w:rPr>
        <w:t xml:space="preserve">?  </w:t>
      </w:r>
      <w:r w:rsidRPr="00BB755A">
        <w:rPr>
          <w:rFonts w:cs="Times New Roman"/>
          <w:bCs/>
          <w:szCs w:val="24"/>
        </w:rPr>
        <w:t xml:space="preserve">It is lovely to see how he expresses the local position: </w:t>
      </w:r>
      <w:r w:rsidR="004F26F1">
        <w:rPr>
          <w:rFonts w:cs="Times New Roman"/>
          <w:bCs/>
          <w:szCs w:val="24"/>
        </w:rPr>
        <w:t>“</w:t>
      </w:r>
      <w:r w:rsidRPr="00BB755A">
        <w:rPr>
          <w:rFonts w:cs="Times New Roman"/>
          <w:bCs/>
          <w:szCs w:val="24"/>
        </w:rPr>
        <w:t>where the disciples were</w:t>
      </w:r>
      <w:r w:rsidR="004F26F1">
        <w:rPr>
          <w:rFonts w:cs="Times New Roman"/>
          <w:bCs/>
          <w:szCs w:val="24"/>
        </w:rPr>
        <w:t>”</w:t>
      </w:r>
      <w:r w:rsidRPr="00BB755A">
        <w:rPr>
          <w:rFonts w:cs="Times New Roman"/>
          <w:bCs/>
          <w:szCs w:val="24"/>
        </w:rPr>
        <w:t>, John 20: 19</w:t>
      </w:r>
      <w:r w:rsidR="009B2024">
        <w:rPr>
          <w:rFonts w:cs="Times New Roman"/>
          <w:bCs/>
          <w:szCs w:val="24"/>
        </w:rPr>
        <w:t xml:space="preserve">.  </w:t>
      </w:r>
      <w:r w:rsidRPr="00BB755A">
        <w:rPr>
          <w:rFonts w:cs="Times New Roman"/>
          <w:bCs/>
          <w:szCs w:val="24"/>
        </w:rPr>
        <w:t>What could be simpler than that</w:t>
      </w:r>
      <w:r w:rsidR="003C3CAD">
        <w:rPr>
          <w:rFonts w:cs="Times New Roman"/>
          <w:bCs/>
          <w:szCs w:val="24"/>
        </w:rPr>
        <w:t xml:space="preserve">?  </w:t>
      </w:r>
      <w:r w:rsidRPr="00BB755A">
        <w:rPr>
          <w:rFonts w:cs="Times New Roman"/>
          <w:bCs/>
          <w:szCs w:val="24"/>
        </w:rPr>
        <w:t>Yet they were disciples and were together, and the doors were shut for fear of the Jews.</w:t>
      </w:r>
    </w:p>
    <w:p w14:paraId="4297EB4B" w14:textId="26046F7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With that in mind I was wondering what you think of these popular preachers and revival meetings going on</w:t>
      </w:r>
      <w:r w:rsidR="009B2024">
        <w:rPr>
          <w:rFonts w:cs="Times New Roman"/>
          <w:bCs/>
          <w:szCs w:val="24"/>
        </w:rPr>
        <w:t xml:space="preserve">.  </w:t>
      </w:r>
      <w:r w:rsidRPr="00BB755A">
        <w:rPr>
          <w:rFonts w:cs="Times New Roman"/>
          <w:bCs/>
          <w:szCs w:val="24"/>
        </w:rPr>
        <w:t>Many young people have been converted through them.</w:t>
      </w:r>
    </w:p>
    <w:p w14:paraId="592A7230" w14:textId="09AF2758"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You are thankful for every one of them</w:t>
      </w:r>
      <w:r w:rsidR="009B2024">
        <w:rPr>
          <w:rFonts w:cs="Times New Roman"/>
          <w:bCs/>
          <w:szCs w:val="24"/>
        </w:rPr>
        <w:t xml:space="preserve">.  </w:t>
      </w:r>
      <w:r w:rsidRPr="00BB755A">
        <w:rPr>
          <w:rFonts w:cs="Times New Roman"/>
          <w:bCs/>
          <w:szCs w:val="24"/>
        </w:rPr>
        <w:t xml:space="preserve">It is somewhat like what James and John said to the Lord: </w:t>
      </w:r>
      <w:r w:rsidR="004F26F1">
        <w:rPr>
          <w:rFonts w:cs="Times New Roman"/>
          <w:bCs/>
          <w:szCs w:val="24"/>
        </w:rPr>
        <w:t>“</w:t>
      </w:r>
      <w:r w:rsidRPr="00BB755A">
        <w:rPr>
          <w:rFonts w:cs="Times New Roman"/>
          <w:bCs/>
          <w:szCs w:val="24"/>
        </w:rPr>
        <w:t xml:space="preserve">We saw some one casting out demons in thy name </w:t>
      </w:r>
      <w:r w:rsidR="009B2024">
        <w:rPr>
          <w:rFonts w:cs="Times New Roman"/>
          <w:bCs/>
          <w:szCs w:val="24"/>
        </w:rPr>
        <w:t xml:space="preserve">... </w:t>
      </w:r>
      <w:r w:rsidRPr="00BB755A">
        <w:rPr>
          <w:rFonts w:cs="Times New Roman"/>
          <w:bCs/>
          <w:szCs w:val="24"/>
        </w:rPr>
        <w:t>and we forbad him</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 Lord said, </w:t>
      </w:r>
      <w:r w:rsidR="004F26F1">
        <w:rPr>
          <w:rFonts w:cs="Times New Roman"/>
          <w:bCs/>
          <w:szCs w:val="24"/>
        </w:rPr>
        <w:t>“</w:t>
      </w:r>
      <w:r w:rsidRPr="00BB755A">
        <w:rPr>
          <w:rFonts w:cs="Times New Roman"/>
          <w:bCs/>
          <w:szCs w:val="24"/>
        </w:rPr>
        <w:t xml:space="preserve">Forbid him not </w:t>
      </w:r>
      <w:r w:rsidR="009B2024">
        <w:rPr>
          <w:rFonts w:cs="Times New Roman"/>
          <w:bCs/>
          <w:szCs w:val="24"/>
        </w:rPr>
        <w:t xml:space="preserve">...  </w:t>
      </w:r>
      <w:r w:rsidRPr="00BB755A">
        <w:rPr>
          <w:rFonts w:cs="Times New Roman"/>
          <w:bCs/>
          <w:szCs w:val="24"/>
        </w:rPr>
        <w:t>for he who is not against us is for us</w:t>
      </w:r>
      <w:r w:rsidR="004F26F1">
        <w:rPr>
          <w:rFonts w:cs="Times New Roman"/>
          <w:bCs/>
          <w:szCs w:val="24"/>
        </w:rPr>
        <w:t>”</w:t>
      </w:r>
      <w:r w:rsidRPr="00BB755A">
        <w:rPr>
          <w:rFonts w:cs="Times New Roman"/>
          <w:bCs/>
          <w:szCs w:val="24"/>
        </w:rPr>
        <w:t>, Mark 9: 38-40</w:t>
      </w:r>
      <w:r w:rsidR="009B2024">
        <w:rPr>
          <w:rFonts w:cs="Times New Roman"/>
          <w:bCs/>
          <w:szCs w:val="24"/>
        </w:rPr>
        <w:t xml:space="preserve">.  </w:t>
      </w:r>
      <w:r w:rsidRPr="00BB755A">
        <w:rPr>
          <w:rFonts w:cs="Times New Roman"/>
          <w:bCs/>
          <w:szCs w:val="24"/>
        </w:rPr>
        <w:t>The Lord did not say, Link on with him and help him in his work</w:t>
      </w:r>
      <w:r w:rsidR="009B2024">
        <w:rPr>
          <w:rFonts w:cs="Times New Roman"/>
          <w:bCs/>
          <w:szCs w:val="24"/>
        </w:rPr>
        <w:t xml:space="preserve">.  </w:t>
      </w:r>
      <w:r w:rsidRPr="00BB755A">
        <w:rPr>
          <w:rFonts w:cs="Times New Roman"/>
          <w:bCs/>
          <w:szCs w:val="24"/>
        </w:rPr>
        <w:t>What do you say about that?</w:t>
      </w:r>
    </w:p>
    <w:p w14:paraId="4C6B8263" w14:textId="1CD72CC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I think that is very excellent.</w:t>
      </w:r>
    </w:p>
    <w:p w14:paraId="5375FFD5" w14:textId="1A10612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Much depends on the objective in preaching</w:t>
      </w:r>
      <w:r w:rsidR="009B2024">
        <w:rPr>
          <w:rFonts w:cs="Times New Roman"/>
          <w:bCs/>
          <w:szCs w:val="24"/>
        </w:rPr>
        <w:t xml:space="preserve">.  </w:t>
      </w:r>
      <w:r w:rsidRPr="00BB755A">
        <w:rPr>
          <w:rFonts w:cs="Times New Roman"/>
          <w:bCs/>
          <w:szCs w:val="24"/>
        </w:rPr>
        <w:t>I would like, and I think you would, to preach having the objective to secure persons for the assembly</w:t>
      </w:r>
      <w:r w:rsidR="009B2024">
        <w:rPr>
          <w:rFonts w:cs="Times New Roman"/>
          <w:bCs/>
          <w:szCs w:val="24"/>
        </w:rPr>
        <w:t xml:space="preserve">.  </w:t>
      </w:r>
      <w:r w:rsidRPr="00BB755A">
        <w:rPr>
          <w:rFonts w:cs="Times New Roman"/>
          <w:bCs/>
          <w:szCs w:val="24"/>
        </w:rPr>
        <w:t>Your objective colours your preaching even unconsciously</w:t>
      </w:r>
      <w:r w:rsidR="009B2024">
        <w:rPr>
          <w:rFonts w:cs="Times New Roman"/>
          <w:bCs/>
          <w:szCs w:val="24"/>
        </w:rPr>
        <w:t xml:space="preserve">.  </w:t>
      </w:r>
      <w:r w:rsidRPr="00BB755A">
        <w:rPr>
          <w:rFonts w:cs="Times New Roman"/>
          <w:bCs/>
          <w:szCs w:val="24"/>
        </w:rPr>
        <w:t xml:space="preserve">If a preacher has the objective to save souls from hell, you are thankful for that, but that objective colours his preaching, it is a </w:t>
      </w:r>
      <w:r w:rsidR="00782759" w:rsidRPr="00BB755A">
        <w:rPr>
          <w:rFonts w:cs="Times New Roman"/>
          <w:bCs/>
          <w:szCs w:val="24"/>
        </w:rPr>
        <w:t>limited objective</w:t>
      </w:r>
      <w:r w:rsidR="009B2024">
        <w:rPr>
          <w:rFonts w:cs="Times New Roman"/>
          <w:bCs/>
          <w:szCs w:val="24"/>
        </w:rPr>
        <w:t xml:space="preserve">.  </w:t>
      </w:r>
      <w:r w:rsidRPr="00BB755A">
        <w:rPr>
          <w:rFonts w:cs="Times New Roman"/>
          <w:bCs/>
          <w:szCs w:val="24"/>
        </w:rPr>
        <w:t>Preachings should have in view securing persons for the assembly.</w:t>
      </w:r>
    </w:p>
    <w:p w14:paraId="70E46F7C" w14:textId="44FEE7C3"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Yes, the preaching of the cross.</w:t>
      </w:r>
    </w:p>
    <w:p w14:paraId="0695D17A" w14:textId="6B31CBC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Paul</w:t>
      </w:r>
      <w:r w:rsidR="004F26F1">
        <w:rPr>
          <w:rFonts w:cs="Times New Roman"/>
          <w:bCs/>
          <w:szCs w:val="24"/>
        </w:rPr>
        <w:t>’</w:t>
      </w:r>
      <w:r w:rsidRPr="00BB755A">
        <w:rPr>
          <w:rFonts w:cs="Times New Roman"/>
          <w:bCs/>
          <w:szCs w:val="24"/>
        </w:rPr>
        <w:t xml:space="preserve">s gospel ought to be preached today, </w:t>
      </w:r>
      <w:r w:rsidR="004F26F1">
        <w:rPr>
          <w:rFonts w:cs="Times New Roman"/>
          <w:bCs/>
          <w:szCs w:val="24"/>
        </w:rPr>
        <w:t>“</w:t>
      </w:r>
      <w:r w:rsidRPr="00BB755A">
        <w:rPr>
          <w:rFonts w:cs="Times New Roman"/>
          <w:bCs/>
          <w:szCs w:val="24"/>
        </w:rPr>
        <w:t>for obedience of faith</w:t>
      </w:r>
      <w:r w:rsidR="004F26F1">
        <w:rPr>
          <w:rFonts w:cs="Times New Roman"/>
          <w:bCs/>
          <w:szCs w:val="24"/>
        </w:rPr>
        <w:t>”</w:t>
      </w:r>
      <w:r w:rsidRPr="00BB755A">
        <w:rPr>
          <w:rFonts w:cs="Times New Roman"/>
          <w:bCs/>
          <w:szCs w:val="24"/>
        </w:rPr>
        <w:t>, Rom 1: 5.</w:t>
      </w:r>
    </w:p>
    <w:p w14:paraId="3C91D850" w14:textId="31F2A001"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God will have all men to be saved and come to the knowledge of the truth</w:t>
      </w:r>
      <w:r w:rsidR="00782759">
        <w:rPr>
          <w:rFonts w:cs="Times New Roman"/>
          <w:bCs/>
          <w:szCs w:val="24"/>
        </w:rPr>
        <w:t xml:space="preserve">, </w:t>
      </w:r>
      <w:r w:rsidRPr="00BB755A">
        <w:rPr>
          <w:rFonts w:cs="Times New Roman"/>
          <w:bCs/>
          <w:szCs w:val="24"/>
        </w:rPr>
        <w:t>1 Tim 2: 4</w:t>
      </w:r>
      <w:r w:rsidR="009B2024">
        <w:rPr>
          <w:rFonts w:cs="Times New Roman"/>
          <w:bCs/>
          <w:szCs w:val="24"/>
        </w:rPr>
        <w:t xml:space="preserve">.  </w:t>
      </w:r>
      <w:r w:rsidRPr="00BB755A">
        <w:rPr>
          <w:rFonts w:cs="Times New Roman"/>
          <w:bCs/>
          <w:szCs w:val="24"/>
        </w:rPr>
        <w:t>That is the way it is put.</w:t>
      </w:r>
    </w:p>
    <w:p w14:paraId="4224483C" w14:textId="4ABEA60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can understand concern as to attending popular preachings</w:t>
      </w:r>
      <w:r w:rsidR="009B2024">
        <w:rPr>
          <w:rFonts w:cs="Times New Roman"/>
          <w:bCs/>
          <w:szCs w:val="24"/>
        </w:rPr>
        <w:t xml:space="preserve">.  </w:t>
      </w:r>
      <w:r w:rsidRPr="00BB755A">
        <w:rPr>
          <w:rFonts w:cs="Times New Roman"/>
          <w:bCs/>
          <w:szCs w:val="24"/>
        </w:rPr>
        <w:t>If you read Mr Stoney</w:t>
      </w:r>
      <w:r w:rsidR="004F26F1">
        <w:rPr>
          <w:rFonts w:cs="Times New Roman"/>
          <w:bCs/>
          <w:szCs w:val="24"/>
        </w:rPr>
        <w:t>’</w:t>
      </w:r>
      <w:r w:rsidRPr="00BB755A">
        <w:rPr>
          <w:rFonts w:cs="Times New Roman"/>
          <w:bCs/>
          <w:szCs w:val="24"/>
        </w:rPr>
        <w:t xml:space="preserve">s ministry you will find how concerned he was in his day as to the popularising of preachings; he condemns placards, distribution of bills and all </w:t>
      </w:r>
      <w:r w:rsidR="009B22B0" w:rsidRPr="00BB755A">
        <w:rPr>
          <w:rFonts w:cs="Times New Roman"/>
          <w:bCs/>
          <w:szCs w:val="24"/>
        </w:rPr>
        <w:t>these kinds of things</w:t>
      </w:r>
      <w:r w:rsidRPr="00BB755A">
        <w:rPr>
          <w:rFonts w:cs="Times New Roman"/>
          <w:bCs/>
          <w:szCs w:val="24"/>
        </w:rPr>
        <w:t>.</w:t>
      </w:r>
    </w:p>
    <w:p w14:paraId="04F3F11B" w14:textId="72AB26BD" w:rsidR="00BB755A" w:rsidRPr="00BB755A" w:rsidRDefault="00BB755A" w:rsidP="00C22811">
      <w:pPr>
        <w:spacing w:before="120" w:after="0" w:line="240" w:lineRule="auto"/>
        <w:jc w:val="both"/>
        <w:rPr>
          <w:rFonts w:cs="Times New Roman"/>
          <w:bCs/>
          <w:szCs w:val="24"/>
        </w:rPr>
      </w:pPr>
      <w:r w:rsidRPr="00BB755A">
        <w:rPr>
          <w:rFonts w:cs="Times New Roman"/>
          <w:bCs/>
          <w:szCs w:val="24"/>
        </w:rPr>
        <w:t>S.B.F</w:t>
      </w:r>
      <w:r w:rsidR="009B2024">
        <w:rPr>
          <w:rFonts w:cs="Times New Roman"/>
          <w:bCs/>
          <w:szCs w:val="24"/>
        </w:rPr>
        <w:t xml:space="preserve">.  </w:t>
      </w:r>
      <w:r w:rsidRPr="00BB755A">
        <w:rPr>
          <w:rFonts w:cs="Times New Roman"/>
          <w:bCs/>
          <w:szCs w:val="24"/>
        </w:rPr>
        <w:t>Ought we to regard these things as a challenge</w:t>
      </w:r>
      <w:r w:rsidR="003C3CAD">
        <w:rPr>
          <w:rFonts w:cs="Times New Roman"/>
          <w:bCs/>
          <w:szCs w:val="24"/>
        </w:rPr>
        <w:t xml:space="preserve">?  </w:t>
      </w:r>
      <w:r w:rsidR="004F26F1">
        <w:rPr>
          <w:rFonts w:cs="Times New Roman"/>
          <w:bCs/>
          <w:szCs w:val="24"/>
        </w:rPr>
        <w:t>“</w:t>
      </w:r>
      <w:r w:rsidRPr="00BB755A">
        <w:rPr>
          <w:rFonts w:cs="Times New Roman"/>
          <w:bCs/>
          <w:szCs w:val="24"/>
        </w:rPr>
        <w:t>Is there no balm in Gilead</w:t>
      </w:r>
      <w:r w:rsidR="003C3CAD">
        <w:rPr>
          <w:rFonts w:cs="Times New Roman"/>
          <w:bCs/>
          <w:szCs w:val="24"/>
        </w:rPr>
        <w:t xml:space="preserve">?  </w:t>
      </w:r>
      <w:r w:rsidRPr="00BB755A">
        <w:rPr>
          <w:rFonts w:cs="Times New Roman"/>
          <w:bCs/>
          <w:szCs w:val="24"/>
        </w:rPr>
        <w:t>is there no physician there?</w:t>
      </w:r>
      <w:r w:rsidR="004F26F1">
        <w:rPr>
          <w:rFonts w:cs="Times New Roman"/>
          <w:bCs/>
          <w:szCs w:val="24"/>
        </w:rPr>
        <w:t>”</w:t>
      </w:r>
      <w:r w:rsidRPr="00BB755A">
        <w:rPr>
          <w:rFonts w:cs="Times New Roman"/>
          <w:bCs/>
          <w:szCs w:val="24"/>
        </w:rPr>
        <w:t xml:space="preserve"> Jer 8: 22</w:t>
      </w:r>
      <w:r w:rsidR="009B2024">
        <w:rPr>
          <w:rFonts w:cs="Times New Roman"/>
          <w:bCs/>
          <w:szCs w:val="24"/>
        </w:rPr>
        <w:t xml:space="preserve">.  </w:t>
      </w:r>
      <w:r w:rsidRPr="00BB755A">
        <w:rPr>
          <w:rFonts w:cs="Times New Roman"/>
          <w:bCs/>
          <w:szCs w:val="24"/>
        </w:rPr>
        <w:t>That is what we should be asking ourselves, is it not?</w:t>
      </w:r>
    </w:p>
    <w:p w14:paraId="1D753AFA" w14:textId="32AE636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ought to concern us that the preaching should be maintained</w:t>
      </w:r>
      <w:r w:rsidR="009B2024">
        <w:rPr>
          <w:rFonts w:cs="Times New Roman"/>
          <w:bCs/>
          <w:szCs w:val="24"/>
        </w:rPr>
        <w:t xml:space="preserve">.  </w:t>
      </w:r>
      <w:r w:rsidRPr="00BB755A">
        <w:rPr>
          <w:rFonts w:cs="Times New Roman"/>
          <w:bCs/>
          <w:szCs w:val="24"/>
        </w:rPr>
        <w:t>How much light has been vouchsafed to us as to the gospel and divine objectives in the gospel!</w:t>
      </w:r>
    </w:p>
    <w:p w14:paraId="00FF2F92" w14:textId="3F2817A2" w:rsidR="00C46821" w:rsidRDefault="00BB755A" w:rsidP="00C22811">
      <w:pPr>
        <w:spacing w:before="120" w:after="0" w:line="240" w:lineRule="auto"/>
        <w:jc w:val="both"/>
        <w:rPr>
          <w:rFonts w:cs="Times New Roman"/>
          <w:bCs/>
          <w:szCs w:val="24"/>
        </w:rPr>
      </w:pPr>
      <w:r w:rsidRPr="00BB755A">
        <w:rPr>
          <w:rFonts w:cs="Times New Roman"/>
          <w:bCs/>
          <w:szCs w:val="24"/>
        </w:rPr>
        <w:t>G.D.P</w:t>
      </w:r>
      <w:r w:rsidR="009B2024">
        <w:rPr>
          <w:rFonts w:cs="Times New Roman"/>
          <w:bCs/>
          <w:szCs w:val="24"/>
        </w:rPr>
        <w:t xml:space="preserve">.  </w:t>
      </w:r>
      <w:r w:rsidRPr="00BB755A">
        <w:rPr>
          <w:rFonts w:cs="Times New Roman"/>
          <w:bCs/>
          <w:szCs w:val="24"/>
        </w:rPr>
        <w:t>The end of the section in 2 Peter is in view of entrance into things being richly furnished to us</w:t>
      </w:r>
      <w:r w:rsidR="009B2024">
        <w:rPr>
          <w:rFonts w:cs="Times New Roman"/>
          <w:bCs/>
          <w:szCs w:val="24"/>
        </w:rPr>
        <w:t xml:space="preserve">.  </w:t>
      </w:r>
      <w:r w:rsidRPr="00BB755A">
        <w:rPr>
          <w:rFonts w:cs="Times New Roman"/>
          <w:bCs/>
          <w:szCs w:val="24"/>
        </w:rPr>
        <w:t>We should enter, that is, go the whole way?</w:t>
      </w:r>
    </w:p>
    <w:p w14:paraId="391C910C" w14:textId="77777777" w:rsidR="00572B35" w:rsidRDefault="00572B35" w:rsidP="00C22811">
      <w:pPr>
        <w:spacing w:before="120" w:after="0" w:line="240" w:lineRule="auto"/>
        <w:jc w:val="both"/>
        <w:rPr>
          <w:rFonts w:cs="Times New Roman"/>
          <w:bCs/>
          <w:szCs w:val="24"/>
        </w:rPr>
      </w:pPr>
    </w:p>
    <w:p w14:paraId="3774B4FF" w14:textId="77777777" w:rsidR="00572B35" w:rsidRDefault="00572B35" w:rsidP="00C22811">
      <w:pPr>
        <w:spacing w:before="120" w:after="0" w:line="240" w:lineRule="auto"/>
        <w:jc w:val="both"/>
        <w:rPr>
          <w:rFonts w:cs="Times New Roman"/>
          <w:bCs/>
          <w:szCs w:val="24"/>
        </w:rPr>
      </w:pPr>
    </w:p>
    <w:p w14:paraId="662CCA72" w14:textId="17F5456A"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That is good.</w:t>
      </w:r>
    </w:p>
    <w:p w14:paraId="5F5F622F" w14:textId="316C5448"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I may stop and listen to somebody on the street; if he is talking about God I want to hear what he is saying.</w:t>
      </w:r>
    </w:p>
    <w:p w14:paraId="69469F0E" w14:textId="682BC69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you thank God for every person who preaches and gets souls</w:t>
      </w:r>
      <w:r w:rsidR="009B2024">
        <w:rPr>
          <w:rFonts w:cs="Times New Roman"/>
          <w:bCs/>
          <w:szCs w:val="24"/>
        </w:rPr>
        <w:t xml:space="preserve">.  </w:t>
      </w:r>
      <w:r w:rsidRPr="00BB755A">
        <w:rPr>
          <w:rFonts w:cs="Times New Roman"/>
          <w:bCs/>
          <w:szCs w:val="24"/>
        </w:rPr>
        <w:t>But what we are at is converts being maintained in the proving of reality</w:t>
      </w:r>
      <w:r w:rsidR="009B2024">
        <w:rPr>
          <w:rFonts w:cs="Times New Roman"/>
          <w:bCs/>
          <w:szCs w:val="24"/>
        </w:rPr>
        <w:t xml:space="preserve">.  </w:t>
      </w:r>
      <w:r w:rsidRPr="00BB755A">
        <w:rPr>
          <w:rFonts w:cs="Times New Roman"/>
          <w:bCs/>
          <w:szCs w:val="24"/>
        </w:rPr>
        <w:t>Converts usually manifest by a certain exuberance that they have been called and elected; but then what happens afterwards, is it maintained?</w:t>
      </w:r>
    </w:p>
    <w:p w14:paraId="5550D133" w14:textId="65F1F0D8"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There is a difference between the gospel of relief and the experience of taking on the faith which God has given and finding that, if I am to be diligent in it, there must be some expression of it; and in the expression of that I get to know God</w:t>
      </w:r>
      <w:r w:rsidR="009B2024">
        <w:rPr>
          <w:rFonts w:cs="Times New Roman"/>
          <w:bCs/>
          <w:szCs w:val="24"/>
        </w:rPr>
        <w:t xml:space="preserve">.  </w:t>
      </w:r>
      <w:r w:rsidRPr="00BB755A">
        <w:rPr>
          <w:rFonts w:cs="Times New Roman"/>
          <w:bCs/>
          <w:szCs w:val="24"/>
        </w:rPr>
        <w:t>In the knowledge of God I realise that I cannot just do anything I like; we are to be temperate in all things, and in that temperance there must be endurance so as not to give way</w:t>
      </w:r>
      <w:r w:rsidR="009B2024">
        <w:rPr>
          <w:rFonts w:cs="Times New Roman"/>
          <w:bCs/>
          <w:szCs w:val="24"/>
        </w:rPr>
        <w:t xml:space="preserve">.  </w:t>
      </w:r>
      <w:r w:rsidRPr="00BB755A">
        <w:rPr>
          <w:rFonts w:cs="Times New Roman"/>
          <w:bCs/>
          <w:szCs w:val="24"/>
        </w:rPr>
        <w:t>In endurance we need God</w:t>
      </w:r>
      <w:r w:rsidR="004F26F1">
        <w:rPr>
          <w:rFonts w:cs="Times New Roman"/>
          <w:bCs/>
          <w:szCs w:val="24"/>
        </w:rPr>
        <w:t>’</w:t>
      </w:r>
      <w:r w:rsidRPr="00BB755A">
        <w:rPr>
          <w:rFonts w:cs="Times New Roman"/>
          <w:bCs/>
          <w:szCs w:val="24"/>
        </w:rPr>
        <w:t>s help and that develops piety, and in that piety you find that there are others who are walking the same way as you, so you find an area where brotherly love can flow, and that leads to the flow of love which is response Godward</w:t>
      </w:r>
      <w:r w:rsidR="009B2024">
        <w:rPr>
          <w:rFonts w:cs="Times New Roman"/>
          <w:bCs/>
          <w:szCs w:val="24"/>
        </w:rPr>
        <w:t xml:space="preserve">.  </w:t>
      </w:r>
      <w:r w:rsidRPr="00BB755A">
        <w:rPr>
          <w:rFonts w:cs="Times New Roman"/>
          <w:bCs/>
          <w:szCs w:val="24"/>
        </w:rPr>
        <w:t>The gospel is the gateway, but this is experience in Christianity.</w:t>
      </w:r>
    </w:p>
    <w:p w14:paraId="187667B3" w14:textId="6DFAC25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encouraging and helpful.</w:t>
      </w:r>
    </w:p>
    <w:p w14:paraId="1174ED29" w14:textId="6460FEB9" w:rsidR="00BB755A" w:rsidRPr="00BB755A" w:rsidRDefault="00BB755A" w:rsidP="00C22811">
      <w:pPr>
        <w:spacing w:before="120" w:after="0" w:line="240" w:lineRule="auto"/>
        <w:jc w:val="both"/>
        <w:rPr>
          <w:rFonts w:cs="Times New Roman"/>
          <w:bCs/>
          <w:szCs w:val="24"/>
        </w:rPr>
      </w:pPr>
      <w:r w:rsidRPr="00BB755A">
        <w:rPr>
          <w:rFonts w:cs="Times New Roman"/>
          <w:bCs/>
          <w:szCs w:val="24"/>
        </w:rPr>
        <w:t>T.D.N</w:t>
      </w:r>
      <w:r w:rsidR="009B2024">
        <w:rPr>
          <w:rFonts w:cs="Times New Roman"/>
          <w:bCs/>
          <w:szCs w:val="24"/>
        </w:rPr>
        <w:t xml:space="preserve">.  </w:t>
      </w:r>
      <w:r w:rsidR="004F26F1">
        <w:rPr>
          <w:rFonts w:cs="Times New Roman"/>
          <w:bCs/>
          <w:szCs w:val="24"/>
        </w:rPr>
        <w:t>“</w:t>
      </w:r>
      <w:r w:rsidRPr="00BB755A">
        <w:rPr>
          <w:rFonts w:cs="Times New Roman"/>
          <w:bCs/>
          <w:szCs w:val="24"/>
        </w:rPr>
        <w:t>Use diligence to make your calling and election sure, for doing these things ye will never fall</w:t>
      </w:r>
      <w:r w:rsidR="004F26F1">
        <w:rPr>
          <w:rFonts w:cs="Times New Roman"/>
          <w:bCs/>
          <w:szCs w:val="24"/>
        </w:rPr>
        <w:t>”</w:t>
      </w:r>
      <w:r w:rsidRPr="00BB755A">
        <w:rPr>
          <w:rFonts w:cs="Times New Roman"/>
          <w:bCs/>
          <w:szCs w:val="24"/>
        </w:rPr>
        <w:t>, v 11: is something active, is it not</w:t>
      </w:r>
      <w:r w:rsidR="003C3CAD">
        <w:rPr>
          <w:rFonts w:cs="Times New Roman"/>
          <w:bCs/>
          <w:szCs w:val="24"/>
        </w:rPr>
        <w:t xml:space="preserve">?  </w:t>
      </w:r>
      <w:r w:rsidRPr="00BB755A">
        <w:rPr>
          <w:rFonts w:cs="Times New Roman"/>
          <w:bCs/>
          <w:szCs w:val="24"/>
        </w:rPr>
        <w:t>The disciples persevered; things were against them but they went on nevertheless</w:t>
      </w:r>
      <w:r w:rsidR="009B2024">
        <w:rPr>
          <w:rFonts w:cs="Times New Roman"/>
          <w:bCs/>
          <w:szCs w:val="24"/>
        </w:rPr>
        <w:t xml:space="preserve">.  </w:t>
      </w:r>
      <w:r w:rsidRPr="00BB755A">
        <w:rPr>
          <w:rFonts w:cs="Times New Roman"/>
          <w:bCs/>
          <w:szCs w:val="24"/>
        </w:rPr>
        <w:t>So things may be against us but we are going to persevere because we have an objective.</w:t>
      </w:r>
    </w:p>
    <w:p w14:paraId="58721C38" w14:textId="5AB9210E" w:rsidR="00C46821"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and the perseverance forms us in these features which Mr Parker has spoken about</w:t>
      </w:r>
      <w:r w:rsidR="009B2024">
        <w:rPr>
          <w:rFonts w:cs="Times New Roman"/>
          <w:bCs/>
          <w:szCs w:val="24"/>
        </w:rPr>
        <w:t xml:space="preserve">.  </w:t>
      </w:r>
      <w:r w:rsidRPr="00BB755A">
        <w:rPr>
          <w:rFonts w:cs="Times New Roman"/>
          <w:bCs/>
          <w:szCs w:val="24"/>
        </w:rPr>
        <w:t>The scriptures read in Colossians and Hebrews support what we are saying</w:t>
      </w:r>
      <w:r w:rsidR="009B2024">
        <w:rPr>
          <w:rFonts w:cs="Times New Roman"/>
          <w:bCs/>
          <w:szCs w:val="24"/>
        </w:rPr>
        <w:t xml:space="preserve">.  </w:t>
      </w:r>
      <w:r w:rsidRPr="00BB755A">
        <w:rPr>
          <w:rFonts w:cs="Times New Roman"/>
          <w:bCs/>
          <w:szCs w:val="24"/>
        </w:rPr>
        <w:t xml:space="preserve">The Colossians had made some progress; Paul speaks about </w:t>
      </w:r>
      <w:r w:rsidR="004F26F1">
        <w:rPr>
          <w:rFonts w:cs="Times New Roman"/>
          <w:bCs/>
          <w:szCs w:val="24"/>
        </w:rPr>
        <w:t>“</w:t>
      </w:r>
      <w:r w:rsidRPr="00BB755A">
        <w:rPr>
          <w:rFonts w:cs="Times New Roman"/>
          <w:bCs/>
          <w:szCs w:val="24"/>
        </w:rPr>
        <w:t>seeing your order</w:t>
      </w:r>
      <w:r w:rsidR="004F26F1">
        <w:rPr>
          <w:rFonts w:cs="Times New Roman"/>
          <w:bCs/>
          <w:szCs w:val="24"/>
        </w:rPr>
        <w:t>”</w:t>
      </w:r>
      <w:r w:rsidRPr="00BB755A">
        <w:rPr>
          <w:rFonts w:cs="Times New Roman"/>
          <w:bCs/>
          <w:szCs w:val="24"/>
        </w:rPr>
        <w:t xml:space="preserve">, Col 2: 5; things in Colosse seemed to be all right but there is a certain danger area, and the </w:t>
      </w:r>
      <w:r w:rsidR="009B22B0">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comes in there</w:t>
      </w:r>
      <w:r w:rsidR="009B2024">
        <w:rPr>
          <w:rFonts w:cs="Times New Roman"/>
          <w:bCs/>
          <w:szCs w:val="24"/>
        </w:rPr>
        <w:t xml:space="preserve">.  </w:t>
      </w:r>
      <w:r w:rsidRPr="00BB755A">
        <w:rPr>
          <w:rFonts w:cs="Times New Roman"/>
          <w:bCs/>
          <w:szCs w:val="24"/>
        </w:rPr>
        <w:t>We are only safe as we are linked with the headship of Christ which Colossians presents, the greatness and glory, the personal glories of Christ, the One who is the Head</w:t>
      </w:r>
      <w:r w:rsidR="009B2024">
        <w:rPr>
          <w:rFonts w:cs="Times New Roman"/>
          <w:bCs/>
          <w:szCs w:val="24"/>
        </w:rPr>
        <w:t xml:space="preserve">.  </w:t>
      </w:r>
      <w:r w:rsidRPr="00BB755A">
        <w:rPr>
          <w:rFonts w:cs="Times New Roman"/>
          <w:bCs/>
          <w:szCs w:val="24"/>
        </w:rPr>
        <w:t>In Colossians that is how headship is presented, it is the greatness and glory and sufficiency of the One who is our Head</w:t>
      </w:r>
      <w:r w:rsidR="009B2024">
        <w:rPr>
          <w:rFonts w:cs="Times New Roman"/>
          <w:bCs/>
          <w:szCs w:val="24"/>
        </w:rPr>
        <w:t xml:space="preserve">.  </w:t>
      </w:r>
      <w:r w:rsidRPr="00BB755A">
        <w:rPr>
          <w:rFonts w:cs="Times New Roman"/>
          <w:bCs/>
          <w:szCs w:val="24"/>
        </w:rPr>
        <w:t>We need never lack anything because of the One who is our Head.</w:t>
      </w:r>
    </w:p>
    <w:p w14:paraId="0F270E4A" w14:textId="77777777" w:rsidR="00572B35" w:rsidRDefault="00572B35" w:rsidP="00C22811">
      <w:pPr>
        <w:spacing w:before="120" w:after="0" w:line="240" w:lineRule="auto"/>
        <w:jc w:val="both"/>
        <w:rPr>
          <w:rFonts w:cs="Times New Roman"/>
          <w:bCs/>
          <w:szCs w:val="24"/>
        </w:rPr>
      </w:pPr>
    </w:p>
    <w:p w14:paraId="193D6A81" w14:textId="13506B0A"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E.E.H</w:t>
      </w:r>
      <w:r w:rsidR="009B2024">
        <w:rPr>
          <w:rFonts w:cs="Times New Roman"/>
          <w:bCs/>
          <w:szCs w:val="24"/>
        </w:rPr>
        <w:t xml:space="preserve">.  </w:t>
      </w:r>
      <w:r w:rsidRPr="00BB755A">
        <w:rPr>
          <w:rFonts w:cs="Times New Roman"/>
          <w:bCs/>
          <w:szCs w:val="24"/>
        </w:rPr>
        <w:t>Verse 23 fills out your point.</w:t>
      </w:r>
    </w:p>
    <w:p w14:paraId="642B8F5B" w14:textId="68A51A9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004F26F1">
        <w:rPr>
          <w:rFonts w:cs="Times New Roman"/>
          <w:bCs/>
          <w:szCs w:val="24"/>
        </w:rPr>
        <w:t>“</w:t>
      </w:r>
      <w:r w:rsidRPr="00BB755A">
        <w:rPr>
          <w:rFonts w:cs="Times New Roman"/>
          <w:bCs/>
          <w:szCs w:val="24"/>
        </w:rPr>
        <w:t>If indeed ye abide in the faith founded and firm, and not moved away from the hope of the glad tidings, which ye have heard</w:t>
      </w:r>
      <w:r w:rsidR="004F26F1">
        <w:rPr>
          <w:rFonts w:cs="Times New Roman"/>
          <w:bCs/>
          <w:szCs w:val="24"/>
        </w:rPr>
        <w:t>”</w:t>
      </w:r>
      <w:r w:rsidRPr="00BB755A">
        <w:rPr>
          <w:rFonts w:cs="Times New Roman"/>
          <w:bCs/>
          <w:szCs w:val="24"/>
        </w:rPr>
        <w:t>.</w:t>
      </w:r>
    </w:p>
    <w:p w14:paraId="7627949C" w14:textId="142FAEE9"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The glad tidings has an object in mind.</w:t>
      </w:r>
    </w:p>
    <w:p w14:paraId="677D1CDB" w14:textId="386F371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It is Paul</w:t>
      </w:r>
      <w:r w:rsidR="004F26F1">
        <w:rPr>
          <w:rFonts w:cs="Times New Roman"/>
          <w:bCs/>
          <w:szCs w:val="24"/>
        </w:rPr>
        <w:t>’</w:t>
      </w:r>
      <w:r w:rsidRPr="00BB755A">
        <w:rPr>
          <w:rFonts w:cs="Times New Roman"/>
          <w:bCs/>
          <w:szCs w:val="24"/>
        </w:rPr>
        <w:t xml:space="preserve">s glad tidings: </w:t>
      </w:r>
      <w:r w:rsidR="004F26F1">
        <w:rPr>
          <w:rFonts w:cs="Times New Roman"/>
          <w:bCs/>
          <w:szCs w:val="24"/>
        </w:rPr>
        <w:t>“</w:t>
      </w:r>
      <w:r w:rsidRPr="00BB755A">
        <w:rPr>
          <w:rFonts w:cs="Times New Roman"/>
          <w:bCs/>
          <w:szCs w:val="24"/>
        </w:rPr>
        <w:t>of which I Paul became minister</w:t>
      </w:r>
      <w:r w:rsidR="004F26F1">
        <w:rPr>
          <w:rFonts w:cs="Times New Roman"/>
          <w:bCs/>
          <w:szCs w:val="24"/>
        </w:rPr>
        <w:t>’’</w:t>
      </w:r>
      <w:r w:rsidRPr="00BB755A">
        <w:rPr>
          <w:rFonts w:cs="Times New Roman"/>
          <w:bCs/>
          <w:szCs w:val="24"/>
        </w:rPr>
        <w:t>.</w:t>
      </w:r>
    </w:p>
    <w:p w14:paraId="45C8E4E2" w14:textId="5FAB1D3E" w:rsidR="00BB755A" w:rsidRPr="00BB755A" w:rsidRDefault="00BB755A" w:rsidP="00C22811">
      <w:pPr>
        <w:spacing w:before="120" w:after="0" w:line="240" w:lineRule="auto"/>
        <w:jc w:val="both"/>
        <w:rPr>
          <w:rFonts w:cs="Times New Roman"/>
          <w:bCs/>
          <w:szCs w:val="24"/>
        </w:rPr>
      </w:pPr>
      <w:r w:rsidRPr="00BB755A">
        <w:rPr>
          <w:rFonts w:cs="Times New Roman"/>
          <w:bCs/>
          <w:szCs w:val="24"/>
        </w:rPr>
        <w:t>B.T</w:t>
      </w:r>
      <w:r w:rsidR="009B2024">
        <w:rPr>
          <w:rFonts w:cs="Times New Roman"/>
          <w:bCs/>
          <w:szCs w:val="24"/>
        </w:rPr>
        <w:t xml:space="preserve">.  </w:t>
      </w:r>
      <w:r w:rsidRPr="00BB755A">
        <w:rPr>
          <w:rFonts w:cs="Times New Roman"/>
          <w:bCs/>
          <w:szCs w:val="24"/>
        </w:rPr>
        <w:t>Should we not see that the glad tidings has an object for us in assembly life here now?</w:t>
      </w:r>
    </w:p>
    <w:p w14:paraId="47019E73" w14:textId="7FE7B3D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it, we are to have that objective before us continually</w:t>
      </w:r>
      <w:r w:rsidR="009B2024">
        <w:rPr>
          <w:rFonts w:cs="Times New Roman"/>
          <w:bCs/>
          <w:szCs w:val="24"/>
        </w:rPr>
        <w:t xml:space="preserve">.  </w:t>
      </w:r>
      <w:r w:rsidRPr="00BB755A">
        <w:rPr>
          <w:rFonts w:cs="Times New Roman"/>
          <w:bCs/>
          <w:szCs w:val="24"/>
        </w:rPr>
        <w:t>In your contact with persons and in preaching you cannot avoid being coloured with what your objective is</w:t>
      </w:r>
      <w:r w:rsidR="009B2024">
        <w:rPr>
          <w:rFonts w:cs="Times New Roman"/>
          <w:bCs/>
          <w:szCs w:val="24"/>
        </w:rPr>
        <w:t xml:space="preserve">.  </w:t>
      </w:r>
      <w:r w:rsidRPr="00BB755A">
        <w:rPr>
          <w:rFonts w:cs="Times New Roman"/>
          <w:bCs/>
          <w:szCs w:val="24"/>
        </w:rPr>
        <w:t>You may not say what your objective is but it obviously gives colour to your whole outlook and presentation of things.</w:t>
      </w:r>
    </w:p>
    <w:p w14:paraId="24286E48" w14:textId="486669B7"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 xml:space="preserve"> Apollos was a popular preacher, was he not</w:t>
      </w:r>
      <w:r w:rsidR="003C3CAD">
        <w:rPr>
          <w:rFonts w:cs="Times New Roman"/>
          <w:bCs/>
          <w:szCs w:val="24"/>
        </w:rPr>
        <w:t xml:space="preserve">?  </w:t>
      </w:r>
      <w:r w:rsidRPr="00BB755A">
        <w:rPr>
          <w:rFonts w:cs="Times New Roman"/>
          <w:bCs/>
          <w:szCs w:val="24"/>
        </w:rPr>
        <w:t>He did not object to being instructed in the way of God more exactly</w:t>
      </w:r>
      <w:r w:rsidR="009B2024">
        <w:rPr>
          <w:rFonts w:cs="Times New Roman"/>
          <w:bCs/>
          <w:szCs w:val="24"/>
        </w:rPr>
        <w:t xml:space="preserve">.  </w:t>
      </w:r>
      <w:r w:rsidRPr="00BB755A">
        <w:rPr>
          <w:rFonts w:cs="Times New Roman"/>
          <w:bCs/>
          <w:szCs w:val="24"/>
        </w:rPr>
        <w:t>That is where you often find the barrier with persons who are prepared to go so far but no further.</w:t>
      </w:r>
    </w:p>
    <w:p w14:paraId="3E1B8517" w14:textId="3C514E6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is to the commendation of Apollos that he accepted fresh light from Aquila and Priscilla, not gifted persons but simple Christians, and he listened to them and gained by what they presented to him.</w:t>
      </w:r>
    </w:p>
    <w:p w14:paraId="40CDA164" w14:textId="59AC8DBE" w:rsidR="00BB755A" w:rsidRPr="00BB755A" w:rsidRDefault="00BB755A" w:rsidP="00C22811">
      <w:pPr>
        <w:spacing w:before="120" w:after="0" w:line="240" w:lineRule="auto"/>
        <w:jc w:val="both"/>
        <w:rPr>
          <w:rFonts w:cs="Times New Roman"/>
          <w:bCs/>
          <w:szCs w:val="24"/>
        </w:rPr>
      </w:pPr>
      <w:r w:rsidRPr="00BB755A">
        <w:rPr>
          <w:rFonts w:cs="Times New Roman"/>
          <w:bCs/>
          <w:szCs w:val="24"/>
        </w:rPr>
        <w:t>T.D.N</w:t>
      </w:r>
      <w:r w:rsidR="009B2024">
        <w:rPr>
          <w:rFonts w:cs="Times New Roman"/>
          <w:bCs/>
          <w:szCs w:val="24"/>
        </w:rPr>
        <w:t xml:space="preserve">.  </w:t>
      </w:r>
      <w:r w:rsidRPr="00BB755A">
        <w:rPr>
          <w:rFonts w:cs="Times New Roman"/>
          <w:bCs/>
          <w:szCs w:val="24"/>
        </w:rPr>
        <w:t>Paul left at Ephesus the persons that helped Apollos</w:t>
      </w:r>
      <w:r w:rsidR="009B2024">
        <w:rPr>
          <w:rFonts w:cs="Times New Roman"/>
          <w:bCs/>
          <w:szCs w:val="24"/>
        </w:rPr>
        <w:t xml:space="preserve">.  </w:t>
      </w:r>
      <w:r w:rsidRPr="00BB755A">
        <w:rPr>
          <w:rFonts w:cs="Times New Roman"/>
          <w:bCs/>
          <w:szCs w:val="24"/>
        </w:rPr>
        <w:t>That is a good place to leave the brethren</w:t>
      </w:r>
      <w:r w:rsidR="009B2024">
        <w:rPr>
          <w:rFonts w:cs="Times New Roman"/>
          <w:bCs/>
          <w:szCs w:val="24"/>
        </w:rPr>
        <w:t xml:space="preserve">.  </w:t>
      </w:r>
      <w:r w:rsidRPr="00BB755A">
        <w:rPr>
          <w:rFonts w:cs="Times New Roman"/>
          <w:bCs/>
          <w:szCs w:val="24"/>
        </w:rPr>
        <w:t xml:space="preserve">Paul had an objective: </w:t>
      </w:r>
      <w:r w:rsidR="004F26F1">
        <w:rPr>
          <w:rFonts w:cs="Times New Roman"/>
          <w:bCs/>
          <w:szCs w:val="24"/>
        </w:rPr>
        <w:t>“</w:t>
      </w:r>
      <w:r w:rsidRPr="00BB755A">
        <w:rPr>
          <w:rFonts w:cs="Times New Roman"/>
          <w:bCs/>
          <w:szCs w:val="24"/>
        </w:rPr>
        <w:t>to the end that we may present every man perfect in Christ</w:t>
      </w:r>
      <w:r w:rsidR="004F26F1">
        <w:rPr>
          <w:rFonts w:cs="Times New Roman"/>
          <w:bCs/>
          <w:szCs w:val="24"/>
        </w:rPr>
        <w:t>”</w:t>
      </w:r>
      <w:r w:rsidR="009B2024">
        <w:rPr>
          <w:rFonts w:cs="Times New Roman"/>
          <w:bCs/>
          <w:szCs w:val="24"/>
        </w:rPr>
        <w:t xml:space="preserve">.  </w:t>
      </w:r>
      <w:r w:rsidRPr="00BB755A">
        <w:rPr>
          <w:rFonts w:cs="Times New Roman"/>
          <w:bCs/>
          <w:szCs w:val="24"/>
        </w:rPr>
        <w:t>That is what our preaching should be.</w:t>
      </w:r>
    </w:p>
    <w:p w14:paraId="2BB55198" w14:textId="586E08F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p>
    <w:p w14:paraId="66080D02" w14:textId="422EC3D8"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Does it not make you restful when you seek to pursue quietly and unassumingly what is normal to Christianity</w:t>
      </w:r>
      <w:r w:rsidR="003C3CAD">
        <w:rPr>
          <w:rFonts w:cs="Times New Roman"/>
          <w:bCs/>
          <w:szCs w:val="24"/>
        </w:rPr>
        <w:t xml:space="preserve">?  </w:t>
      </w:r>
      <w:r w:rsidRPr="00BB755A">
        <w:rPr>
          <w:rFonts w:cs="Times New Roman"/>
          <w:bCs/>
          <w:szCs w:val="24"/>
        </w:rPr>
        <w:t>You do not need to be apologetic</w:t>
      </w:r>
      <w:r w:rsidR="009B2024">
        <w:rPr>
          <w:rFonts w:cs="Times New Roman"/>
          <w:bCs/>
          <w:szCs w:val="24"/>
        </w:rPr>
        <w:t xml:space="preserve">.  </w:t>
      </w:r>
      <w:r w:rsidRPr="00BB755A">
        <w:rPr>
          <w:rFonts w:cs="Times New Roman"/>
          <w:bCs/>
          <w:szCs w:val="24"/>
        </w:rPr>
        <w:t xml:space="preserve">Paul says to the Corinthians in the second epistle, </w:t>
      </w:r>
      <w:r w:rsidR="004F26F1">
        <w:rPr>
          <w:rFonts w:cs="Times New Roman"/>
          <w:bCs/>
          <w:szCs w:val="24"/>
        </w:rPr>
        <w:t>“</w:t>
      </w:r>
      <w:r w:rsidRPr="00BB755A">
        <w:rPr>
          <w:rFonts w:cs="Times New Roman"/>
          <w:bCs/>
          <w:szCs w:val="24"/>
        </w:rPr>
        <w:t>our word to you</w:t>
      </w:r>
      <w:r w:rsidR="004F26F1">
        <w:rPr>
          <w:rFonts w:cs="Times New Roman"/>
          <w:bCs/>
          <w:szCs w:val="24"/>
        </w:rPr>
        <w:t>”</w:t>
      </w:r>
      <w:r w:rsidRPr="00BB755A">
        <w:rPr>
          <w:rFonts w:cs="Times New Roman"/>
          <w:bCs/>
          <w:szCs w:val="24"/>
        </w:rPr>
        <w:t xml:space="preserve"> (chap 1: 18)</w:t>
      </w:r>
      <w:r w:rsidR="009B2024">
        <w:rPr>
          <w:rFonts w:cs="Times New Roman"/>
          <w:bCs/>
          <w:szCs w:val="24"/>
        </w:rPr>
        <w:t>—“</w:t>
      </w:r>
      <w:r w:rsidRPr="00BB755A">
        <w:rPr>
          <w:rFonts w:cs="Times New Roman"/>
          <w:bCs/>
          <w:szCs w:val="24"/>
        </w:rPr>
        <w:t>our word</w:t>
      </w:r>
      <w:r w:rsidR="004F26F1">
        <w:rPr>
          <w:rFonts w:cs="Times New Roman"/>
          <w:bCs/>
          <w:szCs w:val="24"/>
        </w:rPr>
        <w:t>”</w:t>
      </w:r>
      <w:r w:rsidRPr="00BB755A">
        <w:rPr>
          <w:rFonts w:cs="Times New Roman"/>
          <w:bCs/>
          <w:szCs w:val="24"/>
        </w:rPr>
        <w:t>, that was the way he received it from the Lord normally to express it in the area where the Spirit of God was free</w:t>
      </w:r>
      <w:r w:rsidR="009B2024">
        <w:rPr>
          <w:rFonts w:cs="Times New Roman"/>
          <w:bCs/>
          <w:szCs w:val="24"/>
        </w:rPr>
        <w:t xml:space="preserve">.  </w:t>
      </w:r>
      <w:r w:rsidR="00283667" w:rsidRPr="00BB755A">
        <w:rPr>
          <w:rFonts w:cs="Times New Roman"/>
          <w:bCs/>
          <w:szCs w:val="24"/>
        </w:rPr>
        <w:t>He</w:t>
      </w:r>
      <w:r w:rsidRPr="00BB755A">
        <w:rPr>
          <w:rFonts w:cs="Times New Roman"/>
          <w:bCs/>
          <w:szCs w:val="24"/>
        </w:rPr>
        <w:t xml:space="preserve"> says, </w:t>
      </w:r>
      <w:r w:rsidR="004F26F1">
        <w:rPr>
          <w:rFonts w:cs="Times New Roman"/>
          <w:bCs/>
          <w:szCs w:val="24"/>
        </w:rPr>
        <w:t>“</w:t>
      </w:r>
      <w:r w:rsidRPr="00BB755A">
        <w:rPr>
          <w:rFonts w:cs="Times New Roman"/>
          <w:bCs/>
          <w:szCs w:val="24"/>
        </w:rPr>
        <w:t>our word to you is not yea and nay</w:t>
      </w:r>
      <w:r w:rsidR="004F26F1">
        <w:rPr>
          <w:rFonts w:cs="Times New Roman"/>
          <w:bCs/>
          <w:szCs w:val="24"/>
        </w:rPr>
        <w:t>”</w:t>
      </w:r>
      <w:r w:rsidRPr="00BB755A">
        <w:rPr>
          <w:rFonts w:cs="Times New Roman"/>
          <w:bCs/>
          <w:szCs w:val="24"/>
        </w:rPr>
        <w:t>; that is not assuming anything; that is normal</w:t>
      </w:r>
      <w:r w:rsidR="009B2024">
        <w:rPr>
          <w:rFonts w:cs="Times New Roman"/>
          <w:bCs/>
          <w:szCs w:val="24"/>
        </w:rPr>
        <w:t xml:space="preserve">.  </w:t>
      </w:r>
      <w:r w:rsidRPr="00BB755A">
        <w:rPr>
          <w:rFonts w:cs="Times New Roman"/>
          <w:bCs/>
          <w:szCs w:val="24"/>
        </w:rPr>
        <w:t>We need to be restful about these things because what is normal is normal.</w:t>
      </w:r>
    </w:p>
    <w:p w14:paraId="5DE7E8EE" w14:textId="5BB67866"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Persons who have been vouchsafed light as to the assembly have special responsibility to be real, and our reality involves light as to the assembly, the local assembly</w:t>
      </w:r>
      <w:r w:rsidR="009B2024">
        <w:rPr>
          <w:rFonts w:cs="Times New Roman"/>
          <w:bCs/>
          <w:szCs w:val="24"/>
        </w:rPr>
        <w:t xml:space="preserve">.  </w:t>
      </w:r>
      <w:r w:rsidRPr="00BB755A">
        <w:rPr>
          <w:rFonts w:cs="Times New Roman"/>
          <w:bCs/>
          <w:szCs w:val="24"/>
        </w:rPr>
        <w:t>I think you will find that, after the division at Glanton where the issue was local responsibility and the Lord</w:t>
      </w:r>
      <w:r w:rsidR="004F26F1">
        <w:rPr>
          <w:rFonts w:cs="Times New Roman"/>
          <w:bCs/>
          <w:szCs w:val="24"/>
        </w:rPr>
        <w:t>’</w:t>
      </w:r>
      <w:r w:rsidRPr="00BB755A">
        <w:rPr>
          <w:rFonts w:cs="Times New Roman"/>
          <w:bCs/>
          <w:szCs w:val="24"/>
        </w:rPr>
        <w:t>s rights in a locality, we had over forty years of ministry largely related to the local assembly</w:t>
      </w:r>
      <w:r w:rsidR="009B2024">
        <w:rPr>
          <w:rFonts w:cs="Times New Roman"/>
          <w:bCs/>
          <w:szCs w:val="24"/>
        </w:rPr>
        <w:t xml:space="preserve">.  </w:t>
      </w:r>
      <w:r w:rsidRPr="00BB755A">
        <w:rPr>
          <w:rFonts w:cs="Times New Roman"/>
          <w:bCs/>
          <w:szCs w:val="24"/>
        </w:rPr>
        <w:t>Now it seems to me the challenge in our day is: are we to act in the light of the assembly in our localities, being governed by assembly principles and looking for assembly features</w:t>
      </w:r>
      <w:r w:rsidR="003C3CAD">
        <w:rPr>
          <w:rFonts w:cs="Times New Roman"/>
          <w:bCs/>
          <w:szCs w:val="24"/>
        </w:rPr>
        <w:t xml:space="preserve">?  </w:t>
      </w:r>
      <w:r w:rsidRPr="00BB755A">
        <w:rPr>
          <w:rFonts w:cs="Times New Roman"/>
          <w:bCs/>
          <w:szCs w:val="24"/>
        </w:rPr>
        <w:t>You cannot have the service of God without persons locally secured by the gospel and who have some light as to the assembly</w:t>
      </w:r>
      <w:r w:rsidR="009B2024">
        <w:rPr>
          <w:rFonts w:cs="Times New Roman"/>
          <w:bCs/>
          <w:szCs w:val="24"/>
        </w:rPr>
        <w:t xml:space="preserve">.  </w:t>
      </w:r>
      <w:r w:rsidRPr="00BB755A">
        <w:rPr>
          <w:rFonts w:cs="Times New Roman"/>
          <w:bCs/>
          <w:szCs w:val="24"/>
        </w:rPr>
        <w:t>You cannot have these things without separation and faithfulness, and proving our reality</w:t>
      </w:r>
      <w:r w:rsidR="009B2024">
        <w:rPr>
          <w:rFonts w:cs="Times New Roman"/>
          <w:bCs/>
          <w:szCs w:val="24"/>
        </w:rPr>
        <w:t xml:space="preserve">.  </w:t>
      </w:r>
      <w:r w:rsidRPr="00BB755A">
        <w:rPr>
          <w:rFonts w:cs="Times New Roman"/>
          <w:bCs/>
          <w:szCs w:val="24"/>
        </w:rPr>
        <w:t>Separative exercises prove our reality</w:t>
      </w:r>
      <w:r w:rsidR="009B2024">
        <w:rPr>
          <w:rFonts w:cs="Times New Roman"/>
          <w:bCs/>
          <w:szCs w:val="24"/>
        </w:rPr>
        <w:t xml:space="preserve">.  </w:t>
      </w:r>
      <w:r w:rsidRPr="00BB755A">
        <w:rPr>
          <w:rFonts w:cs="Times New Roman"/>
          <w:bCs/>
          <w:szCs w:val="24"/>
        </w:rPr>
        <w:t>2 Timothy 2 is the way by which we arrive at local assembly conditions.</w:t>
      </w:r>
    </w:p>
    <w:p w14:paraId="24DFDF2F" w14:textId="076E26CB"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The address that Mr Taylor gave on church principles was in your city in 1915 (NS Vol 7, p323)</w:t>
      </w:r>
      <w:r w:rsidR="009B2024">
        <w:rPr>
          <w:rFonts w:cs="Times New Roman"/>
          <w:bCs/>
          <w:szCs w:val="24"/>
        </w:rPr>
        <w:t xml:space="preserve">.  </w:t>
      </w:r>
      <w:r w:rsidRPr="00BB755A">
        <w:rPr>
          <w:rFonts w:cs="Times New Roman"/>
          <w:bCs/>
          <w:szCs w:val="24"/>
        </w:rPr>
        <w:t>It is a very instructive word as to what governs us in our local assemblies.</w:t>
      </w:r>
    </w:p>
    <w:p w14:paraId="3B81D70E" w14:textId="3C21F7AB"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think you will find that Mr Taylor</w:t>
      </w:r>
      <w:r w:rsidR="004F26F1">
        <w:rPr>
          <w:rFonts w:cs="Times New Roman"/>
          <w:bCs/>
          <w:szCs w:val="24"/>
        </w:rPr>
        <w:t>’</w:t>
      </w:r>
      <w:r w:rsidRPr="00BB755A">
        <w:rPr>
          <w:rFonts w:cs="Times New Roman"/>
          <w:bCs/>
          <w:szCs w:val="24"/>
        </w:rPr>
        <w:t>s ministry after Glanton was largely related to local assembly conditions</w:t>
      </w:r>
      <w:r w:rsidR="009B2024">
        <w:rPr>
          <w:rFonts w:cs="Times New Roman"/>
          <w:bCs/>
          <w:szCs w:val="24"/>
        </w:rPr>
        <w:t xml:space="preserve">.  </w:t>
      </w:r>
      <w:r w:rsidRPr="00BB755A">
        <w:rPr>
          <w:rFonts w:cs="Times New Roman"/>
          <w:bCs/>
          <w:szCs w:val="24"/>
        </w:rPr>
        <w:t>That is what the recovery had in view, Paul</w:t>
      </w:r>
      <w:r w:rsidR="004F26F1">
        <w:rPr>
          <w:rFonts w:cs="Times New Roman"/>
          <w:bCs/>
          <w:szCs w:val="24"/>
        </w:rPr>
        <w:t>’</w:t>
      </w:r>
      <w:r w:rsidRPr="00BB755A">
        <w:rPr>
          <w:rFonts w:cs="Times New Roman"/>
          <w:bCs/>
          <w:szCs w:val="24"/>
        </w:rPr>
        <w:t>s economy of local assemblies</w:t>
      </w:r>
      <w:r w:rsidR="009B2024">
        <w:rPr>
          <w:rFonts w:cs="Times New Roman"/>
          <w:bCs/>
          <w:szCs w:val="24"/>
        </w:rPr>
        <w:t xml:space="preserve">.  </w:t>
      </w:r>
      <w:r w:rsidRPr="00BB755A">
        <w:rPr>
          <w:rFonts w:cs="Times New Roman"/>
          <w:bCs/>
          <w:szCs w:val="24"/>
        </w:rPr>
        <w:t>Now that does not mean that those who meet and break bread claim to be the assembly, because the loaf viewed rightly reminds us that all who are indwelt by the Spirit form the assembly</w:t>
      </w:r>
      <w:r w:rsidR="009B2024">
        <w:rPr>
          <w:rFonts w:cs="Times New Roman"/>
          <w:bCs/>
          <w:szCs w:val="24"/>
        </w:rPr>
        <w:t xml:space="preserve">.  </w:t>
      </w:r>
      <w:r w:rsidRPr="00BB755A">
        <w:rPr>
          <w:rFonts w:cs="Times New Roman"/>
          <w:bCs/>
          <w:szCs w:val="24"/>
        </w:rPr>
        <w:t>Nevertheless we are to be concerned to provide suitable conditions for the Lord to come to us.</w:t>
      </w:r>
    </w:p>
    <w:p w14:paraId="7F240AC6" w14:textId="3EAF2F7E" w:rsidR="00BB755A" w:rsidRPr="00BB755A" w:rsidRDefault="00BB755A" w:rsidP="00C22811">
      <w:pPr>
        <w:spacing w:before="120" w:after="0" w:line="240" w:lineRule="auto"/>
        <w:jc w:val="both"/>
        <w:rPr>
          <w:rFonts w:cs="Times New Roman"/>
          <w:bCs/>
          <w:szCs w:val="24"/>
        </w:rPr>
      </w:pPr>
      <w:r w:rsidRPr="00BB755A">
        <w:rPr>
          <w:rFonts w:cs="Times New Roman"/>
          <w:bCs/>
          <w:szCs w:val="24"/>
        </w:rPr>
        <w:t>R.M.C</w:t>
      </w:r>
      <w:r w:rsidR="009B2024">
        <w:rPr>
          <w:rFonts w:cs="Times New Roman"/>
          <w:bCs/>
          <w:szCs w:val="24"/>
        </w:rPr>
        <w:t xml:space="preserve">.  </w:t>
      </w:r>
      <w:r w:rsidRPr="00BB755A">
        <w:rPr>
          <w:rFonts w:cs="Times New Roman"/>
          <w:bCs/>
          <w:szCs w:val="24"/>
        </w:rPr>
        <w:t xml:space="preserve">Would these assembly features be embraced in Proverbs 4: 18, </w:t>
      </w:r>
      <w:r w:rsidR="004F26F1">
        <w:rPr>
          <w:rFonts w:cs="Times New Roman"/>
          <w:bCs/>
          <w:szCs w:val="24"/>
        </w:rPr>
        <w:t>“</w:t>
      </w:r>
      <w:r w:rsidRPr="00BB755A">
        <w:rPr>
          <w:rFonts w:cs="Times New Roman"/>
          <w:bCs/>
          <w:szCs w:val="24"/>
        </w:rPr>
        <w:t>But the path of the righteous is as the shining light, going on and brightening until the day be fully come</w:t>
      </w:r>
      <w:r w:rsidR="004F26F1">
        <w:rPr>
          <w:rFonts w:cs="Times New Roman"/>
          <w:bCs/>
          <w:szCs w:val="24"/>
        </w:rPr>
        <w:t>”</w:t>
      </w:r>
      <w:r w:rsidR="003C3CAD">
        <w:rPr>
          <w:rFonts w:cs="Times New Roman"/>
          <w:bCs/>
          <w:szCs w:val="24"/>
        </w:rPr>
        <w:t xml:space="preserve">?  </w:t>
      </w:r>
      <w:r w:rsidRPr="00BB755A">
        <w:rPr>
          <w:rFonts w:cs="Times New Roman"/>
          <w:bCs/>
          <w:szCs w:val="24"/>
        </w:rPr>
        <w:t>There is something that would be pleasurable to the heart of Christ.</w:t>
      </w:r>
    </w:p>
    <w:p w14:paraId="24BE5434" w14:textId="73B993B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 xml:space="preserve">It is what you have in 2 Timothy 2: 22; </w:t>
      </w:r>
      <w:r w:rsidR="004F26F1">
        <w:rPr>
          <w:rFonts w:cs="Times New Roman"/>
          <w:bCs/>
          <w:szCs w:val="24"/>
        </w:rPr>
        <w:t>“</w:t>
      </w:r>
      <w:r w:rsidRPr="00BB755A">
        <w:rPr>
          <w:rFonts w:cs="Times New Roman"/>
          <w:bCs/>
          <w:szCs w:val="24"/>
        </w:rPr>
        <w:t>pursue righteousness, faith, love, peace</w:t>
      </w:r>
      <w:r w:rsidR="004F26F1">
        <w:rPr>
          <w:rFonts w:cs="Times New Roman"/>
          <w:bCs/>
          <w:szCs w:val="24"/>
        </w:rPr>
        <w:t>”</w:t>
      </w:r>
      <w:r w:rsidR="009B2024">
        <w:rPr>
          <w:rFonts w:cs="Times New Roman"/>
          <w:bCs/>
          <w:szCs w:val="24"/>
        </w:rPr>
        <w:t xml:space="preserve">.  </w:t>
      </w:r>
      <w:r w:rsidRPr="00BB755A">
        <w:rPr>
          <w:rFonts w:cs="Times New Roman"/>
          <w:bCs/>
          <w:szCs w:val="24"/>
        </w:rPr>
        <w:t>These features did not begin when the breakdown came in; these are features that always marked assembly persons whether at Pentecost, or at Corinth or in Ephesus under Paul</w:t>
      </w:r>
      <w:r w:rsidR="004F26F1">
        <w:rPr>
          <w:rFonts w:cs="Times New Roman"/>
          <w:bCs/>
          <w:szCs w:val="24"/>
        </w:rPr>
        <w:t>’</w:t>
      </w:r>
      <w:r w:rsidRPr="00BB755A">
        <w:rPr>
          <w:rFonts w:cs="Times New Roman"/>
          <w:bCs/>
          <w:szCs w:val="24"/>
        </w:rPr>
        <w:t>s teaching</w:t>
      </w:r>
      <w:r w:rsidR="009B2024">
        <w:rPr>
          <w:rFonts w:cs="Times New Roman"/>
          <w:bCs/>
          <w:szCs w:val="24"/>
        </w:rPr>
        <w:t xml:space="preserve">.  </w:t>
      </w:r>
      <w:r w:rsidRPr="00BB755A">
        <w:rPr>
          <w:rFonts w:cs="Times New Roman"/>
          <w:bCs/>
          <w:szCs w:val="24"/>
        </w:rPr>
        <w:t xml:space="preserve"> If you get a person pursuing righteousness, faith, love, peace, you have an assembly person</w:t>
      </w:r>
      <w:r w:rsidR="009B2024">
        <w:rPr>
          <w:rFonts w:cs="Times New Roman"/>
          <w:bCs/>
          <w:szCs w:val="24"/>
        </w:rPr>
        <w:t xml:space="preserve">.  </w:t>
      </w:r>
      <w:r w:rsidRPr="00BB755A">
        <w:rPr>
          <w:rFonts w:cs="Times New Roman"/>
          <w:bCs/>
          <w:szCs w:val="24"/>
        </w:rPr>
        <w:t xml:space="preserve"> In Matthew 18 (v 20), </w:t>
      </w:r>
      <w:r w:rsidR="004F26F1">
        <w:rPr>
          <w:rFonts w:cs="Times New Roman"/>
          <w:bCs/>
          <w:szCs w:val="24"/>
        </w:rPr>
        <w:t>“</w:t>
      </w:r>
      <w:r w:rsidRPr="00BB755A">
        <w:rPr>
          <w:rFonts w:cs="Times New Roman"/>
          <w:bCs/>
          <w:szCs w:val="24"/>
        </w:rPr>
        <w:t>where two or three are gathered together unto my name</w:t>
      </w:r>
      <w:r w:rsidR="004F26F1">
        <w:rPr>
          <w:rFonts w:cs="Times New Roman"/>
          <w:bCs/>
          <w:szCs w:val="24"/>
        </w:rPr>
        <w:t>”</w:t>
      </w:r>
      <w:r w:rsidRPr="00BB755A">
        <w:rPr>
          <w:rFonts w:cs="Times New Roman"/>
          <w:bCs/>
          <w:szCs w:val="24"/>
        </w:rPr>
        <w:t>, the Lord anticipates conditions in which we are, yet assembly principles are still workable</w:t>
      </w:r>
      <w:r w:rsidR="009B2024">
        <w:rPr>
          <w:rFonts w:cs="Times New Roman"/>
          <w:bCs/>
          <w:szCs w:val="24"/>
        </w:rPr>
        <w:t xml:space="preserve">.  </w:t>
      </w:r>
      <w:r w:rsidRPr="00BB755A">
        <w:rPr>
          <w:rFonts w:cs="Times New Roman"/>
          <w:bCs/>
          <w:szCs w:val="24"/>
        </w:rPr>
        <w:t>There is always a way of righteousness in the midst of the breakdown</w:t>
      </w:r>
      <w:r w:rsidR="009B2024">
        <w:rPr>
          <w:rFonts w:cs="Times New Roman"/>
          <w:bCs/>
          <w:szCs w:val="24"/>
        </w:rPr>
        <w:t xml:space="preserve">.  </w:t>
      </w:r>
      <w:r w:rsidRPr="00BB755A">
        <w:rPr>
          <w:rFonts w:cs="Times New Roman"/>
          <w:bCs/>
          <w:szCs w:val="24"/>
        </w:rPr>
        <w:t>We are more conscious than we have ever been that we are part of the breakdown, yet there is always a way of righteousness in the midst of it.</w:t>
      </w:r>
    </w:p>
    <w:p w14:paraId="34B1158D" w14:textId="71030E2C"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R.M.C</w:t>
      </w:r>
      <w:r w:rsidR="009B2024">
        <w:rPr>
          <w:rFonts w:cs="Times New Roman"/>
          <w:bCs/>
          <w:szCs w:val="24"/>
        </w:rPr>
        <w:t xml:space="preserve">.  </w:t>
      </w:r>
      <w:r w:rsidRPr="00BB755A">
        <w:rPr>
          <w:rFonts w:cs="Times New Roman"/>
          <w:bCs/>
          <w:szCs w:val="24"/>
        </w:rPr>
        <w:t>That is very helpful.</w:t>
      </w:r>
    </w:p>
    <w:p w14:paraId="089480B7" w14:textId="77777777" w:rsidR="00BB755A" w:rsidRPr="00BB755A" w:rsidRDefault="00BB755A" w:rsidP="00C22811">
      <w:pPr>
        <w:spacing w:before="120" w:after="0" w:line="240" w:lineRule="auto"/>
        <w:jc w:val="both"/>
        <w:rPr>
          <w:rFonts w:cs="Times New Roman"/>
          <w:bCs/>
          <w:szCs w:val="24"/>
        </w:rPr>
      </w:pPr>
    </w:p>
    <w:p w14:paraId="441AB2B0" w14:textId="64FD8109" w:rsidR="00BB755A" w:rsidRPr="00BB755A" w:rsidRDefault="00310504" w:rsidP="00C22811">
      <w:pPr>
        <w:spacing w:before="120" w:after="0" w:line="240" w:lineRule="auto"/>
        <w:jc w:val="both"/>
        <w:rPr>
          <w:rFonts w:cs="Times New Roman"/>
          <w:b/>
          <w:szCs w:val="24"/>
        </w:rPr>
      </w:pPr>
      <w:r w:rsidRPr="00BB755A">
        <w:rPr>
          <w:rFonts w:cs="Times New Roman"/>
          <w:b/>
          <w:szCs w:val="24"/>
        </w:rPr>
        <w:t>BROOKLYN NY</w:t>
      </w:r>
    </w:p>
    <w:p w14:paraId="7FCDE954" w14:textId="6A7A63C3" w:rsidR="00FD428C" w:rsidRDefault="00BB755A" w:rsidP="00C22811">
      <w:pPr>
        <w:spacing w:before="120" w:after="0" w:line="240" w:lineRule="auto"/>
        <w:jc w:val="both"/>
        <w:rPr>
          <w:rFonts w:cs="Times New Roman"/>
          <w:b/>
          <w:szCs w:val="24"/>
        </w:rPr>
      </w:pPr>
      <w:r w:rsidRPr="00BB755A">
        <w:rPr>
          <w:rFonts w:cs="Times New Roman"/>
          <w:b/>
          <w:szCs w:val="24"/>
        </w:rPr>
        <w:t>12</w:t>
      </w:r>
      <w:r w:rsidRPr="00BB755A">
        <w:rPr>
          <w:rFonts w:cs="Times New Roman"/>
          <w:b/>
          <w:szCs w:val="24"/>
          <w:vertAlign w:val="superscript"/>
        </w:rPr>
        <w:t>th</w:t>
      </w:r>
      <w:r w:rsidRPr="00BB755A">
        <w:rPr>
          <w:rFonts w:cs="Times New Roman"/>
          <w:b/>
          <w:szCs w:val="24"/>
        </w:rPr>
        <w:t xml:space="preserve"> May 1973</w:t>
      </w:r>
    </w:p>
    <w:p w14:paraId="4AEC72D0" w14:textId="77777777" w:rsidR="00BB755A" w:rsidRPr="00FD428C" w:rsidRDefault="00BB755A" w:rsidP="00C22811">
      <w:pPr>
        <w:spacing w:before="120" w:after="0" w:line="240" w:lineRule="auto"/>
        <w:jc w:val="center"/>
        <w:rPr>
          <w:rFonts w:cs="Times New Roman"/>
          <w:bCs/>
          <w:szCs w:val="24"/>
        </w:rPr>
      </w:pPr>
      <w:r w:rsidRPr="00FD428C">
        <w:rPr>
          <w:rFonts w:cs="Times New Roman"/>
          <w:bCs/>
          <w:szCs w:val="24"/>
        </w:rPr>
        <w:t>_____________________</w:t>
      </w:r>
    </w:p>
    <w:p w14:paraId="74522E64" w14:textId="0FCAAA84" w:rsidR="00BB755A" w:rsidRDefault="00BB755A" w:rsidP="00C22811">
      <w:pPr>
        <w:spacing w:before="120" w:after="0" w:line="240" w:lineRule="auto"/>
        <w:jc w:val="center"/>
        <w:rPr>
          <w:rFonts w:cs="Times New Roman"/>
          <w:b/>
          <w:szCs w:val="24"/>
        </w:rPr>
      </w:pPr>
      <w:r>
        <w:rPr>
          <w:rFonts w:cs="Times New Roman"/>
          <w:b/>
          <w:szCs w:val="24"/>
        </w:rPr>
        <w:br w:type="page"/>
      </w:r>
    </w:p>
    <w:p w14:paraId="348B40A1" w14:textId="585760ED" w:rsidR="002041ED" w:rsidRPr="002041ED" w:rsidRDefault="002041ED" w:rsidP="00C22811">
      <w:pPr>
        <w:pStyle w:val="Heading1"/>
        <w:spacing w:before="120" w:line="240" w:lineRule="auto"/>
        <w:jc w:val="both"/>
      </w:pPr>
      <w:bookmarkStart w:id="11" w:name="_Toc26879101"/>
      <w:bookmarkStart w:id="12" w:name="_Toc35685456"/>
      <w:r w:rsidRPr="002041ED">
        <w:lastRenderedPageBreak/>
        <w:t>THE ULTIMATE AND THE IMMEDIATE</w:t>
      </w:r>
      <w:bookmarkEnd w:id="11"/>
      <w:bookmarkEnd w:id="12"/>
    </w:p>
    <w:p w14:paraId="5D3B1FCD" w14:textId="77777777" w:rsidR="002041ED" w:rsidRPr="002041ED" w:rsidRDefault="002041ED" w:rsidP="00C22811">
      <w:pPr>
        <w:spacing w:before="120" w:after="0" w:line="240" w:lineRule="auto"/>
        <w:jc w:val="both"/>
        <w:rPr>
          <w:rFonts w:cs="Times New Roman"/>
          <w:b/>
          <w:bCs/>
        </w:rPr>
      </w:pPr>
      <w:r w:rsidRPr="002041ED">
        <w:rPr>
          <w:rFonts w:cs="Times New Roman"/>
          <w:b/>
          <w:bCs/>
        </w:rPr>
        <w:t>Revelation 22: 7, 12-14, 20-21</w:t>
      </w:r>
    </w:p>
    <w:p w14:paraId="403FE7F8" w14:textId="447B72E2" w:rsidR="002041ED" w:rsidRPr="002041ED" w:rsidRDefault="002041ED" w:rsidP="00C22811">
      <w:pPr>
        <w:spacing w:before="120" w:after="0" w:line="240" w:lineRule="auto"/>
        <w:ind w:firstLine="720"/>
        <w:jc w:val="both"/>
        <w:rPr>
          <w:rFonts w:cs="Times New Roman"/>
        </w:rPr>
      </w:pPr>
      <w:r w:rsidRPr="002041ED">
        <w:rPr>
          <w:rFonts w:cs="Times New Roman"/>
        </w:rPr>
        <w:t>The coming of the Lord is the great ultimate in Christianity</w:t>
      </w:r>
      <w:r w:rsidR="009B2024">
        <w:rPr>
          <w:rFonts w:cs="Times New Roman"/>
        </w:rPr>
        <w:t xml:space="preserve">.  </w:t>
      </w:r>
      <w:r w:rsidRPr="002041ED">
        <w:rPr>
          <w:rFonts w:cs="Times New Roman"/>
        </w:rPr>
        <w:t xml:space="preserve"> Our great ultimate objective, therefore, is to be the coming of the Lord</w:t>
      </w:r>
      <w:r w:rsidR="009B2024">
        <w:rPr>
          <w:rFonts w:cs="Times New Roman"/>
        </w:rPr>
        <w:t xml:space="preserve">.  </w:t>
      </w:r>
      <w:r w:rsidRPr="002041ED">
        <w:rPr>
          <w:rFonts w:cs="Times New Roman"/>
        </w:rPr>
        <w:t>The ultimate as it is set before us and occupies us is meant to result in something immediate</w:t>
      </w:r>
      <w:r w:rsidR="009B2024">
        <w:rPr>
          <w:rFonts w:cs="Times New Roman"/>
        </w:rPr>
        <w:t xml:space="preserve">.  </w:t>
      </w:r>
      <w:r w:rsidRPr="002041ED">
        <w:rPr>
          <w:rFonts w:cs="Times New Roman"/>
        </w:rPr>
        <w:t>It is very interesting that the apostle John, the one whose ministry was reserved for the time of public breakdown, should be the one to give us a view of the ultimate</w:t>
      </w:r>
      <w:r w:rsidR="009B2024">
        <w:rPr>
          <w:rFonts w:cs="Times New Roman"/>
        </w:rPr>
        <w:t xml:space="preserve">.  </w:t>
      </w:r>
      <w:r w:rsidRPr="002041ED">
        <w:rPr>
          <w:rFonts w:cs="Times New Roman"/>
        </w:rPr>
        <w:t>The first chapter of this book, Revelation, presents the Lord Jesus appearing in a certain attitude which was occasioned because of the failure of the assembly publicly</w:t>
      </w:r>
      <w:r w:rsidR="009B2024">
        <w:rPr>
          <w:rFonts w:cs="Times New Roman"/>
        </w:rPr>
        <w:t xml:space="preserve">.  </w:t>
      </w:r>
      <w:r w:rsidRPr="002041ED">
        <w:rPr>
          <w:rFonts w:cs="Times New Roman"/>
        </w:rPr>
        <w:t>Towards the public position, Christendom, the Lord has maintained that attitude right down through the centuries to our own time</w:t>
      </w:r>
      <w:r w:rsidR="009B2024">
        <w:rPr>
          <w:rFonts w:cs="Times New Roman"/>
        </w:rPr>
        <w:t xml:space="preserve">.  </w:t>
      </w:r>
      <w:r w:rsidRPr="002041ED">
        <w:rPr>
          <w:rFonts w:cs="Times New Roman"/>
        </w:rPr>
        <w:t>It is encouraging therefore that John, the one who had this light as to the Lord</w:t>
      </w:r>
      <w:r w:rsidR="004F26F1">
        <w:rPr>
          <w:rFonts w:cs="Times New Roman"/>
        </w:rPr>
        <w:t>’</w:t>
      </w:r>
      <w:r w:rsidRPr="002041ED">
        <w:rPr>
          <w:rFonts w:cs="Times New Roman"/>
        </w:rPr>
        <w:t>s attitude in chapter 1, should be the one to expand before our vision the greatness of the ultimate that divine love has in view, the ultimate of this dispensation</w:t>
      </w:r>
      <w:r w:rsidR="009B2024">
        <w:rPr>
          <w:rFonts w:cs="Times New Roman"/>
        </w:rPr>
        <w:t xml:space="preserve">.  </w:t>
      </w:r>
      <w:r w:rsidRPr="002041ED">
        <w:rPr>
          <w:rFonts w:cs="Times New Roman"/>
        </w:rPr>
        <w:t>This is very significant and very encouraging</w:t>
      </w:r>
      <w:r w:rsidR="009B2024">
        <w:rPr>
          <w:rFonts w:cs="Times New Roman"/>
        </w:rPr>
        <w:t xml:space="preserve">.  </w:t>
      </w:r>
      <w:r w:rsidRPr="002041ED">
        <w:rPr>
          <w:rFonts w:cs="Times New Roman"/>
        </w:rPr>
        <w:t>The more we feel the breakdown to which we have contributed (we always held the doctrine that we are part of the breakdown, but now it is not only a doctrine but we are conscious of having actively contributed to it) the more we shall understand how the Lord feels about it</w:t>
      </w:r>
      <w:r w:rsidR="009B2024">
        <w:rPr>
          <w:rFonts w:cs="Times New Roman"/>
        </w:rPr>
        <w:t xml:space="preserve">.  </w:t>
      </w:r>
      <w:r w:rsidRPr="002041ED">
        <w:rPr>
          <w:rFonts w:cs="Times New Roman"/>
        </w:rPr>
        <w:t>I think the ultimate end in view in the ways of God is the world to come, and the ultimate end in view regarding the purpose of God is eternity</w:t>
      </w:r>
      <w:r w:rsidR="009B2024">
        <w:rPr>
          <w:rFonts w:cs="Times New Roman"/>
        </w:rPr>
        <w:t xml:space="preserve">.  </w:t>
      </w:r>
      <w:r w:rsidRPr="002041ED">
        <w:rPr>
          <w:rFonts w:cs="Times New Roman"/>
        </w:rPr>
        <w:t>John shows us these great ultimates that God has in mind</w:t>
      </w:r>
      <w:r w:rsidR="009B2024">
        <w:rPr>
          <w:rFonts w:cs="Times New Roman"/>
        </w:rPr>
        <w:t xml:space="preserve">.  </w:t>
      </w:r>
      <w:r w:rsidRPr="002041ED">
        <w:rPr>
          <w:rFonts w:cs="Times New Roman"/>
        </w:rPr>
        <w:t>The more we feel the breakdown, the more the ultimate is meant to strengthen us and fortify us.</w:t>
      </w:r>
    </w:p>
    <w:p w14:paraId="6EB2EF88" w14:textId="00B9E7BF" w:rsidR="002041ED" w:rsidRPr="002041ED" w:rsidRDefault="002041ED" w:rsidP="00C22811">
      <w:pPr>
        <w:spacing w:before="120" w:after="0" w:line="240" w:lineRule="auto"/>
        <w:ind w:firstLine="720"/>
        <w:jc w:val="both"/>
        <w:rPr>
          <w:rFonts w:cs="Times New Roman"/>
        </w:rPr>
      </w:pPr>
      <w:r w:rsidRPr="002041ED">
        <w:rPr>
          <w:rFonts w:cs="Times New Roman"/>
        </w:rPr>
        <w:t>In that great chapter regarding the resurrection of the saints, which is another view of the ultimate, Paul</w:t>
      </w:r>
      <w:r w:rsidR="004F26F1">
        <w:rPr>
          <w:rFonts w:cs="Times New Roman"/>
        </w:rPr>
        <w:t>’</w:t>
      </w:r>
      <w:r w:rsidRPr="002041ED">
        <w:rPr>
          <w:rFonts w:cs="Times New Roman"/>
        </w:rPr>
        <w:t xml:space="preserve">s conclusion is, </w:t>
      </w:r>
      <w:r w:rsidR="004F26F1">
        <w:rPr>
          <w:rFonts w:cs="Times New Roman"/>
        </w:rPr>
        <w:t>“</w:t>
      </w:r>
      <w:r w:rsidRPr="002041ED">
        <w:rPr>
          <w:rFonts w:cs="Times New Roman"/>
        </w:rPr>
        <w:t>So then, my beloved brethren, be firm, immovable, abounding always in the work of the Lord</w:t>
      </w:r>
      <w:r w:rsidR="004F26F1">
        <w:rPr>
          <w:rFonts w:cs="Times New Roman"/>
        </w:rPr>
        <w:t>”</w:t>
      </w:r>
      <w:r w:rsidRPr="002041ED">
        <w:rPr>
          <w:rFonts w:cs="Times New Roman"/>
        </w:rPr>
        <w:t>, 1 Cor 15: 58</w:t>
      </w:r>
      <w:r w:rsidR="009B2024">
        <w:rPr>
          <w:rFonts w:cs="Times New Roman"/>
        </w:rPr>
        <w:t xml:space="preserve">.  </w:t>
      </w:r>
      <w:r w:rsidRPr="002041ED">
        <w:rPr>
          <w:rFonts w:cs="Times New Roman"/>
        </w:rPr>
        <w:t>The ultimate as put before us and engaging us is meant to have an immediate effect in the way of committal, in perseverance, and stability and balance; this would be the immediate effect of having a fresh view of the ultimate</w:t>
      </w:r>
      <w:r w:rsidR="009B2024">
        <w:rPr>
          <w:rFonts w:cs="Times New Roman"/>
        </w:rPr>
        <w:t xml:space="preserve">.  </w:t>
      </w:r>
      <w:r w:rsidRPr="002041ED">
        <w:rPr>
          <w:rFonts w:cs="Times New Roman"/>
        </w:rPr>
        <w:t>The ultimate will be ushered in by the coming of the Lord, which will be when the assembly will be complete and will appear in creature perfection</w:t>
      </w:r>
      <w:r w:rsidR="009B2024">
        <w:rPr>
          <w:rFonts w:cs="Times New Roman"/>
        </w:rPr>
        <w:t xml:space="preserve">.  </w:t>
      </w:r>
      <w:r w:rsidRPr="002041ED">
        <w:rPr>
          <w:rFonts w:cs="Times New Roman"/>
        </w:rPr>
        <w:t>This is near, as we know</w:t>
      </w:r>
      <w:r w:rsidR="009B2024">
        <w:rPr>
          <w:rFonts w:cs="Times New Roman"/>
        </w:rPr>
        <w:t xml:space="preserve">.  </w:t>
      </w:r>
      <w:r w:rsidRPr="002041ED">
        <w:rPr>
          <w:rFonts w:cs="Times New Roman"/>
        </w:rPr>
        <w:t>We have always held that the Lord</w:t>
      </w:r>
      <w:r w:rsidR="004F26F1">
        <w:rPr>
          <w:rFonts w:cs="Times New Roman"/>
        </w:rPr>
        <w:t>’</w:t>
      </w:r>
      <w:r w:rsidRPr="002041ED">
        <w:rPr>
          <w:rFonts w:cs="Times New Roman"/>
        </w:rPr>
        <w:t>s coming is near</w:t>
      </w:r>
      <w:r w:rsidR="009B2024">
        <w:rPr>
          <w:rFonts w:cs="Times New Roman"/>
        </w:rPr>
        <w:t xml:space="preserve">.  </w:t>
      </w:r>
      <w:r w:rsidRPr="002041ED">
        <w:rPr>
          <w:rFonts w:cs="Times New Roman"/>
        </w:rPr>
        <w:t>It would be obvious to say that it is nearer than ever it was</w:t>
      </w:r>
      <w:r w:rsidR="009B2024">
        <w:rPr>
          <w:rFonts w:cs="Times New Roman"/>
        </w:rPr>
        <w:t xml:space="preserve">.  </w:t>
      </w:r>
      <w:r w:rsidRPr="002041ED">
        <w:rPr>
          <w:rFonts w:cs="Times New Roman"/>
        </w:rPr>
        <w:t>Everything points to the Lord</w:t>
      </w:r>
      <w:r w:rsidR="004F26F1">
        <w:rPr>
          <w:rFonts w:cs="Times New Roman"/>
        </w:rPr>
        <w:t>’</w:t>
      </w:r>
      <w:r w:rsidRPr="002041ED">
        <w:rPr>
          <w:rFonts w:cs="Times New Roman"/>
        </w:rPr>
        <w:t>s coming being near</w:t>
      </w:r>
      <w:r w:rsidR="009B2024">
        <w:rPr>
          <w:rFonts w:cs="Times New Roman"/>
        </w:rPr>
        <w:t xml:space="preserve">.  </w:t>
      </w:r>
      <w:r w:rsidRPr="002041ED">
        <w:rPr>
          <w:rFonts w:cs="Times New Roman"/>
        </w:rPr>
        <w:t>Great results will show themselves when the Lord comes</w:t>
      </w:r>
      <w:r w:rsidR="009B2024">
        <w:rPr>
          <w:rFonts w:cs="Times New Roman"/>
        </w:rPr>
        <w:t xml:space="preserve">.  </w:t>
      </w:r>
      <w:r w:rsidRPr="002041ED">
        <w:rPr>
          <w:rFonts w:cs="Times New Roman"/>
        </w:rPr>
        <w:t xml:space="preserve">Many families will be secured; </w:t>
      </w:r>
      <w:r w:rsidRPr="002041ED">
        <w:rPr>
          <w:rFonts w:cs="Times New Roman"/>
        </w:rPr>
        <w:lastRenderedPageBreak/>
        <w:t>the Old Testament families will all be completed; the Lord will put these saints in their families, and the greatest of all the families, the assembly, will be complete</w:t>
      </w:r>
      <w:r w:rsidR="009B2024">
        <w:rPr>
          <w:rFonts w:cs="Times New Roman"/>
        </w:rPr>
        <w:t xml:space="preserve">.  </w:t>
      </w:r>
      <w:r w:rsidRPr="002041ED">
        <w:rPr>
          <w:rFonts w:cs="Times New Roman"/>
        </w:rPr>
        <w:t>For the first time the Lord will have the assembly as a complete, perfect vessel for His pleasure.</w:t>
      </w:r>
    </w:p>
    <w:p w14:paraId="619C1776" w14:textId="69EBDFA9" w:rsidR="002041ED" w:rsidRPr="002041ED" w:rsidRDefault="002041ED" w:rsidP="00C22811">
      <w:pPr>
        <w:spacing w:before="120" w:after="0" w:line="240" w:lineRule="auto"/>
        <w:ind w:firstLine="720"/>
        <w:jc w:val="both"/>
        <w:rPr>
          <w:rFonts w:cs="Times New Roman"/>
        </w:rPr>
      </w:pPr>
      <w:r w:rsidRPr="002041ED">
        <w:rPr>
          <w:rFonts w:cs="Times New Roman"/>
        </w:rPr>
        <w:t>The first four verses of Revelation 21 show us the order of things in eternity</w:t>
      </w:r>
      <w:r w:rsidR="009B2024">
        <w:rPr>
          <w:rFonts w:cs="Times New Roman"/>
        </w:rPr>
        <w:t xml:space="preserve">.  </w:t>
      </w:r>
      <w:r w:rsidRPr="002041ED">
        <w:rPr>
          <w:rFonts w:cs="Times New Roman"/>
        </w:rPr>
        <w:t>The great ultimate in view in God</w:t>
      </w:r>
      <w:r w:rsidR="004F26F1">
        <w:rPr>
          <w:rFonts w:cs="Times New Roman"/>
        </w:rPr>
        <w:t>’</w:t>
      </w:r>
      <w:r w:rsidRPr="002041ED">
        <w:rPr>
          <w:rFonts w:cs="Times New Roman"/>
        </w:rPr>
        <w:t>s purpose will be an eternal, fixed order of things, an unchangeable order of families for God</w:t>
      </w:r>
      <w:r w:rsidR="004F26F1">
        <w:rPr>
          <w:rFonts w:cs="Times New Roman"/>
        </w:rPr>
        <w:t>’</w:t>
      </w:r>
      <w:r w:rsidRPr="002041ED">
        <w:rPr>
          <w:rFonts w:cs="Times New Roman"/>
        </w:rPr>
        <w:t>s pleasure, and God all in all</w:t>
      </w:r>
      <w:r w:rsidR="009B2024">
        <w:rPr>
          <w:rFonts w:cs="Times New Roman"/>
        </w:rPr>
        <w:t xml:space="preserve">.  </w:t>
      </w:r>
      <w:r w:rsidRPr="002041ED">
        <w:rPr>
          <w:rFonts w:cs="Times New Roman"/>
        </w:rPr>
        <w:t>Then from verse 9 the apostle John sees the place that the assembly will have in the world to come</w:t>
      </w:r>
      <w:r w:rsidR="009B2024">
        <w:rPr>
          <w:rFonts w:cs="Times New Roman"/>
        </w:rPr>
        <w:t xml:space="preserve">.  </w:t>
      </w:r>
      <w:r w:rsidRPr="002041ED">
        <w:rPr>
          <w:rFonts w:cs="Times New Roman"/>
        </w:rPr>
        <w:t>The world to come is obviously the conclusion of all God</w:t>
      </w:r>
      <w:r w:rsidR="004F26F1">
        <w:rPr>
          <w:rFonts w:cs="Times New Roman"/>
        </w:rPr>
        <w:t>’</w:t>
      </w:r>
      <w:r w:rsidRPr="002041ED">
        <w:rPr>
          <w:rFonts w:cs="Times New Roman"/>
        </w:rPr>
        <w:t>s ways, however difficult to understand some of His ways may have been</w:t>
      </w:r>
      <w:r w:rsidR="009B2024">
        <w:rPr>
          <w:rFonts w:cs="Times New Roman"/>
        </w:rPr>
        <w:t xml:space="preserve">.  </w:t>
      </w:r>
      <w:r w:rsidRPr="002041ED">
        <w:rPr>
          <w:rFonts w:cs="Times New Roman"/>
        </w:rPr>
        <w:t>There will be a manifestation that will justify all God</w:t>
      </w:r>
      <w:r w:rsidR="004F26F1">
        <w:rPr>
          <w:rFonts w:cs="Times New Roman"/>
        </w:rPr>
        <w:t>’</w:t>
      </w:r>
      <w:r w:rsidRPr="002041ED">
        <w:rPr>
          <w:rFonts w:cs="Times New Roman"/>
        </w:rPr>
        <w:t>s ways, and the assembly will have a unique place in administration in that wonderful world to come, of which we speak, of which maybe we ought to speak more than we do</w:t>
      </w:r>
      <w:r w:rsidR="009B2024">
        <w:rPr>
          <w:rFonts w:cs="Times New Roman"/>
        </w:rPr>
        <w:t xml:space="preserve">.  </w:t>
      </w:r>
      <w:r w:rsidRPr="002041ED">
        <w:rPr>
          <w:rFonts w:cs="Times New Roman"/>
        </w:rPr>
        <w:t xml:space="preserve">I read these verses in which the Lord says </w:t>
      </w:r>
      <w:r w:rsidR="004F26F1">
        <w:rPr>
          <w:rFonts w:cs="Times New Roman"/>
        </w:rPr>
        <w:t>“</w:t>
      </w:r>
      <w:r w:rsidRPr="002041ED">
        <w:rPr>
          <w:rFonts w:cs="Times New Roman"/>
        </w:rPr>
        <w:t>Behold, I come quickly</w:t>
      </w:r>
      <w:r w:rsidR="004F26F1">
        <w:rPr>
          <w:rFonts w:cs="Times New Roman"/>
        </w:rPr>
        <w:t>”</w:t>
      </w:r>
      <w:r w:rsidR="009B2024">
        <w:rPr>
          <w:rFonts w:cs="Times New Roman"/>
        </w:rPr>
        <w:t xml:space="preserve">.  </w:t>
      </w:r>
      <w:r w:rsidR="004F26F1">
        <w:rPr>
          <w:rFonts w:cs="Times New Roman"/>
        </w:rPr>
        <w:t>“</w:t>
      </w:r>
      <w:r w:rsidRPr="002041ED">
        <w:rPr>
          <w:rFonts w:cs="Times New Roman"/>
        </w:rPr>
        <w:t>I come quickly</w:t>
      </w:r>
      <w:r w:rsidR="004F26F1">
        <w:rPr>
          <w:rFonts w:cs="Times New Roman"/>
        </w:rPr>
        <w:t>”</w:t>
      </w:r>
      <w:r w:rsidRPr="002041ED">
        <w:rPr>
          <w:rFonts w:cs="Times New Roman"/>
        </w:rPr>
        <w:t xml:space="preserve"> is the ultimate</w:t>
      </w:r>
      <w:r w:rsidR="009B2024">
        <w:rPr>
          <w:rFonts w:cs="Times New Roman"/>
        </w:rPr>
        <w:t xml:space="preserve">.  </w:t>
      </w:r>
      <w:r w:rsidRPr="002041ED">
        <w:rPr>
          <w:rFonts w:cs="Times New Roman"/>
        </w:rPr>
        <w:t xml:space="preserve"> The uninstructed or doubtful believer might wonder that the Lord says </w:t>
      </w:r>
      <w:r w:rsidR="004F26F1">
        <w:rPr>
          <w:rFonts w:cs="Times New Roman"/>
        </w:rPr>
        <w:t>“</w:t>
      </w:r>
      <w:r w:rsidRPr="002041ED">
        <w:rPr>
          <w:rFonts w:cs="Times New Roman"/>
        </w:rPr>
        <w:t>I come quickly</w:t>
      </w:r>
      <w:r w:rsidR="004F26F1">
        <w:rPr>
          <w:rFonts w:cs="Times New Roman"/>
        </w:rPr>
        <w:t>”</w:t>
      </w:r>
      <w:r w:rsidR="009B2024">
        <w:rPr>
          <w:rFonts w:cs="Times New Roman"/>
        </w:rPr>
        <w:t xml:space="preserve">.  </w:t>
      </w:r>
      <w:r w:rsidRPr="002041ED">
        <w:rPr>
          <w:rFonts w:cs="Times New Roman"/>
        </w:rPr>
        <w:t xml:space="preserve"> He might count the number of centuries there have been since the Lord said </w:t>
      </w:r>
      <w:r w:rsidR="004F26F1">
        <w:rPr>
          <w:rFonts w:cs="Times New Roman"/>
        </w:rPr>
        <w:t>“</w:t>
      </w:r>
      <w:r w:rsidRPr="002041ED">
        <w:rPr>
          <w:rFonts w:cs="Times New Roman"/>
        </w:rPr>
        <w:t>I come quickly</w:t>
      </w:r>
      <w:r w:rsidR="004F26F1">
        <w:rPr>
          <w:rFonts w:cs="Times New Roman"/>
        </w:rPr>
        <w:t>”</w:t>
      </w:r>
      <w:r w:rsidR="009B2024">
        <w:rPr>
          <w:rFonts w:cs="Times New Roman"/>
        </w:rPr>
        <w:t xml:space="preserve">.  </w:t>
      </w:r>
      <w:r w:rsidRPr="002041ED">
        <w:rPr>
          <w:rFonts w:cs="Times New Roman"/>
        </w:rPr>
        <w:t xml:space="preserve"> If we had some impression of the great capacity of the assembly we would understand why it has taken so long</w:t>
      </w:r>
      <w:r w:rsidR="009B2024">
        <w:rPr>
          <w:rFonts w:cs="Times New Roman"/>
        </w:rPr>
        <w:t xml:space="preserve">.  </w:t>
      </w:r>
      <w:r w:rsidRPr="002041ED">
        <w:rPr>
          <w:rFonts w:cs="Times New Roman"/>
        </w:rPr>
        <w:t>The Father has had the allocation of time and has devoted two thousand years to the formation of the assembly</w:t>
      </w:r>
      <w:r w:rsidR="009B2024">
        <w:rPr>
          <w:rFonts w:cs="Times New Roman"/>
        </w:rPr>
        <w:t xml:space="preserve">.  </w:t>
      </w:r>
      <w:r w:rsidRPr="002041ED">
        <w:rPr>
          <w:rFonts w:cs="Times New Roman"/>
        </w:rPr>
        <w:t>It is so great, its capacity is so vast, that a certain time had to be allowed for its formation</w:t>
      </w:r>
      <w:r w:rsidR="009B2024">
        <w:rPr>
          <w:rFonts w:cs="Times New Roman"/>
        </w:rPr>
        <w:t xml:space="preserve">.  </w:t>
      </w:r>
      <w:r w:rsidRPr="002041ED">
        <w:rPr>
          <w:rFonts w:cs="Times New Roman"/>
        </w:rPr>
        <w:t>Think of the moral fibre that enters into the personnel of the assembly</w:t>
      </w:r>
      <w:r w:rsidR="003C3CAD">
        <w:rPr>
          <w:rFonts w:cs="Times New Roman"/>
        </w:rPr>
        <w:t xml:space="preserve">!  </w:t>
      </w:r>
      <w:r w:rsidRPr="002041ED">
        <w:rPr>
          <w:rFonts w:cs="Times New Roman"/>
        </w:rPr>
        <w:t xml:space="preserve"> Think of the assembly complete after all the history of it, the history of persons and the work of God in them, and the moral fibre through conflict, through sufferings including martyrdom, in all these centuries</w:t>
      </w:r>
      <w:r w:rsidR="003C3CAD">
        <w:rPr>
          <w:rFonts w:cs="Times New Roman"/>
        </w:rPr>
        <w:t xml:space="preserve">!  </w:t>
      </w:r>
      <w:r w:rsidRPr="002041ED">
        <w:rPr>
          <w:rFonts w:cs="Times New Roman"/>
        </w:rPr>
        <w:t>But the Lord</w:t>
      </w:r>
      <w:r w:rsidR="004F26F1">
        <w:rPr>
          <w:rFonts w:cs="Times New Roman"/>
        </w:rPr>
        <w:t>’</w:t>
      </w:r>
      <w:r w:rsidRPr="002041ED">
        <w:rPr>
          <w:rFonts w:cs="Times New Roman"/>
        </w:rPr>
        <w:t xml:space="preserve">s outlook is </w:t>
      </w:r>
      <w:r w:rsidR="004F26F1">
        <w:rPr>
          <w:rFonts w:cs="Times New Roman"/>
        </w:rPr>
        <w:t>“</w:t>
      </w:r>
      <w:r w:rsidRPr="002041ED">
        <w:rPr>
          <w:rFonts w:cs="Times New Roman"/>
        </w:rPr>
        <w:t>Behold, I come quickly</w:t>
      </w:r>
      <w:r w:rsidR="004F26F1">
        <w:rPr>
          <w:rFonts w:cs="Times New Roman"/>
        </w:rPr>
        <w:t>”</w:t>
      </w:r>
      <w:r w:rsidR="009B2024">
        <w:rPr>
          <w:rFonts w:cs="Times New Roman"/>
        </w:rPr>
        <w:t xml:space="preserve">.  </w:t>
      </w:r>
      <w:r w:rsidRPr="002041ED">
        <w:rPr>
          <w:rFonts w:cs="Times New Roman"/>
        </w:rPr>
        <w:t xml:space="preserve">That is the ultimate, but the immediate effect upon us is to be this: </w:t>
      </w:r>
      <w:r w:rsidR="004F26F1">
        <w:rPr>
          <w:rFonts w:cs="Times New Roman"/>
        </w:rPr>
        <w:t>“</w:t>
      </w:r>
      <w:r w:rsidRPr="002041ED">
        <w:rPr>
          <w:rFonts w:cs="Times New Roman"/>
        </w:rPr>
        <w:t>Blessed is he who keeps the words of the prophecy of this book</w:t>
      </w:r>
      <w:r w:rsidR="004F26F1">
        <w:rPr>
          <w:rFonts w:cs="Times New Roman"/>
        </w:rPr>
        <w:t>”</w:t>
      </w:r>
      <w:r w:rsidR="009B2024">
        <w:rPr>
          <w:rFonts w:cs="Times New Roman"/>
        </w:rPr>
        <w:t xml:space="preserve">.  </w:t>
      </w:r>
      <w:r w:rsidRPr="002041ED">
        <w:rPr>
          <w:rFonts w:cs="Times New Roman"/>
        </w:rPr>
        <w:t xml:space="preserve"> Now dear brethren, we have much committed to us to keep</w:t>
      </w:r>
      <w:r w:rsidR="009B2024">
        <w:rPr>
          <w:rFonts w:cs="Times New Roman"/>
        </w:rPr>
        <w:t xml:space="preserve">.  </w:t>
      </w:r>
      <w:r w:rsidRPr="002041ED">
        <w:rPr>
          <w:rFonts w:cs="Times New Roman"/>
        </w:rPr>
        <w:t>If the enemy had his way he would deprive believers of certain things they ought to keep</w:t>
      </w:r>
      <w:r w:rsidR="009B2024">
        <w:rPr>
          <w:rFonts w:cs="Times New Roman"/>
        </w:rPr>
        <w:t xml:space="preserve">.  </w:t>
      </w:r>
      <w:r w:rsidRPr="002041ED">
        <w:rPr>
          <w:rFonts w:cs="Times New Roman"/>
        </w:rPr>
        <w:t>The Lord</w:t>
      </w:r>
      <w:r w:rsidR="004F26F1">
        <w:rPr>
          <w:rFonts w:cs="Times New Roman"/>
        </w:rPr>
        <w:t>’</w:t>
      </w:r>
      <w:r w:rsidRPr="002041ED">
        <w:rPr>
          <w:rFonts w:cs="Times New Roman"/>
        </w:rPr>
        <w:t xml:space="preserve">s word to Philadelphia was </w:t>
      </w:r>
      <w:r w:rsidR="004F26F1">
        <w:rPr>
          <w:rFonts w:cs="Times New Roman"/>
        </w:rPr>
        <w:t>“</w:t>
      </w:r>
      <w:r w:rsidRPr="002041ED">
        <w:rPr>
          <w:rFonts w:cs="Times New Roman"/>
        </w:rPr>
        <w:t>Hold fast what thou hast, that no one take thy crown</w:t>
      </w:r>
      <w:r w:rsidR="004F26F1">
        <w:rPr>
          <w:rFonts w:cs="Times New Roman"/>
        </w:rPr>
        <w:t>”</w:t>
      </w:r>
      <w:r w:rsidRPr="002041ED">
        <w:rPr>
          <w:rFonts w:cs="Times New Roman"/>
        </w:rPr>
        <w:t>, Rev 3: 11</w:t>
      </w:r>
      <w:r w:rsidR="009B2024">
        <w:rPr>
          <w:rFonts w:cs="Times New Roman"/>
        </w:rPr>
        <w:t xml:space="preserve">.  </w:t>
      </w:r>
      <w:r w:rsidRPr="002041ED">
        <w:rPr>
          <w:rFonts w:cs="Times New Roman"/>
        </w:rPr>
        <w:t>Think of the crown that has been granted, and the ministry that has been given</w:t>
      </w:r>
      <w:r w:rsidR="009B2024">
        <w:rPr>
          <w:rFonts w:cs="Times New Roman"/>
        </w:rPr>
        <w:t xml:space="preserve">.  </w:t>
      </w:r>
      <w:r w:rsidRPr="002041ED">
        <w:rPr>
          <w:rFonts w:cs="Times New Roman"/>
        </w:rPr>
        <w:t>There is something we have to keep</w:t>
      </w:r>
      <w:r w:rsidR="009B2024">
        <w:rPr>
          <w:rFonts w:cs="Times New Roman"/>
        </w:rPr>
        <w:t xml:space="preserve">.  </w:t>
      </w:r>
      <w:r w:rsidRPr="002041ED">
        <w:rPr>
          <w:rFonts w:cs="Times New Roman"/>
        </w:rPr>
        <w:t>We are in the midst of a giving up attitude; many are giving up things of value</w:t>
      </w:r>
      <w:r w:rsidR="009B2024">
        <w:rPr>
          <w:rFonts w:cs="Times New Roman"/>
        </w:rPr>
        <w:t xml:space="preserve">.  </w:t>
      </w:r>
      <w:r w:rsidR="004F26F1">
        <w:rPr>
          <w:rFonts w:cs="Times New Roman"/>
        </w:rPr>
        <w:t>“</w:t>
      </w:r>
      <w:r w:rsidRPr="002041ED">
        <w:rPr>
          <w:rFonts w:cs="Times New Roman"/>
        </w:rPr>
        <w:t>Blessed is he who keeps</w:t>
      </w:r>
      <w:r w:rsidR="004F26F1">
        <w:rPr>
          <w:rFonts w:cs="Times New Roman"/>
        </w:rPr>
        <w:t>”</w:t>
      </w:r>
      <w:r w:rsidR="009B2024">
        <w:rPr>
          <w:rFonts w:cs="Times New Roman"/>
        </w:rPr>
        <w:t xml:space="preserve">.  </w:t>
      </w:r>
      <w:r w:rsidRPr="002041ED">
        <w:rPr>
          <w:rFonts w:cs="Times New Roman"/>
        </w:rPr>
        <w:t>The more the ultimate occupies us the more the immediate effect will be to strengthen us to keep and hold fast and give up nothing that the Lord has imparted to us.</w:t>
      </w:r>
    </w:p>
    <w:p w14:paraId="3C3CE8CD" w14:textId="29E0CC7F" w:rsidR="002041ED" w:rsidRPr="002041ED" w:rsidRDefault="002041ED" w:rsidP="009C3427">
      <w:pPr>
        <w:spacing w:before="120" w:after="0" w:line="240" w:lineRule="auto"/>
        <w:ind w:firstLine="720"/>
        <w:jc w:val="both"/>
        <w:rPr>
          <w:rFonts w:cs="Times New Roman"/>
        </w:rPr>
      </w:pPr>
      <w:r w:rsidRPr="002041ED">
        <w:rPr>
          <w:rFonts w:cs="Times New Roman"/>
        </w:rPr>
        <w:lastRenderedPageBreak/>
        <w:t xml:space="preserve">In verse 12 the Lord says </w:t>
      </w:r>
      <w:r w:rsidR="004F26F1">
        <w:rPr>
          <w:rFonts w:cs="Times New Roman"/>
        </w:rPr>
        <w:t>“</w:t>
      </w:r>
      <w:r w:rsidRPr="002041ED">
        <w:rPr>
          <w:rFonts w:cs="Times New Roman"/>
        </w:rPr>
        <w:t>Behold, I come quickly, and my reward with me, to render to every one as his work shall be</w:t>
      </w:r>
      <w:r w:rsidR="004F26F1">
        <w:rPr>
          <w:rFonts w:cs="Times New Roman"/>
        </w:rPr>
        <w:t>”</w:t>
      </w:r>
      <w:r w:rsidR="009B2024">
        <w:rPr>
          <w:rFonts w:cs="Times New Roman"/>
        </w:rPr>
        <w:t xml:space="preserve">.  </w:t>
      </w:r>
      <w:r w:rsidRPr="002041ED">
        <w:rPr>
          <w:rFonts w:cs="Times New Roman"/>
        </w:rPr>
        <w:t xml:space="preserve">The Lord is </w:t>
      </w:r>
      <w:r w:rsidR="004F26F1">
        <w:rPr>
          <w:rFonts w:cs="Times New Roman"/>
        </w:rPr>
        <w:t>“</w:t>
      </w:r>
      <w:r w:rsidRPr="002041ED">
        <w:rPr>
          <w:rFonts w:cs="Times New Roman"/>
        </w:rPr>
        <w:t>the righteous Judge</w:t>
      </w:r>
      <w:r w:rsidR="004F26F1">
        <w:rPr>
          <w:rFonts w:cs="Times New Roman"/>
        </w:rPr>
        <w:t>”</w:t>
      </w:r>
      <w:r w:rsidRPr="002041ED">
        <w:rPr>
          <w:rFonts w:cs="Times New Roman"/>
        </w:rPr>
        <w:t>, 2 Tim 4: 8</w:t>
      </w:r>
      <w:r w:rsidR="009B2024">
        <w:rPr>
          <w:rFonts w:cs="Times New Roman"/>
        </w:rPr>
        <w:t xml:space="preserve">.  </w:t>
      </w:r>
      <w:r w:rsidRPr="002041ED">
        <w:rPr>
          <w:rFonts w:cs="Times New Roman"/>
        </w:rPr>
        <w:t xml:space="preserve"> Everything will be fair, everything will be right</w:t>
      </w:r>
      <w:r w:rsidR="009B2024">
        <w:rPr>
          <w:rFonts w:cs="Times New Roman"/>
        </w:rPr>
        <w:t xml:space="preserve">.  </w:t>
      </w:r>
      <w:r w:rsidRPr="002041ED">
        <w:rPr>
          <w:rFonts w:cs="Times New Roman"/>
        </w:rPr>
        <w:t>If anyone ought to get a reward, he or she will get the reward</w:t>
      </w:r>
      <w:r w:rsidR="009B2024">
        <w:rPr>
          <w:rFonts w:cs="Times New Roman"/>
        </w:rPr>
        <w:t xml:space="preserve">.  </w:t>
      </w:r>
      <w:r w:rsidRPr="002041ED">
        <w:rPr>
          <w:rFonts w:cs="Times New Roman"/>
        </w:rPr>
        <w:t>The Lord appreciates every little bit of response to Himself, every little bit of faithfulness, whether it be at school or in the workshop, wherever it may be, and He forgets nothing</w:t>
      </w:r>
      <w:r w:rsidR="009B2024">
        <w:rPr>
          <w:rFonts w:cs="Times New Roman"/>
        </w:rPr>
        <w:t xml:space="preserve">.  </w:t>
      </w:r>
      <w:r w:rsidRPr="002041ED">
        <w:rPr>
          <w:rFonts w:cs="Times New Roman"/>
        </w:rPr>
        <w:t xml:space="preserve"> </w:t>
      </w:r>
      <w:r w:rsidR="004F26F1">
        <w:rPr>
          <w:rFonts w:cs="Times New Roman"/>
        </w:rPr>
        <w:t>“</w:t>
      </w:r>
      <w:r w:rsidRPr="002041ED">
        <w:rPr>
          <w:rFonts w:cs="Times New Roman"/>
        </w:rPr>
        <w:t>My reward with me</w:t>
      </w:r>
      <w:r w:rsidR="00226C08">
        <w:rPr>
          <w:rFonts w:cs="Times New Roman"/>
        </w:rPr>
        <w:t xml:space="preserve"> </w:t>
      </w:r>
      <w:r w:rsidR="009B2024">
        <w:rPr>
          <w:rFonts w:cs="Times New Roman"/>
        </w:rPr>
        <w:t xml:space="preserve">... </w:t>
      </w:r>
      <w:r w:rsidRPr="002041ED">
        <w:rPr>
          <w:rFonts w:cs="Times New Roman"/>
        </w:rPr>
        <w:t>I am the Alpha and the Omega, the first and the last, the beginning and the end</w:t>
      </w:r>
      <w:r w:rsidR="004F26F1">
        <w:rPr>
          <w:rFonts w:cs="Times New Roman"/>
        </w:rPr>
        <w:t>”</w:t>
      </w:r>
      <w:r w:rsidR="009B2024">
        <w:rPr>
          <w:rFonts w:cs="Times New Roman"/>
        </w:rPr>
        <w:t xml:space="preserve">.  </w:t>
      </w:r>
      <w:r w:rsidRPr="002041ED">
        <w:rPr>
          <w:rFonts w:cs="Times New Roman"/>
        </w:rPr>
        <w:t>What is to result as to our immediate circumstances</w:t>
      </w:r>
      <w:r w:rsidR="003C3CAD">
        <w:rPr>
          <w:rFonts w:cs="Times New Roman"/>
        </w:rPr>
        <w:t xml:space="preserve">?  </w:t>
      </w:r>
      <w:r w:rsidR="004F26F1">
        <w:rPr>
          <w:rFonts w:cs="Times New Roman"/>
        </w:rPr>
        <w:t>“</w:t>
      </w:r>
      <w:r w:rsidRPr="002041ED">
        <w:rPr>
          <w:rFonts w:cs="Times New Roman"/>
        </w:rPr>
        <w:t>Blessed are they that wash their robes, that they may have right to the tree of life, and that they should go in by the gates into the city</w:t>
      </w:r>
      <w:r w:rsidR="004F26F1">
        <w:rPr>
          <w:rFonts w:cs="Times New Roman"/>
        </w:rPr>
        <w:t>”</w:t>
      </w:r>
      <w:r w:rsidR="009B2024">
        <w:rPr>
          <w:rFonts w:cs="Times New Roman"/>
        </w:rPr>
        <w:t xml:space="preserve">.  </w:t>
      </w:r>
      <w:r w:rsidRPr="002041ED">
        <w:rPr>
          <w:rFonts w:cs="Times New Roman"/>
        </w:rPr>
        <w:t xml:space="preserve">The ultimate is </w:t>
      </w:r>
      <w:r w:rsidR="004F26F1">
        <w:rPr>
          <w:rFonts w:cs="Times New Roman"/>
        </w:rPr>
        <w:t>“</w:t>
      </w:r>
      <w:r w:rsidRPr="002041ED">
        <w:rPr>
          <w:rFonts w:cs="Times New Roman"/>
        </w:rPr>
        <w:t>Behold, I come quickly, and my reward with me</w:t>
      </w:r>
      <w:r w:rsidR="004F26F1">
        <w:rPr>
          <w:rFonts w:cs="Times New Roman"/>
        </w:rPr>
        <w:t>”</w:t>
      </w:r>
      <w:r w:rsidRPr="002041ED">
        <w:rPr>
          <w:rFonts w:cs="Times New Roman"/>
        </w:rPr>
        <w:t xml:space="preserve"> but the immediate effect is to be </w:t>
      </w:r>
      <w:r w:rsidR="004F26F1">
        <w:rPr>
          <w:rFonts w:cs="Times New Roman"/>
        </w:rPr>
        <w:t>“</w:t>
      </w:r>
      <w:r w:rsidRPr="002041ED">
        <w:rPr>
          <w:rFonts w:cs="Times New Roman"/>
        </w:rPr>
        <w:t>Blessed are they that wash their robes</w:t>
      </w:r>
      <w:r w:rsidR="004F26F1">
        <w:rPr>
          <w:rFonts w:cs="Times New Roman"/>
        </w:rPr>
        <w:t>”</w:t>
      </w:r>
      <w:r w:rsidR="009B2024">
        <w:rPr>
          <w:rFonts w:cs="Times New Roman"/>
        </w:rPr>
        <w:t xml:space="preserve">.  </w:t>
      </w:r>
      <w:r w:rsidRPr="002041ED">
        <w:rPr>
          <w:rFonts w:cs="Times New Roman"/>
        </w:rPr>
        <w:t>It is not a once-and­for-all thing, as we are often taught; it is to be a continual process</w:t>
      </w:r>
      <w:r w:rsidR="009B2024">
        <w:rPr>
          <w:rFonts w:cs="Times New Roman"/>
        </w:rPr>
        <w:t xml:space="preserve">.  </w:t>
      </w:r>
      <w:r w:rsidRPr="002041ED">
        <w:rPr>
          <w:rFonts w:cs="Times New Roman"/>
        </w:rPr>
        <w:t>Are we going to be careless</w:t>
      </w:r>
      <w:r w:rsidR="003C3CAD">
        <w:rPr>
          <w:rFonts w:cs="Times New Roman"/>
        </w:rPr>
        <w:t xml:space="preserve">?  </w:t>
      </w:r>
      <w:r w:rsidRPr="002041ED">
        <w:rPr>
          <w:rFonts w:cs="Times New Roman"/>
        </w:rPr>
        <w:t>There is a good deal of carelessness around us</w:t>
      </w:r>
      <w:r w:rsidR="009B2024">
        <w:rPr>
          <w:rFonts w:cs="Times New Roman"/>
        </w:rPr>
        <w:t xml:space="preserve">.  </w:t>
      </w:r>
      <w:r w:rsidRPr="002041ED">
        <w:rPr>
          <w:rFonts w:cs="Times New Roman"/>
        </w:rPr>
        <w:t>Are we going to be careless or are we going to see to our associations, our contacts, all that kind of thing</w:t>
      </w:r>
      <w:r w:rsidR="003C3CAD">
        <w:rPr>
          <w:rFonts w:cs="Times New Roman"/>
        </w:rPr>
        <w:t xml:space="preserve">?  </w:t>
      </w:r>
      <w:r w:rsidR="004F26F1">
        <w:rPr>
          <w:rFonts w:cs="Times New Roman"/>
        </w:rPr>
        <w:t>“</w:t>
      </w:r>
      <w:r w:rsidRPr="002041ED">
        <w:rPr>
          <w:rFonts w:cs="Times New Roman"/>
        </w:rPr>
        <w:t>Blessed are they that wash their robes</w:t>
      </w:r>
      <w:r w:rsidR="004F26F1">
        <w:rPr>
          <w:rFonts w:cs="Times New Roman"/>
        </w:rPr>
        <w:t>”</w:t>
      </w:r>
      <w:r w:rsidR="009B2024">
        <w:rPr>
          <w:rFonts w:cs="Times New Roman"/>
        </w:rPr>
        <w:t xml:space="preserve">.  </w:t>
      </w:r>
      <w:r w:rsidRPr="002041ED">
        <w:rPr>
          <w:rFonts w:cs="Times New Roman"/>
        </w:rPr>
        <w:t>In the light of the ultimate there is to be an effect on the immediate</w:t>
      </w:r>
      <w:r w:rsidR="009B2024">
        <w:rPr>
          <w:rFonts w:cs="Times New Roman"/>
        </w:rPr>
        <w:t xml:space="preserve">.  </w:t>
      </w:r>
      <w:r w:rsidRPr="002041ED">
        <w:rPr>
          <w:rFonts w:cs="Times New Roman"/>
        </w:rPr>
        <w:t>It applies to each one of us, dear brethren</w:t>
      </w:r>
      <w:r w:rsidR="009B2024">
        <w:rPr>
          <w:rFonts w:cs="Times New Roman"/>
        </w:rPr>
        <w:t xml:space="preserve">.  </w:t>
      </w:r>
    </w:p>
    <w:p w14:paraId="07BBDFA3" w14:textId="1DDCE8A1" w:rsidR="002041ED" w:rsidRPr="002041ED" w:rsidRDefault="002041ED" w:rsidP="00C22811">
      <w:pPr>
        <w:spacing w:before="120" w:after="0" w:line="240" w:lineRule="auto"/>
        <w:ind w:firstLine="720"/>
        <w:jc w:val="both"/>
        <w:rPr>
          <w:rFonts w:cs="Times New Roman"/>
        </w:rPr>
      </w:pPr>
      <w:r w:rsidRPr="002041ED">
        <w:rPr>
          <w:rFonts w:cs="Times New Roman"/>
        </w:rPr>
        <w:t xml:space="preserve">In verse 20 </w:t>
      </w:r>
      <w:r w:rsidR="004F26F1">
        <w:rPr>
          <w:rFonts w:cs="Times New Roman"/>
        </w:rPr>
        <w:t>“</w:t>
      </w:r>
      <w:r w:rsidRPr="002041ED">
        <w:rPr>
          <w:rFonts w:cs="Times New Roman"/>
        </w:rPr>
        <w:t>He that testifies these things says, Yea, I come quickly</w:t>
      </w:r>
      <w:r w:rsidR="009B2024">
        <w:rPr>
          <w:rFonts w:cs="Times New Roman"/>
        </w:rPr>
        <w:t xml:space="preserve">.  </w:t>
      </w:r>
      <w:r w:rsidRPr="002041ED">
        <w:rPr>
          <w:rFonts w:cs="Times New Roman"/>
        </w:rPr>
        <w:t>Amen; come, Lord Jesus</w:t>
      </w:r>
      <w:r w:rsidR="004F26F1">
        <w:rPr>
          <w:rFonts w:cs="Times New Roman"/>
        </w:rPr>
        <w:t>”</w:t>
      </w:r>
      <w:r w:rsidR="009B2024">
        <w:rPr>
          <w:rFonts w:cs="Times New Roman"/>
        </w:rPr>
        <w:t xml:space="preserve">.  </w:t>
      </w:r>
      <w:r w:rsidRPr="002041ED">
        <w:rPr>
          <w:rFonts w:cs="Times New Roman"/>
        </w:rPr>
        <w:t>It would be good if every one of us responded thus</w:t>
      </w:r>
      <w:r w:rsidR="009B2024">
        <w:rPr>
          <w:rFonts w:cs="Times New Roman"/>
        </w:rPr>
        <w:t xml:space="preserve">.  </w:t>
      </w:r>
      <w:r w:rsidRPr="002041ED">
        <w:rPr>
          <w:rFonts w:cs="Times New Roman"/>
        </w:rPr>
        <w:t xml:space="preserve">Then the immediate result is to be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Do not we need grace</w:t>
      </w:r>
      <w:r w:rsidR="003C3CAD">
        <w:rPr>
          <w:rFonts w:cs="Times New Roman"/>
        </w:rPr>
        <w:t xml:space="preserve">?  </w:t>
      </w:r>
      <w:r w:rsidRPr="002041ED">
        <w:rPr>
          <w:rFonts w:cs="Times New Roman"/>
        </w:rPr>
        <w:t>The remark was made as to how ruthless and how rough we have been</w:t>
      </w:r>
      <w:r w:rsidR="009B2024">
        <w:rPr>
          <w:rFonts w:cs="Times New Roman"/>
        </w:rPr>
        <w:t xml:space="preserve">.  </w:t>
      </w:r>
      <w:r w:rsidRPr="002041ED">
        <w:rPr>
          <w:rFonts w:cs="Times New Roman"/>
        </w:rPr>
        <w:t xml:space="preserve">That word </w:t>
      </w:r>
      <w:r w:rsidR="004F26F1">
        <w:rPr>
          <w:rFonts w:cs="Times New Roman"/>
        </w:rPr>
        <w:t>‘</w:t>
      </w:r>
      <w:r w:rsidRPr="002041ED">
        <w:rPr>
          <w:rFonts w:cs="Times New Roman"/>
        </w:rPr>
        <w:t>beauty</w:t>
      </w:r>
      <w:r w:rsidR="004F26F1">
        <w:rPr>
          <w:rFonts w:cs="Times New Roman"/>
        </w:rPr>
        <w:t>’</w:t>
      </w:r>
      <w:r w:rsidRPr="002041ED">
        <w:rPr>
          <w:rFonts w:cs="Times New Roman"/>
        </w:rPr>
        <w:t xml:space="preserve"> that occupied us in the reading might read </w:t>
      </w:r>
      <w:r w:rsidR="004F26F1">
        <w:rPr>
          <w:rFonts w:cs="Times New Roman"/>
        </w:rPr>
        <w:t>‘</w:t>
      </w:r>
      <w:r w:rsidRPr="002041ED">
        <w:rPr>
          <w:rFonts w:cs="Times New Roman"/>
        </w:rPr>
        <w:t>graciousness</w:t>
      </w:r>
      <w:r w:rsidR="004F26F1">
        <w:rPr>
          <w:rFonts w:cs="Times New Roman"/>
        </w:rPr>
        <w:t>’</w:t>
      </w:r>
      <w:r w:rsidRPr="002041ED">
        <w:rPr>
          <w:rFonts w:cs="Times New Roman"/>
        </w:rPr>
        <w:t xml:space="preserve">: </w:t>
      </w:r>
      <w:r w:rsidR="004F26F1">
        <w:rPr>
          <w:rFonts w:cs="Times New Roman"/>
        </w:rPr>
        <w:t>‘</w:t>
      </w:r>
      <w:r w:rsidRPr="002041ED">
        <w:rPr>
          <w:rFonts w:cs="Times New Roman"/>
        </w:rPr>
        <w:t>To behold the graciousness of the Lord</w:t>
      </w:r>
      <w:r w:rsidR="004F26F1">
        <w:rPr>
          <w:rFonts w:cs="Times New Roman"/>
        </w:rPr>
        <w:t>’</w:t>
      </w:r>
      <w:r w:rsidRPr="002041ED">
        <w:rPr>
          <w:rFonts w:cs="Times New Roman"/>
        </w:rPr>
        <w:t xml:space="preserve">; </w:t>
      </w:r>
      <w:r w:rsidR="004F26F1">
        <w:rPr>
          <w:rFonts w:cs="Times New Roman"/>
        </w:rPr>
        <w:t>‘</w:t>
      </w:r>
      <w:r w:rsidRPr="002041ED">
        <w:rPr>
          <w:rFonts w:cs="Times New Roman"/>
        </w:rPr>
        <w:t>Let the graciousness of the Lord be upon us</w:t>
      </w:r>
      <w:r w:rsidR="004F26F1">
        <w:rPr>
          <w:rFonts w:cs="Times New Roman"/>
        </w:rPr>
        <w:t>’</w:t>
      </w:r>
      <w:r w:rsidRPr="002041ED">
        <w:rPr>
          <w:rFonts w:cs="Times New Roman"/>
        </w:rPr>
        <w:t>, Ps 27: 4; 90: 17</w:t>
      </w:r>
      <w:r w:rsidR="009B2024">
        <w:rPr>
          <w:rFonts w:cs="Times New Roman"/>
        </w:rPr>
        <w:t xml:space="preserv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We are always in need of grace</w:t>
      </w:r>
      <w:r w:rsidR="009B2024">
        <w:rPr>
          <w:rFonts w:cs="Times New Roman"/>
        </w:rPr>
        <w:t xml:space="preserve">.  </w:t>
      </w:r>
      <w:r w:rsidRPr="002041ED">
        <w:rPr>
          <w:rFonts w:cs="Times New Roman"/>
        </w:rPr>
        <w:t>How do we handle situations</w:t>
      </w:r>
      <w:r w:rsidR="003C3CAD">
        <w:rPr>
          <w:rFonts w:cs="Times New Roman"/>
        </w:rPr>
        <w:t xml:space="preserve">?  </w:t>
      </w:r>
      <w:r w:rsidRPr="002041ED">
        <w:rPr>
          <w:rFonts w:cs="Times New Roman"/>
        </w:rPr>
        <w:t xml:space="preserve"> How do we handle one another</w:t>
      </w:r>
      <w:r w:rsidR="003C3CAD">
        <w:rPr>
          <w:rFonts w:cs="Times New Roman"/>
        </w:rPr>
        <w:t xml:space="preserve">?  </w:t>
      </w:r>
      <w:r w:rsidRPr="002041ED">
        <w:rPr>
          <w:rFonts w:cs="Times New Roman"/>
        </w:rPr>
        <w:t>I would just say again that the occupation with the ultimate would help us on this line</w:t>
      </w:r>
      <w:r w:rsidR="009B2024">
        <w:rPr>
          <w:rFonts w:cs="Times New Roman"/>
        </w:rPr>
        <w:t xml:space="preserve">.  </w:t>
      </w:r>
      <w:r w:rsidRPr="002041ED">
        <w:rPr>
          <w:rFonts w:cs="Times New Roman"/>
        </w:rPr>
        <w:t xml:space="preserve">The immediate would be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May we all be encouraged</w:t>
      </w:r>
      <w:r w:rsidR="009B2024">
        <w:rPr>
          <w:rFonts w:cs="Times New Roman"/>
        </w:rPr>
        <w:t xml:space="preserve">.  </w:t>
      </w:r>
      <w:r w:rsidRPr="002041ED">
        <w:rPr>
          <w:rFonts w:cs="Times New Roman"/>
        </w:rPr>
        <w:t>We are about to be ushered into the ultimate</w:t>
      </w:r>
      <w:r w:rsidR="009B2024">
        <w:rPr>
          <w:rFonts w:cs="Times New Roman"/>
        </w:rPr>
        <w:t xml:space="preserve">.  </w:t>
      </w:r>
      <w:r w:rsidRPr="002041ED">
        <w:rPr>
          <w:rFonts w:cs="Times New Roman"/>
        </w:rPr>
        <w:t>Let us be faithful in the immediate, the daily toil, whatever it costs.</w:t>
      </w:r>
    </w:p>
    <w:p w14:paraId="4D7F178D" w14:textId="77777777" w:rsidR="002041ED" w:rsidRPr="002041ED" w:rsidRDefault="002041ED" w:rsidP="00C22811">
      <w:pPr>
        <w:spacing w:before="120" w:after="0" w:line="240" w:lineRule="auto"/>
        <w:jc w:val="both"/>
        <w:rPr>
          <w:rFonts w:cs="Times New Roman"/>
        </w:rPr>
      </w:pPr>
    </w:p>
    <w:p w14:paraId="1FB763ED" w14:textId="77777777" w:rsidR="002041ED" w:rsidRPr="002041ED" w:rsidRDefault="002041ED" w:rsidP="00C22811">
      <w:pPr>
        <w:spacing w:before="120" w:after="0" w:line="240" w:lineRule="auto"/>
        <w:jc w:val="both"/>
        <w:rPr>
          <w:rFonts w:cs="Times New Roman"/>
          <w:b/>
          <w:bCs/>
        </w:rPr>
      </w:pPr>
      <w:r w:rsidRPr="002041ED">
        <w:rPr>
          <w:rFonts w:cs="Times New Roman"/>
          <w:b/>
          <w:bCs/>
        </w:rPr>
        <w:t xml:space="preserve">GRANGEMOUTH </w:t>
      </w:r>
    </w:p>
    <w:p w14:paraId="5BCDA8EC" w14:textId="7E88AC1E" w:rsidR="001E01A6" w:rsidRDefault="002041ED" w:rsidP="00202A6A">
      <w:pPr>
        <w:spacing w:before="120" w:after="0" w:line="240" w:lineRule="auto"/>
        <w:jc w:val="both"/>
        <w:rPr>
          <w:rFonts w:cs="Times New Roman"/>
          <w:b/>
          <w:bCs/>
        </w:rPr>
      </w:pPr>
      <w:r w:rsidRPr="002041ED">
        <w:rPr>
          <w:rFonts w:cs="Times New Roman"/>
          <w:b/>
          <w:bCs/>
        </w:rPr>
        <w:t>18 May 1973</w:t>
      </w:r>
    </w:p>
    <w:p w14:paraId="25D2DF5B" w14:textId="6736CEA2" w:rsidR="00BB755A" w:rsidRPr="00FD428C" w:rsidRDefault="00BB755A" w:rsidP="00C22811">
      <w:pPr>
        <w:pStyle w:val="Heading1"/>
        <w:spacing w:before="120" w:line="240" w:lineRule="auto"/>
        <w:jc w:val="both"/>
      </w:pPr>
      <w:bookmarkStart w:id="13" w:name="_Toc26879102"/>
      <w:bookmarkStart w:id="14" w:name="_Toc35685457"/>
      <w:r w:rsidRPr="00FD428C">
        <w:lastRenderedPageBreak/>
        <w:t>THE CITIES OF REFUGE</w:t>
      </w:r>
      <w:bookmarkEnd w:id="13"/>
      <w:bookmarkEnd w:id="14"/>
    </w:p>
    <w:p w14:paraId="25CF72B6" w14:textId="77777777" w:rsidR="00BB755A" w:rsidRPr="00FD428C" w:rsidRDefault="00BB755A" w:rsidP="00C22811">
      <w:pPr>
        <w:spacing w:before="120" w:after="0" w:line="240" w:lineRule="auto"/>
        <w:jc w:val="both"/>
        <w:rPr>
          <w:rFonts w:cs="Times New Roman"/>
          <w:b/>
          <w:szCs w:val="24"/>
        </w:rPr>
      </w:pPr>
      <w:r w:rsidRPr="00FD428C">
        <w:rPr>
          <w:rFonts w:cs="Times New Roman"/>
          <w:b/>
          <w:szCs w:val="24"/>
        </w:rPr>
        <w:t>Numbers 35: 9-15</w:t>
      </w:r>
    </w:p>
    <w:p w14:paraId="227082FD" w14:textId="77777777" w:rsidR="00BB755A" w:rsidRPr="00FD428C" w:rsidRDefault="00BB755A" w:rsidP="00231A59">
      <w:pPr>
        <w:spacing w:after="0" w:line="240" w:lineRule="auto"/>
        <w:jc w:val="both"/>
        <w:rPr>
          <w:rFonts w:cs="Times New Roman"/>
          <w:b/>
          <w:szCs w:val="24"/>
        </w:rPr>
      </w:pPr>
      <w:r w:rsidRPr="00FD428C">
        <w:rPr>
          <w:rFonts w:cs="Times New Roman"/>
          <w:b/>
          <w:szCs w:val="24"/>
        </w:rPr>
        <w:t>Deuteronomy 19: 1-3</w:t>
      </w:r>
    </w:p>
    <w:p w14:paraId="515DF9B4" w14:textId="77777777" w:rsidR="00BB755A" w:rsidRPr="00FD428C" w:rsidRDefault="00BB755A" w:rsidP="00231A59">
      <w:pPr>
        <w:spacing w:after="0" w:line="240" w:lineRule="auto"/>
        <w:jc w:val="both"/>
        <w:rPr>
          <w:rFonts w:cs="Times New Roman"/>
          <w:b/>
          <w:szCs w:val="24"/>
        </w:rPr>
      </w:pPr>
      <w:r w:rsidRPr="00FD428C">
        <w:rPr>
          <w:rFonts w:cs="Times New Roman"/>
          <w:b/>
          <w:szCs w:val="24"/>
        </w:rPr>
        <w:t>Joshua 20: 1-6</w:t>
      </w:r>
    </w:p>
    <w:p w14:paraId="1D414768" w14:textId="2487F4BF"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It is interesting to see how Jehovah made provision for the manslayer</w:t>
      </w:r>
      <w:r w:rsidR="009B2024">
        <w:rPr>
          <w:rFonts w:cs="Times New Roman"/>
          <w:bCs/>
          <w:szCs w:val="24"/>
        </w:rPr>
        <w:t xml:space="preserve">.  </w:t>
      </w:r>
      <w:r w:rsidRPr="00FD428C">
        <w:rPr>
          <w:rFonts w:cs="Times New Roman"/>
          <w:bCs/>
          <w:szCs w:val="24"/>
        </w:rPr>
        <w:t>It is provision made for a certain kind of sin that could result in the execution of judgment, yet Jehovah makes provision</w:t>
      </w:r>
      <w:r w:rsidR="009B2024">
        <w:rPr>
          <w:rFonts w:cs="Times New Roman"/>
          <w:bCs/>
          <w:szCs w:val="24"/>
        </w:rPr>
        <w:t xml:space="preserve">.  </w:t>
      </w:r>
      <w:r w:rsidRPr="00FD428C">
        <w:rPr>
          <w:rFonts w:cs="Times New Roman"/>
          <w:bCs/>
          <w:szCs w:val="24"/>
        </w:rPr>
        <w:t>There was no such provision in the wilderness</w:t>
      </w:r>
      <w:r w:rsidR="009B2024">
        <w:rPr>
          <w:rFonts w:cs="Times New Roman"/>
          <w:bCs/>
          <w:szCs w:val="24"/>
        </w:rPr>
        <w:t xml:space="preserve">.  </w:t>
      </w:r>
      <w:r w:rsidRPr="00FD428C">
        <w:rPr>
          <w:rFonts w:cs="Times New Roman"/>
          <w:bCs/>
          <w:szCs w:val="24"/>
        </w:rPr>
        <w:t>This provision relates to the land of Canaan</w:t>
      </w:r>
      <w:r w:rsidR="009B2024">
        <w:rPr>
          <w:rFonts w:cs="Times New Roman"/>
          <w:bCs/>
          <w:szCs w:val="24"/>
        </w:rPr>
        <w:t xml:space="preserve">.  </w:t>
      </w:r>
      <w:r w:rsidRPr="00FD428C">
        <w:rPr>
          <w:rFonts w:cs="Times New Roman"/>
          <w:bCs/>
          <w:szCs w:val="24"/>
        </w:rPr>
        <w:t xml:space="preserve"> The land of Canaan as applied to us is not heaven literally</w:t>
      </w:r>
      <w:r w:rsidR="009B2024">
        <w:rPr>
          <w:rFonts w:cs="Times New Roman"/>
          <w:bCs/>
          <w:szCs w:val="24"/>
        </w:rPr>
        <w:t xml:space="preserve">.  </w:t>
      </w:r>
      <w:r w:rsidRPr="00FD428C">
        <w:rPr>
          <w:rFonts w:cs="Times New Roman"/>
          <w:bCs/>
          <w:szCs w:val="24"/>
        </w:rPr>
        <w:t xml:space="preserve"> There will be no need for provision for any untoward circumstance because no such thing will arise when we are in heaven literally</w:t>
      </w:r>
      <w:r w:rsidR="009B2024">
        <w:rPr>
          <w:rFonts w:cs="Times New Roman"/>
          <w:bCs/>
          <w:szCs w:val="24"/>
        </w:rPr>
        <w:t xml:space="preserve">.  </w:t>
      </w:r>
      <w:r w:rsidRPr="00FD428C">
        <w:rPr>
          <w:rFonts w:cs="Times New Roman"/>
          <w:bCs/>
          <w:szCs w:val="24"/>
        </w:rPr>
        <w:t>But Canaan, the land of promise, suggests what is to be enjoyed down here</w:t>
      </w:r>
      <w:r w:rsidR="009B2024">
        <w:rPr>
          <w:rFonts w:cs="Times New Roman"/>
          <w:bCs/>
          <w:szCs w:val="24"/>
        </w:rPr>
        <w:t xml:space="preserve">.  </w:t>
      </w:r>
      <w:r w:rsidRPr="00FD428C">
        <w:rPr>
          <w:rFonts w:cs="Times New Roman"/>
          <w:bCs/>
          <w:szCs w:val="24"/>
        </w:rPr>
        <w:t>It is heaven known while we are down here</w:t>
      </w:r>
      <w:r w:rsidR="009B2024">
        <w:rPr>
          <w:rFonts w:cs="Times New Roman"/>
          <w:bCs/>
          <w:szCs w:val="24"/>
        </w:rPr>
        <w:t xml:space="preserve">.  </w:t>
      </w:r>
      <w:r w:rsidRPr="00FD428C">
        <w:rPr>
          <w:rFonts w:cs="Times New Roman"/>
          <w:bCs/>
          <w:szCs w:val="24"/>
        </w:rPr>
        <w:t>We need to understand that as believers we belong to heaven</w:t>
      </w:r>
      <w:r w:rsidR="009B2024">
        <w:rPr>
          <w:rFonts w:cs="Times New Roman"/>
          <w:bCs/>
          <w:szCs w:val="24"/>
        </w:rPr>
        <w:t xml:space="preserve">.  </w:t>
      </w:r>
      <w:r w:rsidRPr="00FD428C">
        <w:rPr>
          <w:rFonts w:cs="Times New Roman"/>
          <w:bCs/>
          <w:szCs w:val="24"/>
        </w:rPr>
        <w:t>We do not belong to earth and visit heaven; we belong to heaven and visit down here</w:t>
      </w:r>
      <w:r w:rsidR="009B2024">
        <w:rPr>
          <w:rFonts w:cs="Times New Roman"/>
          <w:bCs/>
          <w:szCs w:val="24"/>
        </w:rPr>
        <w:t xml:space="preserve">.  </w:t>
      </w:r>
      <w:r w:rsidRPr="00FD428C">
        <w:rPr>
          <w:rFonts w:cs="Times New Roman"/>
          <w:bCs/>
          <w:szCs w:val="24"/>
        </w:rPr>
        <w:t>That is the believer</w:t>
      </w:r>
      <w:r w:rsidR="004F26F1">
        <w:rPr>
          <w:rFonts w:cs="Times New Roman"/>
          <w:bCs/>
          <w:szCs w:val="24"/>
        </w:rPr>
        <w:t>’</w:t>
      </w:r>
      <w:r w:rsidRPr="00FD428C">
        <w:rPr>
          <w:rFonts w:cs="Times New Roman"/>
          <w:bCs/>
          <w:szCs w:val="24"/>
        </w:rPr>
        <w:t>s true status</w:t>
      </w:r>
      <w:r w:rsidR="009B2024">
        <w:rPr>
          <w:rFonts w:cs="Times New Roman"/>
          <w:bCs/>
          <w:szCs w:val="24"/>
        </w:rPr>
        <w:t xml:space="preserve">.  </w:t>
      </w:r>
      <w:r w:rsidRPr="00FD428C">
        <w:rPr>
          <w:rFonts w:cs="Times New Roman"/>
          <w:bCs/>
          <w:szCs w:val="24"/>
        </w:rPr>
        <w:t>That is what dwelling in the land of Canaan means</w:t>
      </w:r>
      <w:r w:rsidR="009B2024">
        <w:rPr>
          <w:rFonts w:cs="Times New Roman"/>
          <w:bCs/>
          <w:szCs w:val="24"/>
        </w:rPr>
        <w:t xml:space="preserve">.  </w:t>
      </w:r>
      <w:r w:rsidRPr="00FD428C">
        <w:rPr>
          <w:rFonts w:cs="Times New Roman"/>
          <w:bCs/>
          <w:szCs w:val="24"/>
        </w:rPr>
        <w:t xml:space="preserve">The instruction therefore begins in Numbers, </w:t>
      </w:r>
      <w:r w:rsidR="004F26F1">
        <w:rPr>
          <w:rFonts w:cs="Times New Roman"/>
          <w:bCs/>
          <w:szCs w:val="24"/>
        </w:rPr>
        <w:t>“</w:t>
      </w:r>
      <w:r w:rsidRPr="00FD428C">
        <w:rPr>
          <w:rFonts w:cs="Times New Roman"/>
          <w:bCs/>
          <w:szCs w:val="24"/>
        </w:rPr>
        <w:t>Speak unto the children of Israel, and say unto them, When ye pass over the Jordan into the land of Canaan, then ye shall appoint for yourselves cities: cities of refuge shall they be for you</w:t>
      </w:r>
      <w:r w:rsidR="004F26F1">
        <w:rPr>
          <w:rFonts w:cs="Times New Roman"/>
          <w:bCs/>
          <w:szCs w:val="24"/>
        </w:rPr>
        <w:t>”</w:t>
      </w:r>
      <w:r w:rsidR="009B2024">
        <w:rPr>
          <w:rFonts w:cs="Times New Roman"/>
          <w:bCs/>
          <w:szCs w:val="24"/>
        </w:rPr>
        <w:t xml:space="preserve">.  </w:t>
      </w:r>
      <w:r w:rsidRPr="00FD428C">
        <w:rPr>
          <w:rFonts w:cs="Times New Roman"/>
          <w:bCs/>
          <w:szCs w:val="24"/>
        </w:rPr>
        <w:t>This provision relates to the land of Canaan</w:t>
      </w:r>
      <w:r w:rsidR="009B2024">
        <w:rPr>
          <w:rFonts w:cs="Times New Roman"/>
          <w:bCs/>
          <w:szCs w:val="24"/>
        </w:rPr>
        <w:t xml:space="preserve">.  </w:t>
      </w:r>
      <w:r w:rsidRPr="00FD428C">
        <w:rPr>
          <w:rFonts w:cs="Times New Roman"/>
          <w:bCs/>
          <w:szCs w:val="24"/>
        </w:rPr>
        <w:t>It relates to what is unfolded in the epistle to the Ephesians, for we have to go to that epistle to understand the fulness of Christianity.</w:t>
      </w:r>
    </w:p>
    <w:p w14:paraId="6C5D3287" w14:textId="62BDEC23"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Jehovah foresaw that provision for the manslayer would be needed in the land of Canaan and he makes provision for persons who are involved in this kind of sin</w:t>
      </w:r>
      <w:r w:rsidR="009B2024">
        <w:rPr>
          <w:rFonts w:cs="Times New Roman"/>
          <w:bCs/>
          <w:szCs w:val="24"/>
        </w:rPr>
        <w:t xml:space="preserve">.  </w:t>
      </w:r>
      <w:r w:rsidRPr="00FD428C">
        <w:rPr>
          <w:rFonts w:cs="Times New Roman"/>
          <w:bCs/>
          <w:szCs w:val="24"/>
        </w:rPr>
        <w:t>Jehovah does not suggest that they lower the level of things to suit the manslayer or that they should accommodate the manslayer on his own terms</w:t>
      </w:r>
      <w:r w:rsidR="009B2024">
        <w:rPr>
          <w:rFonts w:cs="Times New Roman"/>
          <w:bCs/>
          <w:szCs w:val="24"/>
        </w:rPr>
        <w:t xml:space="preserve">.  </w:t>
      </w:r>
      <w:r w:rsidRPr="00FD428C">
        <w:rPr>
          <w:rFonts w:cs="Times New Roman"/>
          <w:bCs/>
          <w:szCs w:val="24"/>
        </w:rPr>
        <w:t>Jehovah directs that there should be cities of refuge and we find in the book of Joshua that these were Levitical cities</w:t>
      </w:r>
      <w:r w:rsidR="009B2024">
        <w:rPr>
          <w:rFonts w:cs="Times New Roman"/>
          <w:bCs/>
          <w:szCs w:val="24"/>
        </w:rPr>
        <w:t xml:space="preserve">.  </w:t>
      </w:r>
      <w:r w:rsidRPr="00FD428C">
        <w:rPr>
          <w:rFonts w:cs="Times New Roman"/>
          <w:bCs/>
          <w:szCs w:val="24"/>
        </w:rPr>
        <w:t>As we know, the tribe of Levi did not inherit with the other tribes, they did not have their own territory in the land</w:t>
      </w:r>
      <w:r w:rsidR="009B2024">
        <w:rPr>
          <w:rFonts w:cs="Times New Roman"/>
          <w:bCs/>
          <w:szCs w:val="24"/>
        </w:rPr>
        <w:t xml:space="preserve">.  </w:t>
      </w:r>
      <w:r w:rsidRPr="00FD428C">
        <w:rPr>
          <w:rFonts w:cs="Times New Roman"/>
          <w:bCs/>
          <w:szCs w:val="24"/>
        </w:rPr>
        <w:t>Joseph had two tribes which makes up the number twelve; the twelve tribes inherited territory in Canaan, but the tribe of Levi did not inherit territory</w:t>
      </w:r>
      <w:r w:rsidR="009B2024">
        <w:rPr>
          <w:rFonts w:cs="Times New Roman"/>
          <w:bCs/>
          <w:szCs w:val="24"/>
        </w:rPr>
        <w:t xml:space="preserve">.  </w:t>
      </w:r>
      <w:r w:rsidRPr="00FD428C">
        <w:rPr>
          <w:rFonts w:cs="Times New Roman"/>
          <w:bCs/>
          <w:szCs w:val="24"/>
        </w:rPr>
        <w:t>They were given cities with suburbs and six of these were appointed to be cities of refuge</w:t>
      </w:r>
      <w:r w:rsidR="009B2024">
        <w:rPr>
          <w:rFonts w:cs="Times New Roman"/>
          <w:bCs/>
          <w:szCs w:val="24"/>
        </w:rPr>
        <w:t xml:space="preserve">.  </w:t>
      </w:r>
      <w:r w:rsidRPr="00FD428C">
        <w:rPr>
          <w:rFonts w:cs="Times New Roman"/>
          <w:bCs/>
          <w:szCs w:val="24"/>
        </w:rPr>
        <w:t xml:space="preserve"> These Levitical cities were distributed, forty-eight of them, throughout the land</w:t>
      </w:r>
      <w:r w:rsidR="00437D63">
        <w:rPr>
          <w:rFonts w:cs="Times New Roman"/>
          <w:bCs/>
          <w:szCs w:val="24"/>
        </w:rPr>
        <w:t xml:space="preserve"> o</w:t>
      </w:r>
      <w:r w:rsidRPr="00FD428C">
        <w:rPr>
          <w:rFonts w:cs="Times New Roman"/>
          <w:bCs/>
          <w:szCs w:val="24"/>
        </w:rPr>
        <w:t>n both sides of Jordan and they were meant to exercise a heavenly influence over the tribes</w:t>
      </w:r>
      <w:r w:rsidR="009B2024">
        <w:rPr>
          <w:rFonts w:cs="Times New Roman"/>
          <w:bCs/>
          <w:szCs w:val="24"/>
        </w:rPr>
        <w:t xml:space="preserve">.  </w:t>
      </w:r>
      <w:r w:rsidRPr="00FD428C">
        <w:rPr>
          <w:rFonts w:cs="Times New Roman"/>
          <w:bCs/>
          <w:szCs w:val="24"/>
        </w:rPr>
        <w:t>I have no doubt the idea of locality would enter into the twelve tribes having an inheritance</w:t>
      </w:r>
      <w:r w:rsidR="009B2024">
        <w:rPr>
          <w:rFonts w:cs="Times New Roman"/>
          <w:bCs/>
          <w:szCs w:val="24"/>
        </w:rPr>
        <w:t xml:space="preserve">.  </w:t>
      </w:r>
      <w:r w:rsidRPr="00FD428C">
        <w:rPr>
          <w:rFonts w:cs="Times New Roman"/>
          <w:bCs/>
          <w:szCs w:val="24"/>
        </w:rPr>
        <w:t xml:space="preserve">But the tribe of Levi had no inheritance; therefore it is more </w:t>
      </w:r>
      <w:r w:rsidRPr="00FD428C">
        <w:rPr>
          <w:rFonts w:cs="Times New Roman"/>
          <w:bCs/>
          <w:szCs w:val="24"/>
        </w:rPr>
        <w:lastRenderedPageBreak/>
        <w:t>than simply a local matter although it would be worked out in localities</w:t>
      </w:r>
      <w:r w:rsidR="009B2024">
        <w:rPr>
          <w:rFonts w:cs="Times New Roman"/>
          <w:bCs/>
          <w:szCs w:val="24"/>
        </w:rPr>
        <w:t xml:space="preserve">.  </w:t>
      </w:r>
      <w:r w:rsidRPr="00FD428C">
        <w:rPr>
          <w:rFonts w:cs="Times New Roman"/>
          <w:bCs/>
          <w:szCs w:val="24"/>
        </w:rPr>
        <w:t>The Levitical outlook would be a universal outlook and we need to have this outlook today</w:t>
      </w:r>
      <w:r w:rsidR="009B2024">
        <w:rPr>
          <w:rFonts w:cs="Times New Roman"/>
          <w:bCs/>
          <w:szCs w:val="24"/>
        </w:rPr>
        <w:t xml:space="preserve">.  </w:t>
      </w:r>
      <w:r w:rsidRPr="00FD428C">
        <w:rPr>
          <w:rFonts w:cs="Times New Roman"/>
          <w:bCs/>
          <w:szCs w:val="24"/>
        </w:rPr>
        <w:t xml:space="preserve">There were forty-eight cities and they were meant to maintain what is typical of the heavenly level and to exercise heavenly influence over the tribes because there were Levitical cities in </w:t>
      </w:r>
      <w:r w:rsidR="007A5919">
        <w:rPr>
          <w:rFonts w:cs="Times New Roman"/>
          <w:bCs/>
          <w:szCs w:val="24"/>
        </w:rPr>
        <w:t>e</w:t>
      </w:r>
      <w:r w:rsidRPr="00FD428C">
        <w:rPr>
          <w:rFonts w:cs="Times New Roman"/>
          <w:bCs/>
          <w:szCs w:val="24"/>
        </w:rPr>
        <w:t>very tribe in Israel</w:t>
      </w:r>
      <w:r w:rsidR="009B2024">
        <w:rPr>
          <w:rFonts w:cs="Times New Roman"/>
          <w:bCs/>
          <w:szCs w:val="24"/>
        </w:rPr>
        <w:t xml:space="preserve">.  </w:t>
      </w:r>
      <w:r w:rsidRPr="00FD428C">
        <w:rPr>
          <w:rFonts w:cs="Times New Roman"/>
          <w:bCs/>
          <w:szCs w:val="24"/>
        </w:rPr>
        <w:t>Therefore God did not lower the level to accommodate the manslayer</w:t>
      </w:r>
      <w:r w:rsidR="009B2024">
        <w:rPr>
          <w:rFonts w:cs="Times New Roman"/>
          <w:bCs/>
          <w:szCs w:val="24"/>
        </w:rPr>
        <w:t xml:space="preserve">.  </w:t>
      </w:r>
      <w:r w:rsidRPr="00FD428C">
        <w:rPr>
          <w:rFonts w:cs="Times New Roman"/>
          <w:bCs/>
          <w:szCs w:val="24"/>
        </w:rPr>
        <w:t>The manslayer would suggest in our day dishonour done to the Lord Jesus</w:t>
      </w:r>
      <w:r w:rsidR="009B2024">
        <w:rPr>
          <w:rFonts w:cs="Times New Roman"/>
          <w:bCs/>
          <w:szCs w:val="24"/>
        </w:rPr>
        <w:t xml:space="preserve">.  </w:t>
      </w:r>
      <w:r w:rsidRPr="00FD428C">
        <w:rPr>
          <w:rFonts w:cs="Times New Roman"/>
          <w:bCs/>
          <w:szCs w:val="24"/>
        </w:rPr>
        <w:t>We find that in the second chapter of the Acts</w:t>
      </w:r>
      <w:r w:rsidR="009B2024">
        <w:rPr>
          <w:rFonts w:cs="Times New Roman"/>
          <w:bCs/>
          <w:szCs w:val="24"/>
        </w:rPr>
        <w:t xml:space="preserve">.  </w:t>
      </w:r>
      <w:r w:rsidRPr="00FD428C">
        <w:rPr>
          <w:rFonts w:cs="Times New Roman"/>
          <w:bCs/>
          <w:szCs w:val="24"/>
        </w:rPr>
        <w:t>Peter, in his preaching, opens the gates of the city of refuge for the guilty Jews</w:t>
      </w:r>
      <w:r w:rsidR="009B2024">
        <w:rPr>
          <w:rFonts w:cs="Times New Roman"/>
          <w:bCs/>
          <w:szCs w:val="24"/>
        </w:rPr>
        <w:t xml:space="preserve">.  </w:t>
      </w:r>
      <w:r w:rsidRPr="00FD428C">
        <w:rPr>
          <w:rFonts w:cs="Times New Roman"/>
          <w:bCs/>
          <w:szCs w:val="24"/>
        </w:rPr>
        <w:t>They had crucified the Messiah yet Peter opens the gates of the city of refuge for every repentant person to flee into</w:t>
      </w:r>
      <w:r w:rsidR="009B2024">
        <w:rPr>
          <w:rFonts w:cs="Times New Roman"/>
          <w:bCs/>
          <w:szCs w:val="24"/>
        </w:rPr>
        <w:t xml:space="preserve">.  </w:t>
      </w:r>
      <w:r w:rsidRPr="00FD428C">
        <w:rPr>
          <w:rFonts w:cs="Times New Roman"/>
          <w:bCs/>
          <w:szCs w:val="24"/>
        </w:rPr>
        <w:t>God in His mercy and grace provided refuge for persons who were guilty of the crucifixion of Christ</w:t>
      </w:r>
      <w:r w:rsidR="009B2024">
        <w:rPr>
          <w:rFonts w:cs="Times New Roman"/>
          <w:bCs/>
          <w:szCs w:val="24"/>
        </w:rPr>
        <w:t xml:space="preserve">.  </w:t>
      </w:r>
      <w:r w:rsidRPr="00FD428C">
        <w:rPr>
          <w:rFonts w:cs="Times New Roman"/>
          <w:bCs/>
          <w:szCs w:val="24"/>
        </w:rPr>
        <w:t>In our day any dishonour to the name of Christ would involve guilt; but God</w:t>
      </w:r>
      <w:r w:rsidR="004F26F1">
        <w:rPr>
          <w:rFonts w:cs="Times New Roman"/>
          <w:bCs/>
          <w:szCs w:val="24"/>
        </w:rPr>
        <w:t>’</w:t>
      </w:r>
      <w:r w:rsidRPr="00FD428C">
        <w:rPr>
          <w:rFonts w:cs="Times New Roman"/>
          <w:bCs/>
          <w:szCs w:val="24"/>
        </w:rPr>
        <w:t>s provision is the city of refuge</w:t>
      </w:r>
      <w:r w:rsidR="009B2024">
        <w:rPr>
          <w:rFonts w:cs="Times New Roman"/>
          <w:bCs/>
          <w:szCs w:val="24"/>
        </w:rPr>
        <w:t xml:space="preserve">.  </w:t>
      </w:r>
      <w:r w:rsidRPr="00FD428C">
        <w:rPr>
          <w:rFonts w:cs="Times New Roman"/>
          <w:bCs/>
          <w:szCs w:val="24"/>
        </w:rPr>
        <w:t>The heavenly level is to be maintained, not common ground made with persons who dishonour the Lord</w:t>
      </w:r>
      <w:r w:rsidR="009B2024">
        <w:rPr>
          <w:rFonts w:cs="Times New Roman"/>
          <w:bCs/>
          <w:szCs w:val="24"/>
        </w:rPr>
        <w:t xml:space="preserve">.  </w:t>
      </w:r>
      <w:r w:rsidRPr="00FD428C">
        <w:rPr>
          <w:rFonts w:cs="Times New Roman"/>
          <w:bCs/>
          <w:szCs w:val="24"/>
        </w:rPr>
        <w:t>We have to be jealous, dear brethren, for the Lord</w:t>
      </w:r>
      <w:r w:rsidR="004F26F1">
        <w:rPr>
          <w:rFonts w:cs="Times New Roman"/>
          <w:bCs/>
          <w:szCs w:val="24"/>
        </w:rPr>
        <w:t>’</w:t>
      </w:r>
      <w:r w:rsidRPr="00FD428C">
        <w:rPr>
          <w:rFonts w:cs="Times New Roman"/>
          <w:bCs/>
          <w:szCs w:val="24"/>
        </w:rPr>
        <w:t>s rights and God</w:t>
      </w:r>
      <w:r w:rsidR="004F26F1">
        <w:rPr>
          <w:rFonts w:cs="Times New Roman"/>
          <w:bCs/>
          <w:szCs w:val="24"/>
        </w:rPr>
        <w:t>’</w:t>
      </w:r>
      <w:r w:rsidRPr="00FD428C">
        <w:rPr>
          <w:rFonts w:cs="Times New Roman"/>
          <w:bCs/>
          <w:szCs w:val="24"/>
        </w:rPr>
        <w:t>s rights and maintain these rights, and at the same time have an outlook towards persons who dishonour the Lord</w:t>
      </w:r>
      <w:r w:rsidR="004F26F1">
        <w:rPr>
          <w:rFonts w:cs="Times New Roman"/>
          <w:bCs/>
          <w:szCs w:val="24"/>
        </w:rPr>
        <w:t>’</w:t>
      </w:r>
      <w:r w:rsidRPr="00FD428C">
        <w:rPr>
          <w:rFonts w:cs="Times New Roman"/>
          <w:bCs/>
          <w:szCs w:val="24"/>
        </w:rPr>
        <w:t>s name; not by making common ground with them, nor by accommodating ourselves to them in their present state, but by maintaining what is right according to the heavenly level</w:t>
      </w:r>
      <w:r w:rsidR="009B2024">
        <w:rPr>
          <w:rFonts w:cs="Times New Roman"/>
          <w:bCs/>
          <w:szCs w:val="24"/>
        </w:rPr>
        <w:t xml:space="preserve">.  </w:t>
      </w:r>
      <w:r w:rsidRPr="00FD428C">
        <w:rPr>
          <w:rFonts w:cs="Times New Roman"/>
          <w:bCs/>
          <w:szCs w:val="24"/>
        </w:rPr>
        <w:t>That is the idea of the city of refuge</w:t>
      </w:r>
      <w:r w:rsidR="009B2024">
        <w:rPr>
          <w:rFonts w:cs="Times New Roman"/>
          <w:bCs/>
          <w:szCs w:val="24"/>
        </w:rPr>
        <w:t xml:space="preserve">.  </w:t>
      </w:r>
      <w:r w:rsidRPr="00FD428C">
        <w:rPr>
          <w:rFonts w:cs="Times New Roman"/>
          <w:bCs/>
          <w:szCs w:val="24"/>
        </w:rPr>
        <w:t>In Ephesians the evangelist is mentioned among the gifts but he is not mentioned among the gifts in 1 Corinthians</w:t>
      </w:r>
      <w:r w:rsidR="009B2024">
        <w:rPr>
          <w:rFonts w:cs="Times New Roman"/>
          <w:bCs/>
          <w:szCs w:val="24"/>
        </w:rPr>
        <w:t xml:space="preserve">.  </w:t>
      </w:r>
      <w:r w:rsidRPr="00FD428C">
        <w:rPr>
          <w:rFonts w:cs="Times New Roman"/>
          <w:bCs/>
          <w:szCs w:val="24"/>
        </w:rPr>
        <w:t xml:space="preserve">Also in chapter 6 of that epistle part of the armour mentioned is having </w:t>
      </w:r>
      <w:r w:rsidR="004F26F1">
        <w:rPr>
          <w:rFonts w:cs="Times New Roman"/>
          <w:bCs/>
          <w:szCs w:val="24"/>
        </w:rPr>
        <w:t>“</w:t>
      </w:r>
      <w:r w:rsidRPr="00FD428C">
        <w:rPr>
          <w:rFonts w:cs="Times New Roman"/>
          <w:bCs/>
          <w:szCs w:val="24"/>
        </w:rPr>
        <w:t>shod your feet with the preparation of the glad tidings of peace</w:t>
      </w:r>
      <w:r w:rsidR="004F26F1">
        <w:rPr>
          <w:rFonts w:cs="Times New Roman"/>
          <w:bCs/>
          <w:szCs w:val="24"/>
        </w:rPr>
        <w:t>”</w:t>
      </w:r>
      <w:r w:rsidR="009B2024">
        <w:rPr>
          <w:rFonts w:cs="Times New Roman"/>
          <w:bCs/>
          <w:szCs w:val="24"/>
        </w:rPr>
        <w:t xml:space="preserve">.  </w:t>
      </w:r>
      <w:r w:rsidRPr="00FD428C">
        <w:rPr>
          <w:rFonts w:cs="Times New Roman"/>
          <w:bCs/>
          <w:szCs w:val="24"/>
        </w:rPr>
        <w:t>These two ideas suggest the city of refuge</w:t>
      </w:r>
      <w:r w:rsidR="009B2024">
        <w:rPr>
          <w:rFonts w:cs="Times New Roman"/>
          <w:bCs/>
          <w:szCs w:val="24"/>
        </w:rPr>
        <w:t xml:space="preserve">.  </w:t>
      </w:r>
      <w:r w:rsidRPr="00FD428C">
        <w:rPr>
          <w:rFonts w:cs="Times New Roman"/>
          <w:bCs/>
          <w:szCs w:val="24"/>
        </w:rPr>
        <w:t>The level is to be maintained in its height and fulness and there is to be a readiness to be available to repentant persons</w:t>
      </w:r>
      <w:r w:rsidR="009B2024">
        <w:rPr>
          <w:rFonts w:cs="Times New Roman"/>
          <w:bCs/>
          <w:szCs w:val="24"/>
        </w:rPr>
        <w:t xml:space="preserve">.  </w:t>
      </w:r>
      <w:r w:rsidRPr="00FD428C">
        <w:rPr>
          <w:rFonts w:cs="Times New Roman"/>
          <w:bCs/>
          <w:szCs w:val="24"/>
        </w:rPr>
        <w:t>Paul himself no doubt found the city of refuge in Damascus</w:t>
      </w:r>
      <w:r w:rsidR="009B2024">
        <w:rPr>
          <w:rFonts w:cs="Times New Roman"/>
          <w:bCs/>
          <w:szCs w:val="24"/>
        </w:rPr>
        <w:t xml:space="preserve">.  </w:t>
      </w:r>
      <w:r w:rsidRPr="00FD428C">
        <w:rPr>
          <w:rFonts w:cs="Times New Roman"/>
          <w:bCs/>
          <w:szCs w:val="24"/>
        </w:rPr>
        <w:t xml:space="preserve">He tells us in 1 Timothy 1: 13 what kind of man he was: </w:t>
      </w:r>
      <w:r w:rsidR="004F26F1">
        <w:rPr>
          <w:rFonts w:cs="Times New Roman"/>
          <w:bCs/>
          <w:szCs w:val="24"/>
        </w:rPr>
        <w:t>“</w:t>
      </w:r>
      <w:r w:rsidRPr="00FD428C">
        <w:rPr>
          <w:rFonts w:cs="Times New Roman"/>
          <w:bCs/>
          <w:szCs w:val="24"/>
        </w:rPr>
        <w:t>Who before was a blasphemer and persecutor, and an insolent overbearing man: but mercy was shown me because I did it ignorantly, in unbelief</w:t>
      </w:r>
      <w:r w:rsidR="004F26F1">
        <w:rPr>
          <w:rFonts w:cs="Times New Roman"/>
          <w:bCs/>
          <w:szCs w:val="24"/>
        </w:rPr>
        <w:t>”</w:t>
      </w:r>
      <w:r w:rsidR="009B2024">
        <w:rPr>
          <w:rFonts w:cs="Times New Roman"/>
          <w:bCs/>
          <w:szCs w:val="24"/>
        </w:rPr>
        <w:t xml:space="preserve">.  </w:t>
      </w:r>
      <w:r w:rsidRPr="00FD428C">
        <w:rPr>
          <w:rFonts w:cs="Times New Roman"/>
          <w:bCs/>
          <w:szCs w:val="24"/>
        </w:rPr>
        <w:t>That is, he found a city of refuge available as he was repentant</w:t>
      </w:r>
      <w:r w:rsidR="009B2024">
        <w:rPr>
          <w:rFonts w:cs="Times New Roman"/>
          <w:bCs/>
          <w:szCs w:val="24"/>
        </w:rPr>
        <w:t xml:space="preserve">.  </w:t>
      </w:r>
      <w:r w:rsidRPr="00FD428C">
        <w:rPr>
          <w:rFonts w:cs="Times New Roman"/>
          <w:bCs/>
          <w:szCs w:val="24"/>
        </w:rPr>
        <w:t>These cities maintained the level, therefore, of the rights of Christ and the rights of God and were in the enjoyment of the heavenly inheritance</w:t>
      </w:r>
      <w:r w:rsidR="009B2024">
        <w:rPr>
          <w:rFonts w:cs="Times New Roman"/>
          <w:bCs/>
          <w:szCs w:val="24"/>
        </w:rPr>
        <w:t xml:space="preserve">.  </w:t>
      </w:r>
      <w:r w:rsidRPr="00FD428C">
        <w:rPr>
          <w:rFonts w:cs="Times New Roman"/>
          <w:bCs/>
          <w:szCs w:val="24"/>
        </w:rPr>
        <w:t>The tribe of Levi, as I said, did not have territorial inheritance</w:t>
      </w:r>
      <w:r w:rsidR="009B2024">
        <w:rPr>
          <w:rFonts w:cs="Times New Roman"/>
          <w:bCs/>
          <w:szCs w:val="24"/>
        </w:rPr>
        <w:t xml:space="preserve">.  </w:t>
      </w:r>
      <w:r w:rsidRPr="00FD428C">
        <w:rPr>
          <w:rFonts w:cs="Times New Roman"/>
          <w:bCs/>
          <w:szCs w:val="24"/>
        </w:rPr>
        <w:t xml:space="preserve">Their inheritance was the </w:t>
      </w:r>
      <w:r w:rsidR="004F26F1">
        <w:rPr>
          <w:rFonts w:cs="Times New Roman"/>
          <w:bCs/>
          <w:szCs w:val="24"/>
        </w:rPr>
        <w:t>“</w:t>
      </w:r>
      <w:r w:rsidRPr="00FD428C">
        <w:rPr>
          <w:rFonts w:cs="Times New Roman"/>
          <w:bCs/>
          <w:szCs w:val="24"/>
        </w:rPr>
        <w:t>offerings by fire of Jehovah the God of Israel</w:t>
      </w:r>
      <w:r w:rsidR="004F26F1">
        <w:rPr>
          <w:rFonts w:cs="Times New Roman"/>
          <w:bCs/>
          <w:szCs w:val="24"/>
        </w:rPr>
        <w:t>”</w:t>
      </w:r>
      <w:r w:rsidRPr="00FD428C">
        <w:rPr>
          <w:rFonts w:cs="Times New Roman"/>
          <w:bCs/>
          <w:szCs w:val="24"/>
        </w:rPr>
        <w:t xml:space="preserve"> and </w:t>
      </w:r>
      <w:r w:rsidR="004F26F1">
        <w:rPr>
          <w:rFonts w:cs="Times New Roman"/>
          <w:bCs/>
          <w:szCs w:val="24"/>
        </w:rPr>
        <w:t>“</w:t>
      </w:r>
      <w:r w:rsidRPr="00FD428C">
        <w:rPr>
          <w:rFonts w:cs="Times New Roman"/>
          <w:bCs/>
          <w:szCs w:val="24"/>
        </w:rPr>
        <w:t>Jehovah the God of Israel</w:t>
      </w:r>
      <w:r w:rsidR="004F26F1">
        <w:rPr>
          <w:rFonts w:cs="Times New Roman"/>
          <w:bCs/>
          <w:szCs w:val="24"/>
        </w:rPr>
        <w:t>”</w:t>
      </w:r>
      <w:r w:rsidRPr="00FD428C">
        <w:rPr>
          <w:rFonts w:cs="Times New Roman"/>
          <w:bCs/>
          <w:szCs w:val="24"/>
        </w:rPr>
        <w:t xml:space="preserve"> Himself (Josh 13: 14, 33)</w:t>
      </w:r>
      <w:r w:rsidR="009B2024">
        <w:rPr>
          <w:rFonts w:cs="Times New Roman"/>
          <w:bCs/>
          <w:szCs w:val="24"/>
        </w:rPr>
        <w:t xml:space="preserve">.  </w:t>
      </w:r>
      <w:r w:rsidRPr="00FD428C">
        <w:rPr>
          <w:rFonts w:cs="Times New Roman"/>
          <w:bCs/>
          <w:szCs w:val="24"/>
        </w:rPr>
        <w:t xml:space="preserve">They were taken instead of the firstborn in Israel; therefore they represented the best that God had in mind for His people down here, and these cities were to exercise this influence over </w:t>
      </w:r>
      <w:r w:rsidRPr="00FD428C">
        <w:rPr>
          <w:rFonts w:cs="Times New Roman"/>
          <w:bCs/>
          <w:szCs w:val="24"/>
        </w:rPr>
        <w:lastRenderedPageBreak/>
        <w:t>every locality</w:t>
      </w:r>
      <w:r w:rsidR="009B2024">
        <w:rPr>
          <w:rFonts w:cs="Times New Roman"/>
          <w:bCs/>
          <w:szCs w:val="24"/>
        </w:rPr>
        <w:t xml:space="preserve">.  </w:t>
      </w:r>
      <w:r w:rsidRPr="00FD428C">
        <w:rPr>
          <w:rFonts w:cs="Times New Roman"/>
          <w:bCs/>
          <w:szCs w:val="24"/>
        </w:rPr>
        <w:t>We need therefore to come in our own locality under the influence of this Levitical outlook in the land of Canaan.</w:t>
      </w:r>
    </w:p>
    <w:p w14:paraId="4E684566" w14:textId="0C16408C"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In the book of Deuteronomy you again find it linked with the inheritance: </w:t>
      </w:r>
      <w:r w:rsidR="004F26F1">
        <w:rPr>
          <w:rFonts w:cs="Times New Roman"/>
          <w:bCs/>
          <w:szCs w:val="24"/>
        </w:rPr>
        <w:t>“</w:t>
      </w:r>
      <w:r w:rsidRPr="00FD428C">
        <w:rPr>
          <w:rFonts w:cs="Times New Roman"/>
          <w:bCs/>
          <w:szCs w:val="24"/>
        </w:rPr>
        <w:t>When Jehovah thy God hath cut off the nations whose land Jehovah thy God giveth thee, and thou hast dispossessed them, and dwellest in their cities and in their houses</w:t>
      </w:r>
      <w:r w:rsidR="004F26F1">
        <w:rPr>
          <w:rFonts w:cs="Times New Roman"/>
          <w:bCs/>
          <w:szCs w:val="24"/>
        </w:rPr>
        <w:t>”</w:t>
      </w:r>
      <w:r w:rsidR="009B2024">
        <w:rPr>
          <w:rFonts w:cs="Times New Roman"/>
          <w:bCs/>
          <w:szCs w:val="24"/>
        </w:rPr>
        <w:t xml:space="preserve">.  </w:t>
      </w:r>
      <w:r w:rsidRPr="00FD428C">
        <w:rPr>
          <w:rFonts w:cs="Times New Roman"/>
          <w:bCs/>
          <w:szCs w:val="24"/>
        </w:rPr>
        <w:t xml:space="preserve"> Not only did they come into the land of Canaan but they were to dispossess and they dwell</w:t>
      </w:r>
      <w:r w:rsidR="009B2024">
        <w:rPr>
          <w:rFonts w:cs="Times New Roman"/>
          <w:bCs/>
          <w:szCs w:val="24"/>
        </w:rPr>
        <w:t xml:space="preserve">.  </w:t>
      </w:r>
      <w:r w:rsidRPr="00FD428C">
        <w:rPr>
          <w:rFonts w:cs="Times New Roman"/>
          <w:bCs/>
          <w:szCs w:val="24"/>
        </w:rPr>
        <w:t>It is a question of dwelling in the land of Canaan; for us, dwelling in the wonderful privileges of our heavenly inheritance</w:t>
      </w:r>
      <w:r w:rsidR="009B2024">
        <w:rPr>
          <w:rFonts w:cs="Times New Roman"/>
          <w:bCs/>
          <w:szCs w:val="24"/>
        </w:rPr>
        <w:t xml:space="preserve">.  </w:t>
      </w:r>
      <w:r w:rsidRPr="00FD428C">
        <w:rPr>
          <w:rFonts w:cs="Times New Roman"/>
          <w:bCs/>
          <w:szCs w:val="24"/>
        </w:rPr>
        <w:t>We have only perhaps touched the fringe of the greatness of the privileges of the inheritance we have</w:t>
      </w:r>
      <w:r w:rsidR="009B2024">
        <w:rPr>
          <w:rFonts w:cs="Times New Roman"/>
          <w:bCs/>
          <w:szCs w:val="24"/>
        </w:rPr>
        <w:t xml:space="preserve">.  </w:t>
      </w:r>
      <w:r w:rsidRPr="00FD428C">
        <w:rPr>
          <w:rFonts w:cs="Times New Roman"/>
          <w:bCs/>
          <w:szCs w:val="24"/>
        </w:rPr>
        <w:t xml:space="preserve">Then it says: </w:t>
      </w:r>
      <w:r w:rsidR="004F26F1">
        <w:rPr>
          <w:rFonts w:cs="Times New Roman"/>
          <w:bCs/>
          <w:szCs w:val="24"/>
        </w:rPr>
        <w:t>“</w:t>
      </w:r>
      <w:r w:rsidRPr="00FD428C">
        <w:rPr>
          <w:rFonts w:cs="Times New Roman"/>
          <w:bCs/>
          <w:szCs w:val="24"/>
        </w:rPr>
        <w:t>Thou shalt prepare thee the way</w:t>
      </w:r>
      <w:r w:rsidR="004F26F1">
        <w:rPr>
          <w:rFonts w:cs="Times New Roman"/>
          <w:bCs/>
          <w:szCs w:val="24"/>
        </w:rPr>
        <w:t>”</w:t>
      </w:r>
      <w:r w:rsidR="009B2024">
        <w:rPr>
          <w:rFonts w:cs="Times New Roman"/>
          <w:bCs/>
          <w:szCs w:val="24"/>
        </w:rPr>
        <w:t xml:space="preserve">.  </w:t>
      </w:r>
      <w:r w:rsidRPr="00FD428C">
        <w:rPr>
          <w:rFonts w:cs="Times New Roman"/>
          <w:bCs/>
          <w:szCs w:val="24"/>
        </w:rPr>
        <w:t>Not only were cities to be appointed throughout the land but they were to prepare the way</w:t>
      </w:r>
      <w:r w:rsidR="009B2024">
        <w:rPr>
          <w:rFonts w:cs="Times New Roman"/>
          <w:bCs/>
          <w:szCs w:val="24"/>
        </w:rPr>
        <w:t xml:space="preserve">.  </w:t>
      </w:r>
      <w:r w:rsidRPr="00FD428C">
        <w:rPr>
          <w:rFonts w:cs="Times New Roman"/>
          <w:bCs/>
          <w:szCs w:val="24"/>
        </w:rPr>
        <w:t>They were to be evangelical</w:t>
      </w:r>
      <w:r w:rsidR="009B2024">
        <w:rPr>
          <w:rFonts w:cs="Times New Roman"/>
          <w:bCs/>
          <w:szCs w:val="24"/>
        </w:rPr>
        <w:t xml:space="preserve">.  </w:t>
      </w:r>
      <w:r w:rsidRPr="00FD428C">
        <w:rPr>
          <w:rFonts w:cs="Times New Roman"/>
          <w:bCs/>
          <w:szCs w:val="24"/>
        </w:rPr>
        <w:t xml:space="preserve">They were to clear away every obstacle so that the way was clear for the manslayer to flee thither: </w:t>
      </w:r>
      <w:r w:rsidR="004F26F1">
        <w:rPr>
          <w:rFonts w:cs="Times New Roman"/>
          <w:bCs/>
          <w:szCs w:val="24"/>
        </w:rPr>
        <w:t>“</w:t>
      </w:r>
      <w:r w:rsidRPr="00FD428C">
        <w:rPr>
          <w:rFonts w:cs="Times New Roman"/>
          <w:bCs/>
          <w:szCs w:val="24"/>
        </w:rPr>
        <w:t>that every slayer may flee thither</w:t>
      </w:r>
      <w:r w:rsidR="004F26F1">
        <w:rPr>
          <w:rFonts w:cs="Times New Roman"/>
          <w:bCs/>
          <w:szCs w:val="24"/>
        </w:rPr>
        <w:t>”</w:t>
      </w:r>
      <w:r w:rsidR="009B2024">
        <w:rPr>
          <w:rFonts w:cs="Times New Roman"/>
          <w:bCs/>
          <w:szCs w:val="24"/>
        </w:rPr>
        <w:t xml:space="preserve">.  </w:t>
      </w:r>
      <w:r w:rsidRPr="00FD428C">
        <w:rPr>
          <w:rFonts w:cs="Times New Roman"/>
          <w:bCs/>
          <w:szCs w:val="24"/>
        </w:rPr>
        <w:t xml:space="preserve"> This would be a practical matter as to removing every obstacle</w:t>
      </w:r>
      <w:r w:rsidR="009B2024">
        <w:rPr>
          <w:rFonts w:cs="Times New Roman"/>
          <w:bCs/>
          <w:szCs w:val="24"/>
        </w:rPr>
        <w:t xml:space="preserve">.  </w:t>
      </w:r>
      <w:r w:rsidRPr="00FD428C">
        <w:rPr>
          <w:rFonts w:cs="Times New Roman"/>
          <w:bCs/>
          <w:szCs w:val="24"/>
        </w:rPr>
        <w:t>We have put some obstacles in the way of persons</w:t>
      </w:r>
      <w:r w:rsidR="009B2024">
        <w:rPr>
          <w:rFonts w:cs="Times New Roman"/>
          <w:bCs/>
          <w:szCs w:val="24"/>
        </w:rPr>
        <w:t xml:space="preserve">.  </w:t>
      </w:r>
      <w:r w:rsidRPr="00FD428C">
        <w:rPr>
          <w:rFonts w:cs="Times New Roman"/>
          <w:bCs/>
          <w:szCs w:val="24"/>
        </w:rPr>
        <w:t>There would be a need now to remove every obstacle so that the way is prepared and marked</w:t>
      </w:r>
      <w:r w:rsidR="009B2024">
        <w:rPr>
          <w:rFonts w:cs="Times New Roman"/>
          <w:bCs/>
          <w:szCs w:val="24"/>
        </w:rPr>
        <w:t xml:space="preserve">.  </w:t>
      </w:r>
      <w:r w:rsidRPr="00FD428C">
        <w:rPr>
          <w:rFonts w:cs="Times New Roman"/>
          <w:bCs/>
          <w:szCs w:val="24"/>
        </w:rPr>
        <w:t>There was to be no doubt in persons</w:t>
      </w:r>
      <w:r w:rsidR="004F26F1">
        <w:rPr>
          <w:rFonts w:cs="Times New Roman"/>
          <w:bCs/>
          <w:szCs w:val="24"/>
        </w:rPr>
        <w:t>’</w:t>
      </w:r>
      <w:r w:rsidRPr="00FD428C">
        <w:rPr>
          <w:rFonts w:cs="Times New Roman"/>
          <w:bCs/>
          <w:szCs w:val="24"/>
        </w:rPr>
        <w:t xml:space="preserve"> minds as to where the city of refuge was</w:t>
      </w:r>
      <w:r w:rsidR="009B2024">
        <w:rPr>
          <w:rFonts w:cs="Times New Roman"/>
          <w:bCs/>
          <w:szCs w:val="24"/>
        </w:rPr>
        <w:t xml:space="preserve">.  </w:t>
      </w:r>
      <w:r w:rsidRPr="00FD428C">
        <w:rPr>
          <w:rFonts w:cs="Times New Roman"/>
          <w:bCs/>
          <w:szCs w:val="24"/>
        </w:rPr>
        <w:t>The obligation to prepare the way had to be accepted to make it as easy as possible for persons to find the city of refuge</w:t>
      </w:r>
      <w:r w:rsidR="009B2024">
        <w:rPr>
          <w:rFonts w:cs="Times New Roman"/>
          <w:bCs/>
          <w:szCs w:val="24"/>
        </w:rPr>
        <w:t xml:space="preserve">.  </w:t>
      </w:r>
      <w:r w:rsidRPr="00FD428C">
        <w:rPr>
          <w:rFonts w:cs="Times New Roman"/>
          <w:bCs/>
          <w:szCs w:val="24"/>
        </w:rPr>
        <w:t>We know, only too well, how things are confused in our day and we are part of that confusion; we have contributed to it</w:t>
      </w:r>
      <w:r w:rsidR="009B2024">
        <w:rPr>
          <w:rFonts w:cs="Times New Roman"/>
          <w:bCs/>
          <w:szCs w:val="24"/>
        </w:rPr>
        <w:t xml:space="preserve">.  </w:t>
      </w:r>
      <w:r w:rsidRPr="00FD428C">
        <w:rPr>
          <w:rFonts w:cs="Times New Roman"/>
          <w:bCs/>
          <w:szCs w:val="24"/>
        </w:rPr>
        <w:t>Damage has been done to persons and we have added to the confusion</w:t>
      </w:r>
      <w:r w:rsidR="009B2024">
        <w:rPr>
          <w:rFonts w:cs="Times New Roman"/>
          <w:bCs/>
          <w:szCs w:val="24"/>
        </w:rPr>
        <w:t xml:space="preserve">.  </w:t>
      </w:r>
      <w:r w:rsidRPr="00FD428C">
        <w:rPr>
          <w:rFonts w:cs="Times New Roman"/>
          <w:bCs/>
          <w:szCs w:val="24"/>
        </w:rPr>
        <w:t>There is need, dear brethren, to prepare the way so that as far as possible we should not add further to the confusion but in some way make the city of refuge plain</w:t>
      </w:r>
      <w:r w:rsidR="009B2024">
        <w:rPr>
          <w:rFonts w:cs="Times New Roman"/>
          <w:bCs/>
          <w:szCs w:val="24"/>
        </w:rPr>
        <w:t xml:space="preserve">.  </w:t>
      </w:r>
      <w:r w:rsidRPr="00FD428C">
        <w:rPr>
          <w:rFonts w:cs="Times New Roman"/>
          <w:bCs/>
          <w:szCs w:val="24"/>
        </w:rPr>
        <w:t>No doubt we need to be Deuteronomic persons to do this</w:t>
      </w:r>
      <w:r w:rsidR="009B2024">
        <w:rPr>
          <w:rFonts w:cs="Times New Roman"/>
          <w:bCs/>
          <w:szCs w:val="24"/>
        </w:rPr>
        <w:t xml:space="preserve">.  </w:t>
      </w:r>
      <w:r w:rsidRPr="00FD428C">
        <w:rPr>
          <w:rFonts w:cs="Times New Roman"/>
          <w:bCs/>
          <w:szCs w:val="24"/>
        </w:rPr>
        <w:t>Moses in the last two months of the last year of his life is speaking in wisdom to God</w:t>
      </w:r>
      <w:r w:rsidR="004F26F1">
        <w:rPr>
          <w:rFonts w:cs="Times New Roman"/>
          <w:bCs/>
          <w:szCs w:val="24"/>
        </w:rPr>
        <w:t>’</w:t>
      </w:r>
      <w:r w:rsidRPr="00FD428C">
        <w:rPr>
          <w:rFonts w:cs="Times New Roman"/>
          <w:bCs/>
          <w:szCs w:val="24"/>
        </w:rPr>
        <w:t>s people in the book of Deuteronomy that they were to prepare the way.</w:t>
      </w:r>
    </w:p>
    <w:p w14:paraId="113B4AAD" w14:textId="02C9DE74"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In the book of Joshua we find these cities appointed and it is in this book that we find that there are forty­eight Levitical cities, six of which are cities of refuge</w:t>
      </w:r>
      <w:r w:rsidR="009B2024">
        <w:rPr>
          <w:rFonts w:cs="Times New Roman"/>
          <w:bCs/>
          <w:szCs w:val="24"/>
        </w:rPr>
        <w:t xml:space="preserve">.  </w:t>
      </w:r>
      <w:r w:rsidRPr="00FD428C">
        <w:rPr>
          <w:rFonts w:cs="Times New Roman"/>
          <w:bCs/>
          <w:szCs w:val="24"/>
        </w:rPr>
        <w:t>We find here what the manslayer is to do</w:t>
      </w:r>
      <w:r w:rsidR="009B2024">
        <w:rPr>
          <w:rFonts w:cs="Times New Roman"/>
          <w:bCs/>
          <w:szCs w:val="24"/>
        </w:rPr>
        <w:t xml:space="preserve">.  </w:t>
      </w:r>
      <w:r w:rsidRPr="00FD428C">
        <w:rPr>
          <w:rFonts w:cs="Times New Roman"/>
          <w:bCs/>
          <w:szCs w:val="24"/>
        </w:rPr>
        <w:t>It contemplates that the way has been made as easy as possible for the manslayer to find the city of refuge</w:t>
      </w:r>
      <w:r w:rsidR="009B2024">
        <w:rPr>
          <w:rFonts w:cs="Times New Roman"/>
          <w:bCs/>
          <w:szCs w:val="24"/>
        </w:rPr>
        <w:t xml:space="preserve">.  </w:t>
      </w:r>
      <w:r w:rsidRPr="00FD428C">
        <w:rPr>
          <w:rFonts w:cs="Times New Roman"/>
          <w:bCs/>
          <w:szCs w:val="24"/>
        </w:rPr>
        <w:t>The territory is divided so that he knows where in his territory the city of refuge is, and he comes to it</w:t>
      </w:r>
      <w:r w:rsidR="009B2024">
        <w:rPr>
          <w:rFonts w:cs="Times New Roman"/>
          <w:bCs/>
          <w:szCs w:val="24"/>
        </w:rPr>
        <w:t xml:space="preserve">.  </w:t>
      </w:r>
      <w:r w:rsidR="004F26F1">
        <w:rPr>
          <w:rFonts w:cs="Times New Roman"/>
          <w:bCs/>
          <w:szCs w:val="24"/>
        </w:rPr>
        <w:t>“</w:t>
      </w:r>
      <w:r w:rsidRPr="00FD428C">
        <w:rPr>
          <w:rFonts w:cs="Times New Roman"/>
          <w:bCs/>
          <w:szCs w:val="24"/>
        </w:rPr>
        <w:t>And he shall flee unto one of those cities and stand at the entrance of the city-gate, and shall declare his matter in the ears of the elders of that city</w:t>
      </w:r>
      <w:r w:rsidR="0039373E">
        <w:rPr>
          <w:rFonts w:cs="Times New Roman"/>
          <w:bCs/>
          <w:szCs w:val="24"/>
        </w:rPr>
        <w:t>”</w:t>
      </w:r>
      <w:r w:rsidR="009B2024">
        <w:rPr>
          <w:rFonts w:cs="Times New Roman"/>
          <w:bCs/>
          <w:szCs w:val="24"/>
        </w:rPr>
        <w:t xml:space="preserve">.  </w:t>
      </w:r>
      <w:r w:rsidRPr="00FD428C">
        <w:rPr>
          <w:rFonts w:cs="Times New Roman"/>
          <w:bCs/>
          <w:szCs w:val="24"/>
        </w:rPr>
        <w:t xml:space="preserve">His matter is acceptable as he is repentant and he is invited into </w:t>
      </w:r>
      <w:r w:rsidRPr="00FD428C">
        <w:rPr>
          <w:rFonts w:cs="Times New Roman"/>
          <w:bCs/>
          <w:szCs w:val="24"/>
        </w:rPr>
        <w:lastRenderedPageBreak/>
        <w:t>that city</w:t>
      </w:r>
      <w:r w:rsidR="009B2024">
        <w:rPr>
          <w:rFonts w:cs="Times New Roman"/>
          <w:bCs/>
          <w:szCs w:val="24"/>
        </w:rPr>
        <w:t xml:space="preserve">.  </w:t>
      </w:r>
      <w:r w:rsidRPr="00FD428C">
        <w:rPr>
          <w:rFonts w:cs="Times New Roman"/>
          <w:bCs/>
          <w:szCs w:val="24"/>
        </w:rPr>
        <w:t xml:space="preserve">It says, </w:t>
      </w:r>
      <w:r w:rsidR="004F26F1">
        <w:rPr>
          <w:rFonts w:cs="Times New Roman"/>
          <w:bCs/>
          <w:szCs w:val="24"/>
        </w:rPr>
        <w:t>“</w:t>
      </w:r>
      <w:r w:rsidRPr="00FD428C">
        <w:rPr>
          <w:rFonts w:cs="Times New Roman"/>
          <w:bCs/>
          <w:szCs w:val="24"/>
        </w:rPr>
        <w:t>they shall take him into the city unto them, and give him a place, that he may dwell among them</w:t>
      </w:r>
      <w:r w:rsidR="004F26F1">
        <w:rPr>
          <w:rFonts w:cs="Times New Roman"/>
          <w:bCs/>
          <w:szCs w:val="24"/>
        </w:rPr>
        <w:t>”</w:t>
      </w:r>
      <w:r w:rsidR="009B2024">
        <w:rPr>
          <w:rFonts w:cs="Times New Roman"/>
          <w:bCs/>
          <w:szCs w:val="24"/>
        </w:rPr>
        <w:t xml:space="preserve">.  </w:t>
      </w:r>
      <w:r w:rsidRPr="00FD428C">
        <w:rPr>
          <w:rFonts w:cs="Times New Roman"/>
          <w:bCs/>
          <w:szCs w:val="24"/>
        </w:rPr>
        <w:t>We have all fled to the city of refuge, we have all been taken into the city unto them</w:t>
      </w:r>
      <w:r w:rsidR="009B2024">
        <w:rPr>
          <w:rFonts w:cs="Times New Roman"/>
          <w:bCs/>
          <w:szCs w:val="24"/>
        </w:rPr>
        <w:t xml:space="preserve">.  </w:t>
      </w:r>
      <w:r w:rsidRPr="00FD428C">
        <w:rPr>
          <w:rFonts w:cs="Times New Roman"/>
          <w:bCs/>
          <w:szCs w:val="24"/>
        </w:rPr>
        <w:t xml:space="preserve">There is a touch of affection in this, there is a touch of brotherly love in it: </w:t>
      </w:r>
      <w:r w:rsidR="004F26F1">
        <w:rPr>
          <w:rFonts w:cs="Times New Roman"/>
          <w:bCs/>
          <w:szCs w:val="24"/>
        </w:rPr>
        <w:t>“</w:t>
      </w:r>
      <w:r w:rsidRPr="00FD428C">
        <w:rPr>
          <w:rFonts w:cs="Times New Roman"/>
          <w:bCs/>
          <w:szCs w:val="24"/>
        </w:rPr>
        <w:t>and they shall take him into the city unto them</w:t>
      </w:r>
      <w:r w:rsidR="004F26F1">
        <w:rPr>
          <w:rFonts w:cs="Times New Roman"/>
          <w:bCs/>
          <w:szCs w:val="24"/>
        </w:rPr>
        <w:t>”</w:t>
      </w:r>
      <w:r w:rsidR="009B2024">
        <w:rPr>
          <w:rFonts w:cs="Times New Roman"/>
          <w:bCs/>
          <w:szCs w:val="24"/>
        </w:rPr>
        <w:t xml:space="preserve">.  </w:t>
      </w:r>
      <w:r w:rsidRPr="00FD428C">
        <w:rPr>
          <w:rFonts w:cs="Times New Roman"/>
          <w:bCs/>
          <w:szCs w:val="24"/>
        </w:rPr>
        <w:t>It reminds us of the book of Genesis when the dove returned to Noah</w:t>
      </w:r>
      <w:r w:rsidR="009B2024">
        <w:rPr>
          <w:rFonts w:cs="Times New Roman"/>
          <w:bCs/>
          <w:szCs w:val="24"/>
        </w:rPr>
        <w:t xml:space="preserve">.  </w:t>
      </w:r>
      <w:r w:rsidRPr="00FD428C">
        <w:rPr>
          <w:rFonts w:cs="Times New Roman"/>
          <w:bCs/>
          <w:szCs w:val="24"/>
        </w:rPr>
        <w:t xml:space="preserve">It says that Noah </w:t>
      </w:r>
      <w:r w:rsidR="004F26F1">
        <w:rPr>
          <w:rFonts w:cs="Times New Roman"/>
          <w:bCs/>
          <w:szCs w:val="24"/>
        </w:rPr>
        <w:t>“</w:t>
      </w:r>
      <w:r w:rsidRPr="00FD428C">
        <w:rPr>
          <w:rFonts w:cs="Times New Roman"/>
          <w:bCs/>
          <w:szCs w:val="24"/>
        </w:rPr>
        <w:t>put forth his hand, and took her and brought her to him into the ark</w:t>
      </w:r>
      <w:r w:rsidR="004F26F1">
        <w:rPr>
          <w:rFonts w:cs="Times New Roman"/>
          <w:bCs/>
          <w:szCs w:val="24"/>
        </w:rPr>
        <w:t>”</w:t>
      </w:r>
      <w:r w:rsidR="000B14AE">
        <w:rPr>
          <w:rFonts w:cs="Times New Roman"/>
          <w:bCs/>
          <w:szCs w:val="24"/>
        </w:rPr>
        <w:t xml:space="preserve">, </w:t>
      </w:r>
      <w:r w:rsidRPr="00FD428C">
        <w:rPr>
          <w:rFonts w:cs="Times New Roman"/>
          <w:bCs/>
          <w:szCs w:val="24"/>
        </w:rPr>
        <w:t>Gen 7: 9</w:t>
      </w:r>
      <w:r w:rsidR="009B2024">
        <w:rPr>
          <w:rFonts w:cs="Times New Roman"/>
          <w:bCs/>
          <w:szCs w:val="24"/>
        </w:rPr>
        <w:t xml:space="preserve">.  </w:t>
      </w:r>
      <w:r w:rsidRPr="00FD428C">
        <w:rPr>
          <w:rFonts w:cs="Times New Roman"/>
          <w:bCs/>
          <w:szCs w:val="24"/>
        </w:rPr>
        <w:t xml:space="preserve">Indeed, all the animals came </w:t>
      </w:r>
      <w:r w:rsidRPr="009E2C40">
        <w:rPr>
          <w:rFonts w:cs="Times New Roman"/>
          <w:bCs/>
          <w:i/>
          <w:iCs/>
          <w:szCs w:val="24"/>
        </w:rPr>
        <w:t xml:space="preserve">unto </w:t>
      </w:r>
      <w:r w:rsidRPr="00FD428C">
        <w:rPr>
          <w:rFonts w:cs="Times New Roman"/>
          <w:bCs/>
          <w:szCs w:val="24"/>
        </w:rPr>
        <w:t>Noah into the ark</w:t>
      </w:r>
      <w:r w:rsidR="009B2024">
        <w:rPr>
          <w:rFonts w:cs="Times New Roman"/>
          <w:bCs/>
          <w:szCs w:val="24"/>
        </w:rPr>
        <w:t xml:space="preserve">.  </w:t>
      </w:r>
      <w:r w:rsidRPr="00FD428C">
        <w:rPr>
          <w:rFonts w:cs="Times New Roman"/>
          <w:bCs/>
          <w:szCs w:val="24"/>
        </w:rPr>
        <w:t>It was not the ark exactly that was the attraction, Noah was the attraction</w:t>
      </w:r>
      <w:r w:rsidR="009B2024">
        <w:rPr>
          <w:rFonts w:cs="Times New Roman"/>
          <w:bCs/>
          <w:szCs w:val="24"/>
        </w:rPr>
        <w:t xml:space="preserve">.  </w:t>
      </w:r>
      <w:r w:rsidRPr="00FD428C">
        <w:rPr>
          <w:rFonts w:cs="Times New Roman"/>
          <w:bCs/>
          <w:szCs w:val="24"/>
        </w:rPr>
        <w:t>So persons become attractive here</w:t>
      </w:r>
      <w:r w:rsidR="009B2024">
        <w:rPr>
          <w:rFonts w:cs="Times New Roman"/>
          <w:bCs/>
          <w:szCs w:val="24"/>
        </w:rPr>
        <w:t xml:space="preserve">.  </w:t>
      </w:r>
      <w:r w:rsidRPr="00FD428C">
        <w:rPr>
          <w:rFonts w:cs="Times New Roman"/>
          <w:bCs/>
          <w:szCs w:val="24"/>
        </w:rPr>
        <w:t>This manslayer would be better off being in a Levitical city, having a place amongst the Levites in this heavenly level of things; he would have a part in exercising this heavenly influence</w:t>
      </w:r>
      <w:r w:rsidR="009B2024">
        <w:rPr>
          <w:rFonts w:cs="Times New Roman"/>
          <w:bCs/>
          <w:szCs w:val="24"/>
        </w:rPr>
        <w:t xml:space="preserve">.  </w:t>
      </w:r>
      <w:r w:rsidRPr="00FD428C">
        <w:rPr>
          <w:rFonts w:cs="Times New Roman"/>
          <w:bCs/>
          <w:szCs w:val="24"/>
        </w:rPr>
        <w:t>We have all been manslayers, we have all dishonoured the Lord Jesus, we have all failed as to maintaining His rights and the rights of God</w:t>
      </w:r>
      <w:r w:rsidR="009B2024">
        <w:rPr>
          <w:rFonts w:cs="Times New Roman"/>
          <w:bCs/>
          <w:szCs w:val="24"/>
        </w:rPr>
        <w:t xml:space="preserve">.  </w:t>
      </w:r>
      <w:r w:rsidRPr="00FD428C">
        <w:rPr>
          <w:rFonts w:cs="Times New Roman"/>
          <w:bCs/>
          <w:szCs w:val="24"/>
        </w:rPr>
        <w:t>Have we all come this way of declaring our matter</w:t>
      </w:r>
      <w:r w:rsidR="003C3CAD">
        <w:rPr>
          <w:rFonts w:cs="Times New Roman"/>
          <w:bCs/>
          <w:szCs w:val="24"/>
        </w:rPr>
        <w:t xml:space="preserve">?  </w:t>
      </w:r>
      <w:r w:rsidRPr="00FD428C">
        <w:rPr>
          <w:rFonts w:cs="Times New Roman"/>
          <w:bCs/>
          <w:szCs w:val="24"/>
        </w:rPr>
        <w:t>Have we found that we have been taken into the city unto them and are given a place and dwell among them</w:t>
      </w:r>
      <w:r w:rsidR="003C3CAD">
        <w:rPr>
          <w:rFonts w:cs="Times New Roman"/>
          <w:bCs/>
          <w:szCs w:val="24"/>
        </w:rPr>
        <w:t xml:space="preserve">?  </w:t>
      </w:r>
      <w:r w:rsidRPr="00FD428C">
        <w:rPr>
          <w:rFonts w:cs="Times New Roman"/>
          <w:bCs/>
          <w:szCs w:val="24"/>
        </w:rPr>
        <w:t>There is a family idea in this; all the wealth of the family is enjoyed in this city.</w:t>
      </w:r>
    </w:p>
    <w:p w14:paraId="2AAC828D" w14:textId="03364FDF"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Well, it is our privilege in this locality to maintain a city of refuge which depends on dwelling in heaven and being visitors down here, maintaining the rights of God and the rights of Christ and being evangelical in our outlook, preparing the way and ready to take </w:t>
      </w:r>
      <w:r w:rsidR="004F26F1">
        <w:rPr>
          <w:rFonts w:cs="Times New Roman"/>
          <w:bCs/>
          <w:szCs w:val="24"/>
        </w:rPr>
        <w:t>“</w:t>
      </w:r>
      <w:r w:rsidRPr="00FD428C">
        <w:rPr>
          <w:rFonts w:cs="Times New Roman"/>
          <w:bCs/>
          <w:szCs w:val="24"/>
        </w:rPr>
        <w:t>unto us</w:t>
      </w:r>
      <w:r w:rsidR="004F26F1">
        <w:rPr>
          <w:rFonts w:cs="Times New Roman"/>
          <w:bCs/>
          <w:szCs w:val="24"/>
        </w:rPr>
        <w:t>”</w:t>
      </w:r>
      <w:r w:rsidRPr="00FD428C">
        <w:rPr>
          <w:rFonts w:cs="Times New Roman"/>
          <w:bCs/>
          <w:szCs w:val="24"/>
        </w:rPr>
        <w:t xml:space="preserve"> into the city and provide dwelling conditions</w:t>
      </w:r>
      <w:r w:rsidR="009B2024">
        <w:rPr>
          <w:rFonts w:cs="Times New Roman"/>
          <w:bCs/>
          <w:szCs w:val="24"/>
        </w:rPr>
        <w:t xml:space="preserve">.  </w:t>
      </w:r>
      <w:r w:rsidRPr="00FD428C">
        <w:rPr>
          <w:rFonts w:cs="Times New Roman"/>
          <w:bCs/>
          <w:szCs w:val="24"/>
        </w:rPr>
        <w:t>May the Lord help us in it</w:t>
      </w:r>
      <w:r w:rsidR="003C3CAD">
        <w:rPr>
          <w:rFonts w:cs="Times New Roman"/>
          <w:bCs/>
          <w:szCs w:val="24"/>
        </w:rPr>
        <w:t xml:space="preserve">!  </w:t>
      </w:r>
    </w:p>
    <w:p w14:paraId="37191B70" w14:textId="77777777" w:rsidR="00BB755A" w:rsidRPr="00FD428C" w:rsidRDefault="00BB755A" w:rsidP="00C22811">
      <w:pPr>
        <w:spacing w:before="120" w:after="0" w:line="240" w:lineRule="auto"/>
        <w:jc w:val="both"/>
        <w:rPr>
          <w:rFonts w:cs="Times New Roman"/>
          <w:bCs/>
          <w:szCs w:val="24"/>
        </w:rPr>
      </w:pPr>
    </w:p>
    <w:p w14:paraId="593E64B6" w14:textId="77777777" w:rsidR="00BB755A" w:rsidRPr="00FD428C" w:rsidRDefault="00BB755A" w:rsidP="00C22811">
      <w:pPr>
        <w:spacing w:before="120" w:after="0" w:line="240" w:lineRule="auto"/>
        <w:jc w:val="both"/>
        <w:rPr>
          <w:rFonts w:cs="Times New Roman"/>
          <w:b/>
          <w:szCs w:val="24"/>
        </w:rPr>
      </w:pPr>
      <w:r w:rsidRPr="00FD428C">
        <w:rPr>
          <w:rFonts w:cs="Times New Roman"/>
          <w:b/>
          <w:szCs w:val="24"/>
        </w:rPr>
        <w:t>EDINBURGH</w:t>
      </w:r>
    </w:p>
    <w:p w14:paraId="49AA8FD4" w14:textId="77777777" w:rsidR="00BB755A" w:rsidRDefault="00BB755A" w:rsidP="00C22811">
      <w:pPr>
        <w:spacing w:before="120" w:after="0" w:line="240" w:lineRule="auto"/>
        <w:jc w:val="both"/>
        <w:rPr>
          <w:rFonts w:cs="Times New Roman"/>
          <w:b/>
          <w:szCs w:val="24"/>
        </w:rPr>
      </w:pPr>
      <w:r w:rsidRPr="00FD428C">
        <w:rPr>
          <w:rFonts w:cs="Times New Roman"/>
          <w:b/>
          <w:szCs w:val="24"/>
        </w:rPr>
        <w:t>10</w:t>
      </w:r>
      <w:r w:rsidRPr="00FD428C">
        <w:rPr>
          <w:rFonts w:cs="Times New Roman"/>
          <w:b/>
          <w:szCs w:val="24"/>
          <w:vertAlign w:val="superscript"/>
        </w:rPr>
        <w:t>th</w:t>
      </w:r>
      <w:r w:rsidRPr="00FD428C">
        <w:rPr>
          <w:rFonts w:cs="Times New Roman"/>
          <w:b/>
          <w:szCs w:val="24"/>
        </w:rPr>
        <w:t xml:space="preserve"> July 1973</w:t>
      </w:r>
    </w:p>
    <w:p w14:paraId="2F5C9F91" w14:textId="77777777" w:rsidR="00BB755A" w:rsidRPr="00FD428C" w:rsidRDefault="00BB755A" w:rsidP="00C22811">
      <w:pPr>
        <w:spacing w:before="120" w:after="0" w:line="240" w:lineRule="auto"/>
        <w:jc w:val="center"/>
        <w:rPr>
          <w:rFonts w:cs="Times New Roman"/>
          <w:bCs/>
          <w:szCs w:val="24"/>
        </w:rPr>
      </w:pPr>
      <w:r w:rsidRPr="00FD428C">
        <w:rPr>
          <w:rFonts w:cs="Times New Roman"/>
          <w:bCs/>
          <w:szCs w:val="24"/>
        </w:rPr>
        <w:t>_____________________</w:t>
      </w:r>
    </w:p>
    <w:p w14:paraId="6CFC4AEA" w14:textId="77777777" w:rsidR="00BB755A" w:rsidRPr="00BB755A" w:rsidRDefault="00BB755A" w:rsidP="00C22811">
      <w:pPr>
        <w:spacing w:before="120" w:after="0" w:line="240" w:lineRule="auto"/>
        <w:jc w:val="both"/>
        <w:rPr>
          <w:rFonts w:cs="Times New Roman"/>
          <w:b/>
          <w:szCs w:val="24"/>
        </w:rPr>
      </w:pPr>
    </w:p>
    <w:p w14:paraId="197D2D56" w14:textId="26AECE9C" w:rsidR="002041ED" w:rsidRDefault="002041ED" w:rsidP="00C22811">
      <w:pPr>
        <w:spacing w:before="120" w:after="0" w:line="240" w:lineRule="auto"/>
        <w:jc w:val="both"/>
        <w:rPr>
          <w:rFonts w:cs="Times New Roman"/>
        </w:rPr>
      </w:pPr>
      <w:r>
        <w:rPr>
          <w:rFonts w:cs="Times New Roman"/>
        </w:rPr>
        <w:br w:type="page"/>
      </w:r>
    </w:p>
    <w:p w14:paraId="260DFB27" w14:textId="1ABDDFAD" w:rsidR="00C22811" w:rsidRDefault="00C22811" w:rsidP="00C22811">
      <w:pPr>
        <w:pStyle w:val="Heading1"/>
        <w:spacing w:before="120" w:line="240" w:lineRule="auto"/>
        <w:jc w:val="both"/>
      </w:pPr>
      <w:bookmarkStart w:id="15" w:name="_Toc26879103"/>
      <w:bookmarkStart w:id="16" w:name="_Toc35685458"/>
      <w:r>
        <w:lastRenderedPageBreak/>
        <w:t>DIVINE GUIDANCE</w:t>
      </w:r>
      <w:bookmarkEnd w:id="15"/>
      <w:bookmarkEnd w:id="16"/>
      <w:r>
        <w:t xml:space="preserve"> </w:t>
      </w:r>
    </w:p>
    <w:p w14:paraId="54B7D9F4" w14:textId="104098E6" w:rsidR="00C22811" w:rsidRPr="00572B35" w:rsidRDefault="00C22811" w:rsidP="00C22811">
      <w:pPr>
        <w:spacing w:before="120" w:after="0" w:line="240" w:lineRule="auto"/>
        <w:jc w:val="both"/>
        <w:rPr>
          <w:b/>
        </w:rPr>
      </w:pPr>
      <w:r w:rsidRPr="00572B35">
        <w:rPr>
          <w:b/>
        </w:rPr>
        <w:t>Genesis 45: 25</w:t>
      </w:r>
      <w:r w:rsidR="00875827">
        <w:rPr>
          <w:b/>
        </w:rPr>
        <w:t>-</w:t>
      </w:r>
      <w:r w:rsidRPr="00572B35">
        <w:rPr>
          <w:b/>
        </w:rPr>
        <w:t>28; 46: 1</w:t>
      </w:r>
      <w:r w:rsidR="00875827">
        <w:rPr>
          <w:b/>
        </w:rPr>
        <w:t>-</w:t>
      </w:r>
      <w:r w:rsidRPr="00572B35">
        <w:rPr>
          <w:b/>
        </w:rPr>
        <w:t xml:space="preserve">5 </w:t>
      </w:r>
    </w:p>
    <w:p w14:paraId="77CA89F3" w14:textId="575991E1" w:rsidR="00C22811" w:rsidRPr="00572B35" w:rsidRDefault="00C22811" w:rsidP="00C22811">
      <w:pPr>
        <w:spacing w:after="0" w:line="240" w:lineRule="auto"/>
        <w:jc w:val="both"/>
        <w:rPr>
          <w:b/>
        </w:rPr>
      </w:pPr>
      <w:r w:rsidRPr="00572B35">
        <w:rPr>
          <w:b/>
        </w:rPr>
        <w:t>2 Kings 19: 14</w:t>
      </w:r>
      <w:r w:rsidR="00875827">
        <w:rPr>
          <w:b/>
        </w:rPr>
        <w:t>-</w:t>
      </w:r>
      <w:r w:rsidRPr="00572B35">
        <w:rPr>
          <w:b/>
        </w:rPr>
        <w:t xml:space="preserve">16 </w:t>
      </w:r>
    </w:p>
    <w:p w14:paraId="1AE896D0" w14:textId="251E498D" w:rsidR="00C22811" w:rsidRPr="00572B35" w:rsidRDefault="00C22811" w:rsidP="00C22811">
      <w:pPr>
        <w:spacing w:after="0" w:line="240" w:lineRule="auto"/>
        <w:jc w:val="both"/>
        <w:rPr>
          <w:b/>
        </w:rPr>
      </w:pPr>
      <w:r w:rsidRPr="00572B35">
        <w:rPr>
          <w:b/>
        </w:rPr>
        <w:t xml:space="preserve">Nehemiah 5: 6, 7 </w:t>
      </w:r>
    </w:p>
    <w:p w14:paraId="0168C031" w14:textId="76C580B8" w:rsidR="00C22811" w:rsidRPr="00572B35" w:rsidRDefault="00C22811" w:rsidP="00C22811">
      <w:pPr>
        <w:spacing w:after="0" w:line="240" w:lineRule="auto"/>
        <w:jc w:val="both"/>
        <w:rPr>
          <w:b/>
        </w:rPr>
      </w:pPr>
      <w:r w:rsidRPr="00572B35">
        <w:rPr>
          <w:b/>
        </w:rPr>
        <w:t>Acts 16: 6</w:t>
      </w:r>
      <w:r w:rsidR="00875827">
        <w:rPr>
          <w:b/>
        </w:rPr>
        <w:t>-</w:t>
      </w:r>
      <w:r w:rsidRPr="00572B35">
        <w:rPr>
          <w:b/>
        </w:rPr>
        <w:t xml:space="preserve">10 </w:t>
      </w:r>
    </w:p>
    <w:p w14:paraId="2AA1D40B" w14:textId="73CE7756" w:rsidR="00C22811" w:rsidRDefault="00C22811" w:rsidP="00231A59">
      <w:pPr>
        <w:spacing w:before="120" w:after="0" w:line="240" w:lineRule="auto"/>
        <w:ind w:firstLine="720"/>
        <w:jc w:val="both"/>
      </w:pPr>
      <w:r>
        <w:t>In these scriptures we have presented to us persons who found themselves in difficult situations, and we might learn from the way in which each one gets the divine answer</w:t>
      </w:r>
      <w:r w:rsidR="009B2024">
        <w:t xml:space="preserve">.  </w:t>
      </w:r>
      <w:r>
        <w:t>We sometimes speak as if it is difficult to get the mind of the Lord, or to find where the Lord is, but I would like to say at the outset that the Lord Jesus is more desirous of imparting His mind than we are of receiving it</w:t>
      </w:r>
      <w:r w:rsidR="009B2024">
        <w:t xml:space="preserve">.  </w:t>
      </w:r>
    </w:p>
    <w:p w14:paraId="1D508556" w14:textId="41BF65F2" w:rsidR="00C22811" w:rsidRDefault="00C22811" w:rsidP="00231A59">
      <w:pPr>
        <w:spacing w:before="120" w:after="0" w:line="240" w:lineRule="auto"/>
        <w:ind w:firstLine="720"/>
        <w:jc w:val="both"/>
      </w:pPr>
      <w:r>
        <w:t>The Lord does not put obstacles in the way of His people getting His mind</w:t>
      </w:r>
      <w:r w:rsidR="009B2024">
        <w:t xml:space="preserve">.  </w:t>
      </w:r>
      <w:r>
        <w:t>He is desirous of imparting to any genuine enquirer what His mind is regarding any particular matter</w:t>
      </w:r>
      <w:r w:rsidR="009B2024">
        <w:t xml:space="preserve">.  </w:t>
      </w:r>
      <w:r>
        <w:t>It would help us to see things from this standpoint that the Lord desires to have persons down here to whom He can make known divine secrets</w:t>
      </w:r>
      <w:r w:rsidR="009B2024">
        <w:t xml:space="preserve">.  </w:t>
      </w:r>
      <w:r>
        <w:t>The obstacles are with us</w:t>
      </w:r>
      <w:r w:rsidR="009B2024">
        <w:t xml:space="preserve">.  </w:t>
      </w:r>
      <w:r>
        <w:t>We are the obstacles</w:t>
      </w:r>
      <w:r w:rsidR="009B2024">
        <w:t xml:space="preserve">.  </w:t>
      </w:r>
      <w:r>
        <w:t>We need to search our motives, and to see what our real desires are; whether we are acting according to the desires that come to us through the work of God in us, or whether anything fleshly or natural enters into our enquiries</w:t>
      </w:r>
      <w:r w:rsidR="009B2024">
        <w:t xml:space="preserve">.  </w:t>
      </w:r>
    </w:p>
    <w:p w14:paraId="35180354" w14:textId="2B18E590" w:rsidR="00C22811" w:rsidRDefault="00C22811" w:rsidP="00231A59">
      <w:pPr>
        <w:spacing w:before="120" w:after="0" w:line="240" w:lineRule="auto"/>
        <w:ind w:firstLine="720"/>
        <w:jc w:val="both"/>
      </w:pPr>
      <w:r>
        <w:t>I think as we proceed we shall see what is in mind</w:t>
      </w:r>
      <w:r w:rsidR="009B2024">
        <w:t xml:space="preserve">.  </w:t>
      </w:r>
      <w:r>
        <w:t>These four persons are confronted with certain situations and we can learn from them as to how to proceed, how we can get the answer</w:t>
      </w:r>
      <w:r w:rsidR="009B2024">
        <w:t xml:space="preserve">.  </w:t>
      </w:r>
      <w:r>
        <w:t>I am not so much concerned about the situations in which they found themselves; I am more concerned about the features that are manifested in these persons</w:t>
      </w:r>
      <w:r w:rsidR="009B2024">
        <w:t xml:space="preserve">.  </w:t>
      </w:r>
    </w:p>
    <w:p w14:paraId="75448FDB" w14:textId="48C83632" w:rsidR="00C22811" w:rsidRDefault="00C22811" w:rsidP="00231A59">
      <w:pPr>
        <w:spacing w:before="120" w:after="0" w:line="240" w:lineRule="auto"/>
        <w:ind w:firstLine="720"/>
        <w:jc w:val="both"/>
      </w:pPr>
      <w:r>
        <w:t>We began with Jacob</w:t>
      </w:r>
      <w:r w:rsidR="009B2024">
        <w:t xml:space="preserve">.  </w:t>
      </w:r>
      <w:r>
        <w:t>We know the history of Jacob and his sons, Joseph and his brethren</w:t>
      </w:r>
      <w:r w:rsidR="009B2024">
        <w:t xml:space="preserve">.  </w:t>
      </w:r>
      <w:r>
        <w:t>In the context here his brethren have apparently got right</w:t>
      </w:r>
      <w:r w:rsidR="009B2024">
        <w:t xml:space="preserve">.  </w:t>
      </w:r>
      <w:r>
        <w:t>They had been very wrong</w:t>
      </w:r>
      <w:r w:rsidR="009B2024">
        <w:t xml:space="preserve">.  </w:t>
      </w:r>
      <w:r>
        <w:t>Joseph was sold into Egypt by the instrumentality of his brethren</w:t>
      </w:r>
      <w:r w:rsidR="009B2024">
        <w:t xml:space="preserve">.  </w:t>
      </w:r>
      <w:r>
        <w:t>His brethren were guilty, but here they have been to Egypt for the second time and Joseph has made himself known to them</w:t>
      </w:r>
      <w:r w:rsidR="009B2024">
        <w:t xml:space="preserve">.  </w:t>
      </w:r>
      <w:r>
        <w:t>There is a change with these brethren now, and they bring a good report to their father Jacob</w:t>
      </w:r>
      <w:r w:rsidR="009B2024">
        <w:t xml:space="preserve">.  </w:t>
      </w:r>
      <w:r>
        <w:t xml:space="preserve">The report is that </w:t>
      </w:r>
      <w:r w:rsidR="004F26F1">
        <w:t>“</w:t>
      </w:r>
      <w:r>
        <w:t>Joseph is still alive, and he is governor over all the land of Egypt</w:t>
      </w:r>
      <w:r w:rsidR="009B2024">
        <w:t xml:space="preserve">.  </w:t>
      </w:r>
      <w:r>
        <w:t>And his heart fainted, for he did not believe them</w:t>
      </w:r>
      <w:r w:rsidR="004F26F1">
        <w:t>”</w:t>
      </w:r>
      <w:r>
        <w:t>.</w:t>
      </w:r>
    </w:p>
    <w:p w14:paraId="624FC10D" w14:textId="6474408B" w:rsidR="00C22811" w:rsidRDefault="00C22811" w:rsidP="00231A59">
      <w:pPr>
        <w:spacing w:before="120" w:after="0" w:line="240" w:lineRule="auto"/>
        <w:ind w:firstLine="720"/>
        <w:jc w:val="both"/>
      </w:pPr>
      <w:r>
        <w:lastRenderedPageBreak/>
        <w:t>Jacob might have given good reasons why he did not believe them</w:t>
      </w:r>
      <w:r w:rsidR="009B2024">
        <w:t xml:space="preserve">.  </w:t>
      </w:r>
      <w:r>
        <w:t>They had brought back reports previously</w:t>
      </w:r>
      <w:r w:rsidR="009B2024">
        <w:t xml:space="preserve">.  </w:t>
      </w:r>
      <w:r>
        <w:t>They had deceived their father</w:t>
      </w:r>
      <w:r w:rsidR="009B2024">
        <w:t xml:space="preserve">.  </w:t>
      </w:r>
      <w:r>
        <w:t>Jacob gets the glad tidings that Joseph is still alive, and he is governor over all the land of Egypt</w:t>
      </w:r>
      <w:r w:rsidR="009B2024">
        <w:t xml:space="preserve">.  </w:t>
      </w:r>
      <w:r>
        <w:t>Jacob could have brought forward reasons why he should not go to Egypt</w:t>
      </w:r>
      <w:r w:rsidR="009B2024">
        <w:t xml:space="preserve">.  </w:t>
      </w:r>
      <w:r>
        <w:t xml:space="preserve">He might have said, </w:t>
      </w:r>
      <w:r w:rsidR="004F26F1">
        <w:t>‘</w:t>
      </w:r>
      <w:r>
        <w:t>My grandfather Abraham went to Egypt, and that was not a good move</w:t>
      </w:r>
      <w:r w:rsidR="009B2024">
        <w:t xml:space="preserve">.  </w:t>
      </w:r>
      <w:r>
        <w:t>He ought not to have gone there</w:t>
      </w:r>
      <w:r w:rsidR="009B2024">
        <w:t xml:space="preserve">.  </w:t>
      </w:r>
      <w:r>
        <w:t>Isaac was warned (</w:t>
      </w:r>
      <w:r w:rsidR="000B14AE">
        <w:t>Gen</w:t>
      </w:r>
      <w:r>
        <w:t xml:space="preserve"> 26: 2) not to go to Egypt, and the report has come back by persons that I have reason to distrust because of their involvement in something previously</w:t>
      </w:r>
      <w:r w:rsidR="004F26F1">
        <w:t>’</w:t>
      </w:r>
      <w:r w:rsidR="009B2024">
        <w:t xml:space="preserve">.  </w:t>
      </w:r>
    </w:p>
    <w:p w14:paraId="28ADF4F4" w14:textId="11BADAA7" w:rsidR="00C22811" w:rsidRDefault="00C22811" w:rsidP="00231A59">
      <w:pPr>
        <w:spacing w:before="120" w:after="0" w:line="240" w:lineRule="auto"/>
        <w:ind w:firstLine="720"/>
        <w:jc w:val="both"/>
      </w:pPr>
      <w:r>
        <w:t xml:space="preserve">So it says, </w:t>
      </w:r>
      <w:r w:rsidR="004F26F1">
        <w:t>“</w:t>
      </w:r>
      <w:r>
        <w:t>They spoke to him all the words of Joseph, which he had spoken to them</w:t>
      </w:r>
      <w:r w:rsidR="004F26F1">
        <w:t>”</w:t>
      </w:r>
      <w:r w:rsidR="009B2024">
        <w:t xml:space="preserve">.  </w:t>
      </w:r>
      <w:r>
        <w:t xml:space="preserve">This was altogether different from what they had said previously when they manufactured their story, but here they speak to Jacob </w:t>
      </w:r>
      <w:r w:rsidR="004F26F1">
        <w:t>“</w:t>
      </w:r>
      <w:r>
        <w:t>all the words of Joseph, which he had spoken to them</w:t>
      </w:r>
      <w:r w:rsidR="009B2024">
        <w:t xml:space="preserve">.  </w:t>
      </w:r>
      <w:r>
        <w:t>And he saw the waggons that Joseph had sent to carry him</w:t>
      </w:r>
      <w:r w:rsidR="004F26F1">
        <w:t>”</w:t>
      </w:r>
      <w:r w:rsidR="009B2024">
        <w:t xml:space="preserve">.  </w:t>
      </w:r>
      <w:r>
        <w:t>There was the true report and there were the waggons</w:t>
      </w:r>
      <w:r w:rsidR="009B2024">
        <w:t xml:space="preserve">.  </w:t>
      </w:r>
      <w:r>
        <w:t>The waggons were the proof that they had had to do with Joseph on a new footing</w:t>
      </w:r>
      <w:r w:rsidR="009B2024">
        <w:t xml:space="preserve">.  </w:t>
      </w:r>
      <w:r>
        <w:t>The waggons came from Pharaoh; it was Pharaoh</w:t>
      </w:r>
      <w:r w:rsidR="004F26F1">
        <w:t>’</w:t>
      </w:r>
      <w:r>
        <w:t>s suggestion originally that there should be waggons sent for Jacob and the wives and little ones</w:t>
      </w:r>
      <w:r w:rsidR="009B2024">
        <w:t xml:space="preserve">.  </w:t>
      </w:r>
    </w:p>
    <w:p w14:paraId="349AF754" w14:textId="2F03D552" w:rsidR="00C22811" w:rsidRDefault="00C22811" w:rsidP="00231A59">
      <w:pPr>
        <w:spacing w:before="120" w:after="0" w:line="240" w:lineRule="auto"/>
        <w:ind w:firstLine="720"/>
        <w:jc w:val="both"/>
      </w:pPr>
      <w:r>
        <w:t>The waggons were the evidence that a change had taken place in these brethren</w:t>
      </w:r>
      <w:r w:rsidR="009B2024">
        <w:t xml:space="preserve">.  </w:t>
      </w:r>
      <w:r>
        <w:t>They were different</w:t>
      </w:r>
      <w:r w:rsidR="009B2024">
        <w:t xml:space="preserve">.  </w:t>
      </w:r>
      <w:r>
        <w:t>They had not come before with waggons</w:t>
      </w:r>
      <w:r w:rsidR="009B2024">
        <w:t xml:space="preserve">.  </w:t>
      </w:r>
      <w:r>
        <w:t>No doubt waggons relate to the Spirit, the carrying power of the Spirit, and these brethren manifested something that they had not manifested before</w:t>
      </w:r>
      <w:r w:rsidR="009B2024">
        <w:t xml:space="preserve">.  </w:t>
      </w:r>
      <w:r>
        <w:t>This was a test to Jacob—was he going to accept this report</w:t>
      </w:r>
      <w:r w:rsidR="003C3CAD">
        <w:t xml:space="preserve">?  </w:t>
      </w:r>
      <w:r>
        <w:t xml:space="preserve">It says, </w:t>
      </w:r>
      <w:r w:rsidR="004F26F1">
        <w:t>“</w:t>
      </w:r>
      <w:r>
        <w:t>He saw the waggons which Joseph had sent to carry him</w:t>
      </w:r>
      <w:r w:rsidR="009B2024">
        <w:t xml:space="preserve">.  </w:t>
      </w:r>
      <w:r>
        <w:t>And the spirit of Jacob their father revived</w:t>
      </w:r>
      <w:r w:rsidR="009B2024">
        <w:t xml:space="preserve">.  </w:t>
      </w:r>
      <w:r>
        <w:t>And Israel said, It is enough—Joseph my son is yet alive; I will go and see him before I die</w:t>
      </w:r>
      <w:r w:rsidR="004F26F1">
        <w:t>”</w:t>
      </w:r>
      <w:r w:rsidR="009B2024">
        <w:t xml:space="preserve">.  </w:t>
      </w:r>
    </w:p>
    <w:p w14:paraId="380F1E51" w14:textId="13B16194" w:rsidR="00C22811" w:rsidRDefault="00C22811" w:rsidP="00231A59">
      <w:pPr>
        <w:spacing w:before="120" w:after="0" w:line="240" w:lineRule="auto"/>
        <w:ind w:firstLine="720"/>
        <w:jc w:val="both"/>
      </w:pPr>
      <w:r>
        <w:t>Now what I want to point out is this, that after Jacob moves, he gets the confirmation</w:t>
      </w:r>
      <w:r w:rsidR="009B2024">
        <w:t xml:space="preserve">.  </w:t>
      </w:r>
      <w:r>
        <w:t>He gets the word from God after he moves</w:t>
      </w:r>
      <w:r w:rsidR="009B2024">
        <w:t xml:space="preserve">.  </w:t>
      </w:r>
      <w:r>
        <w:t>He moves as a result of the report and the sight of the waggons, but afterwards he gets the confirmation</w:t>
      </w:r>
      <w:r w:rsidR="009B2024">
        <w:t xml:space="preserve">.  </w:t>
      </w:r>
      <w:r>
        <w:t>Many of us would like the confirmation before we move, but that is not the divine way</w:t>
      </w:r>
      <w:r w:rsidR="009B2024">
        <w:t xml:space="preserve">.  </w:t>
      </w:r>
      <w:r>
        <w:t>It was not the way with Abraham</w:t>
      </w:r>
      <w:r w:rsidR="009B2024">
        <w:t xml:space="preserve">.  </w:t>
      </w:r>
      <w:r>
        <w:t>He was called to go out from his land, and from his kindred, and from his father</w:t>
      </w:r>
      <w:r w:rsidR="004F26F1">
        <w:t>’</w:t>
      </w:r>
      <w:r>
        <w:t>s house, and he received the confirmation after he went</w:t>
      </w:r>
      <w:r w:rsidR="009B2024">
        <w:t xml:space="preserve">.  </w:t>
      </w:r>
      <w:r>
        <w:t xml:space="preserve">Jacob </w:t>
      </w:r>
      <w:r w:rsidR="004F26F1">
        <w:t>“</w:t>
      </w:r>
      <w:r>
        <w:t>took his journey with all that he had, and came to Beersheba; and he offered sacrifices to the God of his father Isaac</w:t>
      </w:r>
      <w:r w:rsidR="009B2024">
        <w:t xml:space="preserve">.  </w:t>
      </w:r>
      <w:r>
        <w:t>And God spoke to Israel in the visions of the night and said, Jacob, Jacob</w:t>
      </w:r>
      <w:r w:rsidR="003C3CAD">
        <w:t xml:space="preserve">!  </w:t>
      </w:r>
      <w:r>
        <w:t>And he said Here am I</w:t>
      </w:r>
      <w:r w:rsidR="009B2024">
        <w:t xml:space="preserve">.  </w:t>
      </w:r>
      <w:r>
        <w:t>And he said, I am God, the God of thy father; fear not to go down to Egypt</w:t>
      </w:r>
      <w:r w:rsidR="004F26F1">
        <w:t>”</w:t>
      </w:r>
      <w:r w:rsidR="009B2024">
        <w:t xml:space="preserve">.  </w:t>
      </w:r>
    </w:p>
    <w:p w14:paraId="370AEA3C" w14:textId="1B88E7D8" w:rsidR="00C22811" w:rsidRDefault="00C22811" w:rsidP="00231A59">
      <w:pPr>
        <w:spacing w:before="120" w:after="0" w:line="240" w:lineRule="auto"/>
        <w:ind w:firstLine="720"/>
        <w:jc w:val="both"/>
      </w:pPr>
      <w:r>
        <w:lastRenderedPageBreak/>
        <w:t>This is a most important matter; that is, we move when we ought to move</w:t>
      </w:r>
      <w:r w:rsidR="009B2024">
        <w:t xml:space="preserve">.  </w:t>
      </w:r>
      <w:r>
        <w:t>We move when there is the evidence that the move is a right one, and then we get the confirmation</w:t>
      </w:r>
      <w:r w:rsidR="009B2024">
        <w:t xml:space="preserve">.  </w:t>
      </w:r>
      <w:r>
        <w:t>God comes in, and how full is the confirmation Jacob gets</w:t>
      </w:r>
      <w:r w:rsidR="00C42379" w:rsidRPr="00D0375E">
        <w:t>—</w:t>
      </w:r>
      <w:r w:rsidR="00C42379" w:rsidRPr="00D0375E">
        <w:rPr>
          <w:rFonts w:cs="Times New Roman"/>
        </w:rPr>
        <w:t>“</w:t>
      </w:r>
      <w:r w:rsidR="00C42379">
        <w:rPr>
          <w:rFonts w:cs="Times New Roman"/>
        </w:rPr>
        <w:t>I</w:t>
      </w:r>
      <w:r>
        <w:t xml:space="preserve"> am God, the God of thy father—fear not to go down to Egypt; for I will there make of thee a great nation</w:t>
      </w:r>
      <w:r w:rsidR="009B2024">
        <w:t xml:space="preserve">.  </w:t>
      </w:r>
      <w:r>
        <w:t>I will go down with thee to Egypt</w:t>
      </w:r>
      <w:r w:rsidR="004F26F1">
        <w:t>”</w:t>
      </w:r>
      <w:r w:rsidR="009B2024">
        <w:t xml:space="preserve">.  </w:t>
      </w:r>
      <w:r>
        <w:t>Think of God being with him in this movement</w:t>
      </w:r>
      <w:r w:rsidR="009B2024">
        <w:t xml:space="preserve">.  </w:t>
      </w:r>
      <w:r>
        <w:t xml:space="preserve">What confirmation this was, </w:t>
      </w:r>
      <w:r w:rsidR="004F26F1">
        <w:t>“</w:t>
      </w:r>
      <w:r>
        <w:t>I will go down with thee to Egypt, and I will also certainly bring thee up; and Joseph shall put his hand on thine eyes</w:t>
      </w:r>
      <w:r w:rsidR="004F26F1">
        <w:t>”</w:t>
      </w:r>
      <w:r w:rsidR="009B2024">
        <w:t xml:space="preserve">.  </w:t>
      </w:r>
      <w:r>
        <w:t>No doubt this was in view of Jacob being put to sleep at the end of his history here</w:t>
      </w:r>
      <w:r w:rsidR="009B2024">
        <w:t xml:space="preserve">.  </w:t>
      </w:r>
      <w:r>
        <w:t>What a history he had—147 years of it—but God assures him that at the end, Joseph would put his hand on his eyes</w:t>
      </w:r>
      <w:r w:rsidR="009B2024">
        <w:t xml:space="preserve">.  </w:t>
      </w:r>
      <w:r>
        <w:t>It is like being put to sleep through Jesus.</w:t>
      </w:r>
    </w:p>
    <w:p w14:paraId="38C8CD59" w14:textId="68DFF5D6" w:rsidR="00C22811" w:rsidRDefault="00C22811" w:rsidP="00231A59">
      <w:pPr>
        <w:spacing w:before="120" w:after="0" w:line="240" w:lineRule="auto"/>
        <w:ind w:firstLine="720"/>
        <w:jc w:val="both"/>
      </w:pPr>
      <w:r>
        <w:t>Jacob knew he was near the end of his life, although he spent 17 more years in Egypt, but the confirmation he gets looks right forward to the peaceful end he was to have</w:t>
      </w:r>
      <w:r w:rsidR="009B2024">
        <w:t xml:space="preserve">.  </w:t>
      </w:r>
      <w:r>
        <w:t>In fact he had a remarkable end, possibly the most remarkable of all the patriarchs, because he blessed his twelve sons and worshipped</w:t>
      </w:r>
      <w:r w:rsidR="009B2024">
        <w:t xml:space="preserve">.  </w:t>
      </w:r>
      <w:r>
        <w:t>What an end!—and Joseph put his hand on his eyes</w:t>
      </w:r>
      <w:r w:rsidR="009B2024">
        <w:t xml:space="preserve">.  </w:t>
      </w:r>
      <w:r>
        <w:t>This gives some idea, dear brethren, of the confirmation the Lord would give us as we move rightly, but we do not get the confirmation until we move</w:t>
      </w:r>
      <w:r w:rsidR="009B2024">
        <w:t xml:space="preserve">.  </w:t>
      </w:r>
    </w:p>
    <w:p w14:paraId="0A7AA91A" w14:textId="04C5E1DC" w:rsidR="00C22811" w:rsidRDefault="00C22811" w:rsidP="00231A59">
      <w:pPr>
        <w:spacing w:before="120" w:after="0" w:line="240" w:lineRule="auto"/>
        <w:ind w:firstLine="720"/>
        <w:jc w:val="both"/>
      </w:pPr>
      <w:r>
        <w:t>Now in the second book of Kings we have Hezekiah faced with a difficult situation</w:t>
      </w:r>
      <w:r w:rsidR="009B2024">
        <w:t xml:space="preserve">.  </w:t>
      </w:r>
      <w:r>
        <w:t>It was the threat of Sennacherib and the Assyrian armies</w:t>
      </w:r>
      <w:r w:rsidR="009B2024">
        <w:t xml:space="preserve">.  </w:t>
      </w:r>
      <w:r>
        <w:t>I am not so much concerned with what the situation was, I am more interested in how Hezekiah acted in this situation</w:t>
      </w:r>
      <w:r w:rsidR="009B2024">
        <w:t xml:space="preserve">.  </w:t>
      </w:r>
      <w:r>
        <w:t xml:space="preserve">He </w:t>
      </w:r>
      <w:r w:rsidR="004F26F1">
        <w:t>“</w:t>
      </w:r>
      <w:r>
        <w:t>received a letter from the hand of the messengers, and read it; and Hezekiah went up into the house of Jehovah, and spread it before Jehovah</w:t>
      </w:r>
      <w:r w:rsidR="004F26F1">
        <w:t>”</w:t>
      </w:r>
      <w:r w:rsidR="009B2024">
        <w:t xml:space="preserve">.  </w:t>
      </w:r>
      <w:r>
        <w:t>He wanted an answer to the present difficulty</w:t>
      </w:r>
      <w:r w:rsidR="009B2024">
        <w:t xml:space="preserve">.  </w:t>
      </w:r>
      <w:r>
        <w:t xml:space="preserve">He did not know how to move or what he ought to do but he read the letter and </w:t>
      </w:r>
      <w:r w:rsidR="004F26F1">
        <w:t>“</w:t>
      </w:r>
      <w:r>
        <w:t>went up into the house of Jehovah, and spread it before Jehovah</w:t>
      </w:r>
      <w:r w:rsidR="009B2024">
        <w:t xml:space="preserve">.  </w:t>
      </w:r>
      <w:r>
        <w:t>And Hezekiah prayed before Jehovah</w:t>
      </w:r>
      <w:r w:rsidR="004F26F1">
        <w:t>”</w:t>
      </w:r>
      <w:r w:rsidR="009B2024">
        <w:t xml:space="preserve">.  </w:t>
      </w:r>
    </w:p>
    <w:p w14:paraId="1EB5EECA" w14:textId="746CDBD5" w:rsidR="00C22811" w:rsidRDefault="00C22811" w:rsidP="00231A59">
      <w:pPr>
        <w:spacing w:before="120" w:after="0" w:line="240" w:lineRule="auto"/>
        <w:ind w:firstLine="720"/>
        <w:jc w:val="both"/>
      </w:pPr>
      <w:r>
        <w:t>Dear brethren, we have a resource in prayer which it may be we are not fully availing ourselves of</w:t>
      </w:r>
      <w:r w:rsidR="009B2024">
        <w:t xml:space="preserve">.  </w:t>
      </w:r>
      <w:r>
        <w:t>We have a resource in individual approach to God</w:t>
      </w:r>
      <w:r w:rsidR="009B2024">
        <w:t xml:space="preserve">.  </w:t>
      </w:r>
      <w:r>
        <w:t>We have the privilege of gathering for prayer too</w:t>
      </w:r>
      <w:r w:rsidR="009B2024">
        <w:t xml:space="preserve">.  </w:t>
      </w:r>
      <w:r>
        <w:t>I sometimes wonder whether we get the full benefit, and advantage, of our gatherings for prayer</w:t>
      </w:r>
      <w:r w:rsidR="009B2024">
        <w:t xml:space="preserve">.  </w:t>
      </w:r>
      <w:r>
        <w:t>It is a wonderful privilege we have; we have access to God in prayer</w:t>
      </w:r>
      <w:r w:rsidR="009B2024">
        <w:t xml:space="preserve">.  </w:t>
      </w:r>
      <w:r>
        <w:t xml:space="preserve">It says here that </w:t>
      </w:r>
      <w:r w:rsidR="004F26F1">
        <w:t>“</w:t>
      </w:r>
      <w:r>
        <w:t>Hezekiah went up into the house of Jehovah</w:t>
      </w:r>
      <w:r w:rsidR="004F26F1">
        <w:t>”</w:t>
      </w:r>
      <w:r>
        <w:t>; that is, that in his day there was an arrangement for one like Hezekiah to approach God in His house</w:t>
      </w:r>
      <w:r w:rsidR="009B2024">
        <w:t xml:space="preserve">.  </w:t>
      </w:r>
      <w:r>
        <w:t xml:space="preserve">He would not have </w:t>
      </w:r>
      <w:r>
        <w:lastRenderedPageBreak/>
        <w:t>had access to the holy of holies, but he must have had access somewhere, and he availed himself of it</w:t>
      </w:r>
      <w:r w:rsidR="009B2024">
        <w:t xml:space="preserve">.  </w:t>
      </w:r>
    </w:p>
    <w:p w14:paraId="44967288" w14:textId="5C3E2278" w:rsidR="00C22811" w:rsidRDefault="00C22811" w:rsidP="00231A59">
      <w:pPr>
        <w:spacing w:before="120" w:after="0" w:line="240" w:lineRule="auto"/>
        <w:ind w:firstLine="720"/>
        <w:jc w:val="both"/>
      </w:pPr>
      <w:r>
        <w:t>How different might have been the result if every letter received recently had been read, and taken into the presence of God and spread out there</w:t>
      </w:r>
      <w:r w:rsidR="009B2024">
        <w:t xml:space="preserve">.  </w:t>
      </w:r>
      <w:r>
        <w:t>Do we make full use of the resource we have in prayer in approach to God</w:t>
      </w:r>
      <w:r w:rsidR="003C3CAD">
        <w:t xml:space="preserve">?  </w:t>
      </w:r>
      <w:r>
        <w:t>We have access that is far nearer than the access Hezekiah had, but he made full use of the access available to him in his day</w:t>
      </w:r>
      <w:r w:rsidR="009B2024">
        <w:t xml:space="preserve">.  </w:t>
      </w:r>
      <w:r>
        <w:t xml:space="preserve">It says, </w:t>
      </w:r>
      <w:r w:rsidR="004F26F1">
        <w:t>“</w:t>
      </w:r>
      <w:r>
        <w:t>And Hezekiah prayed before Jehovah and said, Jehovah, God of Israel, who sittest between the cherubim, thou, the Same, thou alone art the God of all the kingdoms of the earth—thou hast made the heavens and the earth</w:t>
      </w:r>
      <w:r w:rsidR="004F26F1">
        <w:t>”</w:t>
      </w:r>
      <w:r w:rsidR="009B2024">
        <w:t xml:space="preserve">.  </w:t>
      </w:r>
      <w:r>
        <w:t>The greatness of God filled the vision of Hezekiah</w:t>
      </w:r>
      <w:r w:rsidR="009B2024">
        <w:t xml:space="preserve">.  </w:t>
      </w:r>
      <w:r>
        <w:t>As in His presence, he is not speaking about God, he is speaking to God</w:t>
      </w:r>
      <w:r w:rsidR="009B2024">
        <w:t xml:space="preserve">.  </w:t>
      </w:r>
      <w:r>
        <w:t>He is consciously in the presence of a God so great</w:t>
      </w:r>
      <w:r w:rsidR="009B2024">
        <w:t xml:space="preserve">.  </w:t>
      </w:r>
    </w:p>
    <w:p w14:paraId="5AB49941" w14:textId="0900A78B" w:rsidR="00C22811" w:rsidRDefault="00C22811" w:rsidP="00231A59">
      <w:pPr>
        <w:spacing w:before="120" w:after="0" w:line="240" w:lineRule="auto"/>
        <w:ind w:firstLine="720"/>
        <w:jc w:val="both"/>
      </w:pPr>
      <w:r>
        <w:t xml:space="preserve">Then he says, </w:t>
      </w:r>
      <w:r w:rsidR="004F26F1">
        <w:t>“</w:t>
      </w:r>
      <w:r>
        <w:t>Incline thine ear, Jehovah, and hear; open, Jehovah, thine eyes, and see</w:t>
      </w:r>
      <w:r w:rsidR="004F26F1">
        <w:t>”</w:t>
      </w:r>
      <w:r w:rsidR="009B2024">
        <w:t xml:space="preserve">.  </w:t>
      </w:r>
      <w:r>
        <w:t>Have you ever asked God to incline His ear and listen</w:t>
      </w:r>
      <w:r w:rsidR="003C3CAD">
        <w:t xml:space="preserve">?  </w:t>
      </w:r>
      <w:r>
        <w:t>The fact is we do not need to ask God to incline His ear to listen</w:t>
      </w:r>
      <w:r w:rsidR="009B2024">
        <w:t xml:space="preserve">.  </w:t>
      </w:r>
      <w:r>
        <w:t>His ear is always open to every genuine enquiry and every genuine prayer to Him</w:t>
      </w:r>
      <w:r w:rsidR="009B2024">
        <w:t xml:space="preserve">.  </w:t>
      </w:r>
      <w:r>
        <w:t>We do not need to pray to Him to incline His ear and to open His eyes to see</w:t>
      </w:r>
      <w:r w:rsidR="009B2024">
        <w:t xml:space="preserve">.  </w:t>
      </w:r>
      <w:r>
        <w:t>His eyes are open and He is more desirous of imparting than we are of receiving</w:t>
      </w:r>
      <w:r w:rsidR="009B2024">
        <w:t xml:space="preserve">.  </w:t>
      </w:r>
      <w:r>
        <w:t>The resource we have in prayer is wonderful.</w:t>
      </w:r>
    </w:p>
    <w:p w14:paraId="5D684840" w14:textId="1A65A62B" w:rsidR="00C22811" w:rsidRDefault="00C22811" w:rsidP="00231A59">
      <w:pPr>
        <w:spacing w:before="120" w:after="0" w:line="240" w:lineRule="auto"/>
        <w:ind w:firstLine="720"/>
        <w:jc w:val="both"/>
      </w:pPr>
      <w:r>
        <w:t>John says in the last chapter of his first epistle</w:t>
      </w:r>
      <w:r w:rsidRPr="00D0375E">
        <w:t>—</w:t>
      </w:r>
      <w:r w:rsidR="00CE4A53" w:rsidRPr="00D0375E">
        <w:rPr>
          <w:rFonts w:cs="Times New Roman"/>
        </w:rPr>
        <w:t>“</w:t>
      </w:r>
      <w:r w:rsidR="00D0375E">
        <w:rPr>
          <w:rFonts w:cs="Times New Roman"/>
        </w:rPr>
        <w:t>This</w:t>
      </w:r>
      <w:r>
        <w:t xml:space="preserve"> is the boldness which we have towards Him, that if we ask Him anything according to His will He hears us</w:t>
      </w:r>
      <w:r w:rsidR="004F26F1">
        <w:t>”</w:t>
      </w:r>
      <w:r>
        <w:t xml:space="preserve"> (1 John 5: 14)</w:t>
      </w:r>
      <w:r w:rsidR="009B2024">
        <w:t xml:space="preserve">.  </w:t>
      </w:r>
      <w:r>
        <w:t>We do not need to ask God to incline His ear, or to open His eyes and see</w:t>
      </w:r>
      <w:r w:rsidR="009B2024">
        <w:t xml:space="preserve">.  </w:t>
      </w:r>
      <w:r w:rsidR="004F26F1">
        <w:t>“</w:t>
      </w:r>
      <w:r>
        <w:t>And if we know that He hears us, whatsoever we ask, we know that we have the petitions which we have asked of Him</w:t>
      </w:r>
      <w:r w:rsidR="004F26F1">
        <w:t>”</w:t>
      </w:r>
      <w:r>
        <w:t>—that is approach to God</w:t>
      </w:r>
      <w:r w:rsidR="009B2024">
        <w:t xml:space="preserve">.  </w:t>
      </w:r>
      <w:r>
        <w:t>No matter what situation arises, dear brethren, whether we are young or old, whether it is an individual matter, or a family matter, or a local matter, or a matter affecting all the saints universally, we can have access to God in prayer</w:t>
      </w:r>
      <w:r w:rsidR="009B2024">
        <w:t xml:space="preserve">.  </w:t>
      </w:r>
      <w:r>
        <w:t>What a resource we have</w:t>
      </w:r>
      <w:r w:rsidR="003C3CAD">
        <w:t xml:space="preserve">!  </w:t>
      </w:r>
      <w:r>
        <w:t>We need to be encouraged to make full use of it</w:t>
      </w:r>
      <w:r w:rsidR="009B2024">
        <w:t xml:space="preserve">.  </w:t>
      </w:r>
      <w:r>
        <w:t>God is always ready to listen to us as we pray thus</w:t>
      </w:r>
      <w:r w:rsidR="009B2024">
        <w:t xml:space="preserve">.  </w:t>
      </w:r>
    </w:p>
    <w:p w14:paraId="04A89FD6" w14:textId="661D69E0" w:rsidR="00C22811" w:rsidRDefault="00C22811" w:rsidP="00231A59">
      <w:pPr>
        <w:spacing w:before="120" w:after="0" w:line="240" w:lineRule="auto"/>
        <w:ind w:firstLine="720"/>
        <w:jc w:val="both"/>
      </w:pPr>
      <w:r>
        <w:t>Now Nehemiah is confronted with a difficult situation</w:t>
      </w:r>
      <w:r w:rsidR="009B2024">
        <w:t xml:space="preserve">.  </w:t>
      </w:r>
      <w:r>
        <w:t>It is a situation which arouses his righteous indignation</w:t>
      </w:r>
      <w:r w:rsidR="009B2024">
        <w:t xml:space="preserve">.  </w:t>
      </w:r>
      <w:r>
        <w:t xml:space="preserve">He says, </w:t>
      </w:r>
      <w:r w:rsidR="004F26F1">
        <w:t>“</w:t>
      </w:r>
      <w:r>
        <w:t>I was very angry when I heard their cry and these words</w:t>
      </w:r>
      <w:r w:rsidR="004F26F1">
        <w:t>”</w:t>
      </w:r>
      <w:r w:rsidR="009B2024">
        <w:t xml:space="preserve">.  </w:t>
      </w:r>
      <w:r>
        <w:t>He was right to be angry, but what did he do</w:t>
      </w:r>
      <w:r w:rsidR="003C3CAD">
        <w:t xml:space="preserve">?  </w:t>
      </w:r>
      <w:r>
        <w:t>Did he act in his anger</w:t>
      </w:r>
      <w:r w:rsidR="003C3CAD">
        <w:t xml:space="preserve">?  </w:t>
      </w:r>
      <w:r>
        <w:t>Did he act hastily</w:t>
      </w:r>
      <w:r w:rsidR="003C3CAD">
        <w:t xml:space="preserve">?  </w:t>
      </w:r>
      <w:r>
        <w:t xml:space="preserve">He says, </w:t>
      </w:r>
      <w:r w:rsidR="004F26F1">
        <w:t>“</w:t>
      </w:r>
      <w:r>
        <w:t>I consulted with myself</w:t>
      </w:r>
      <w:r w:rsidR="004F26F1">
        <w:t>”</w:t>
      </w:r>
      <w:r w:rsidR="009B2024">
        <w:t xml:space="preserve">.  </w:t>
      </w:r>
      <w:r>
        <w:t xml:space="preserve">If Nehemiah had lived in our day he might have got on the telephone to somebody, but he consulted with </w:t>
      </w:r>
      <w:r>
        <w:lastRenderedPageBreak/>
        <w:t>himself</w:t>
      </w:r>
      <w:r w:rsidR="009B2024">
        <w:t xml:space="preserve">.  </w:t>
      </w:r>
      <w:r>
        <w:t>He must have had something in himself to consult</w:t>
      </w:r>
      <w:r w:rsidR="009B2024">
        <w:t xml:space="preserve">.  </w:t>
      </w:r>
      <w:r>
        <w:t>What did Nehemiah consult in himself</w:t>
      </w:r>
      <w:r w:rsidR="003C3CAD">
        <w:t xml:space="preserve">?  </w:t>
      </w:r>
      <w:r>
        <w:t>No doubt he consulted the work of God in himself</w:t>
      </w:r>
      <w:r w:rsidR="009B2024">
        <w:t xml:space="preserve">.  </w:t>
      </w:r>
      <w:r>
        <w:t>No doubt he analysed his desires and motives</w:t>
      </w:r>
      <w:r w:rsidR="009B2024">
        <w:t xml:space="preserve">.  </w:t>
      </w:r>
      <w:r>
        <w:t>He consulted with himself; he would consult his committal to what God was doing in his day and what was becoming to that committal</w:t>
      </w:r>
      <w:r w:rsidR="009B2024">
        <w:t xml:space="preserve">.  </w:t>
      </w:r>
      <w:r>
        <w:t>There was something of maturity in himself which he could consult</w:t>
      </w:r>
      <w:r w:rsidR="009B2024">
        <w:t xml:space="preserve">.  </w:t>
      </w:r>
      <w:r>
        <w:t>It means that he would consider the matter alone, alone</w:t>
      </w:r>
      <w:r w:rsidR="009B2024">
        <w:t xml:space="preserve">.  </w:t>
      </w:r>
      <w:r>
        <w:t>He would be apart from any influence for the moment</w:t>
      </w:r>
      <w:r w:rsidR="009B2024">
        <w:t xml:space="preserve">.  </w:t>
      </w:r>
      <w:r>
        <w:t>He would allow no other influence to intrude</w:t>
      </w:r>
      <w:r w:rsidR="009B2024">
        <w:t xml:space="preserve">.  </w:t>
      </w:r>
      <w:r>
        <w:t>He consulted with himself</w:t>
      </w:r>
      <w:r w:rsidR="009B2024">
        <w:t xml:space="preserve">.  </w:t>
      </w:r>
    </w:p>
    <w:p w14:paraId="54088D63" w14:textId="6E32FEF7" w:rsidR="00C22811" w:rsidRDefault="00C22811" w:rsidP="00231A59">
      <w:pPr>
        <w:spacing w:before="120" w:after="0" w:line="240" w:lineRule="auto"/>
        <w:ind w:firstLine="720"/>
        <w:jc w:val="both"/>
      </w:pPr>
      <w:r>
        <w:t>You will remember in the first chapter of Matthew that, a certain situation having arisen, Joseph the husband of Mary was minded to do something about it</w:t>
      </w:r>
      <w:r w:rsidR="009B2024">
        <w:t xml:space="preserve">.  </w:t>
      </w:r>
      <w:r>
        <w:t xml:space="preserve">It says that </w:t>
      </w:r>
      <w:r w:rsidR="004F26F1">
        <w:t>“</w:t>
      </w:r>
      <w:r>
        <w:t>Joseph, her husband, being a righteous man, and unwilling to expose her publicly, purposed to have put her away secretly; but while he pondered on these things ...</w:t>
      </w:r>
      <w:r w:rsidR="004F26F1">
        <w:t>”</w:t>
      </w:r>
      <w:r w:rsidR="00C42379">
        <w:t xml:space="preserve"> </w:t>
      </w:r>
      <w:r>
        <w:t xml:space="preserve"> Pondering on things is something like consulting with oneself</w:t>
      </w:r>
      <w:r w:rsidR="009B2024">
        <w:t xml:space="preserve">.  </w:t>
      </w:r>
      <w:r>
        <w:t>He pondered</w:t>
      </w:r>
      <w:r w:rsidR="009B2024">
        <w:t xml:space="preserve">.  </w:t>
      </w:r>
      <w:r>
        <w:t>I do not know how much we ponder</w:t>
      </w:r>
      <w:r w:rsidR="009B2024">
        <w:t xml:space="preserve">.  </w:t>
      </w:r>
      <w:r>
        <w:t>It may be that we can explore this matter of pondering, of consulting with oneself</w:t>
      </w:r>
      <w:r w:rsidR="009B2024">
        <w:t xml:space="preserve">.  </w:t>
      </w:r>
      <w:r w:rsidR="004F26F1">
        <w:t>“</w:t>
      </w:r>
      <w:r>
        <w:t>While he pondered on these things, behold, an angel of the Lord appeared to him in a dream saying, Joseph, son of David, fear not to take to thee Mary, thy wife</w:t>
      </w:r>
      <w:r w:rsidR="004F26F1">
        <w:t>”</w:t>
      </w:r>
      <w:r w:rsidR="009B2024">
        <w:t xml:space="preserve">.  </w:t>
      </w:r>
      <w:r>
        <w:t>That is, he got the word as he pondered</w:t>
      </w:r>
      <w:r w:rsidR="009B2024">
        <w:t xml:space="preserve">.  </w:t>
      </w:r>
    </w:p>
    <w:p w14:paraId="6724F517" w14:textId="26FD22A0" w:rsidR="00C22811" w:rsidRDefault="00C22811" w:rsidP="00231A59">
      <w:pPr>
        <w:spacing w:before="120" w:after="0" w:line="240" w:lineRule="auto"/>
        <w:ind w:firstLine="720"/>
        <w:jc w:val="both"/>
      </w:pPr>
      <w:r>
        <w:t>This is something which I think we could develop in</w:t>
      </w:r>
      <w:r w:rsidR="009B2024">
        <w:t xml:space="preserve">.  </w:t>
      </w:r>
      <w:r>
        <w:t>It would prevent us from coming under wrong influence</w:t>
      </w:r>
      <w:r w:rsidR="009B2024">
        <w:t xml:space="preserve">.  </w:t>
      </w:r>
      <w:r>
        <w:t>It would prevent us from acting hastily</w:t>
      </w:r>
      <w:r w:rsidR="009B2024">
        <w:t xml:space="preserve">.  </w:t>
      </w:r>
      <w:r>
        <w:t>While the anger was on Nehemiah he consulted with himself and then he acted</w:t>
      </w:r>
      <w:r w:rsidR="009B2024">
        <w:t xml:space="preserve">.  </w:t>
      </w:r>
      <w:r>
        <w:t>What comes in between his anger and his remonstrating with the nobles was his consulting with himself</w:t>
      </w:r>
      <w:r w:rsidR="009B2024">
        <w:t xml:space="preserve">.  </w:t>
      </w:r>
      <w:r>
        <w:t>Therefore, when he remonstrated with the nobles it would not be in the flash of anger, but would be in a considered, sober manner</w:t>
      </w:r>
      <w:r w:rsidR="009B2024">
        <w:t xml:space="preserve">.  </w:t>
      </w:r>
      <w:r>
        <w:t>There was a great result from this</w:t>
      </w:r>
      <w:r w:rsidR="009B2024">
        <w:t xml:space="preserve">.  </w:t>
      </w:r>
      <w:r>
        <w:t>This matter, which had suddenly sprung up and come to his ears, and was the subject of his righteous indignation, was settled</w:t>
      </w:r>
      <w:r w:rsidR="009B2024">
        <w:t xml:space="preserve">.  </w:t>
      </w:r>
      <w:r>
        <w:t>He was effective in how he went about this matter</w:t>
      </w:r>
      <w:r w:rsidR="009B2024">
        <w:t xml:space="preserve">.  </w:t>
      </w:r>
      <w:r w:rsidR="004F26F1">
        <w:t>“</w:t>
      </w:r>
      <w:r>
        <w:t xml:space="preserve">I consulted with myself; </w:t>
      </w:r>
      <w:r w:rsidR="00AB730F">
        <w:t>and I</w:t>
      </w:r>
      <w:r>
        <w:t xml:space="preserve"> remonstrated with the nobles and the rulers </w:t>
      </w:r>
      <w:r w:rsidR="009B2024">
        <w:t xml:space="preserve">... </w:t>
      </w:r>
      <w:r>
        <w:t>And I set a great assembly against them</w:t>
      </w:r>
      <w:r w:rsidR="004F26F1">
        <w:t>”</w:t>
      </w:r>
      <w:r>
        <w:t>.</w:t>
      </w:r>
    </w:p>
    <w:p w14:paraId="0FDB634D" w14:textId="767D4502" w:rsidR="00C22811" w:rsidRDefault="00C22811" w:rsidP="00231A59">
      <w:pPr>
        <w:spacing w:before="120" w:after="0" w:line="240" w:lineRule="auto"/>
        <w:ind w:firstLine="720"/>
        <w:jc w:val="both"/>
      </w:pPr>
      <w:r>
        <w:t>If you read down the remaining verses of the section you can see how the whole matter was settled</w:t>
      </w:r>
      <w:r w:rsidR="009B2024">
        <w:t xml:space="preserve">.  </w:t>
      </w:r>
      <w:r>
        <w:t>Those who were oppressing took it upon themselves to cease the oppression</w:t>
      </w:r>
      <w:r w:rsidR="009B2024">
        <w:t xml:space="preserve">.  </w:t>
      </w:r>
      <w:r>
        <w:t xml:space="preserve">The idea of </w:t>
      </w:r>
      <w:r w:rsidR="004F26F1">
        <w:t>“</w:t>
      </w:r>
      <w:r>
        <w:t>your brethren</w:t>
      </w:r>
      <w:r w:rsidR="004F26F1">
        <w:t>”</w:t>
      </w:r>
      <w:r>
        <w:t xml:space="preserve"> comes in</w:t>
      </w:r>
      <w:r w:rsidR="009B2024">
        <w:t xml:space="preserve">.  </w:t>
      </w:r>
      <w:r>
        <w:t>There is no party activity</w:t>
      </w:r>
      <w:r w:rsidR="009B2024">
        <w:t xml:space="preserve">.  </w:t>
      </w:r>
      <w:r>
        <w:t>Consulting with oneself would preserve us from any party activity; it would always be a danger among us to form a party of some kind</w:t>
      </w:r>
      <w:r w:rsidR="009B2024">
        <w:t xml:space="preserve">.  </w:t>
      </w:r>
      <w:r>
        <w:t xml:space="preserve">He consulted with himself, then he </w:t>
      </w:r>
      <w:r>
        <w:lastRenderedPageBreak/>
        <w:t>remonstrated with the nobles, brought in the assembly, and the whole matter was settled</w:t>
      </w:r>
      <w:r w:rsidR="009B2024">
        <w:t xml:space="preserve">.  </w:t>
      </w:r>
      <w:r>
        <w:t xml:space="preserve">What it results in is </w:t>
      </w:r>
      <w:r w:rsidR="004F26F1">
        <w:t>“</w:t>
      </w:r>
      <w:r>
        <w:t>all the congregation said Amen</w:t>
      </w:r>
      <w:r w:rsidR="003C3CAD">
        <w:t xml:space="preserve">!  </w:t>
      </w:r>
      <w:r>
        <w:t>And they praised Jehovah</w:t>
      </w:r>
      <w:r w:rsidR="004F26F1">
        <w:t>”</w:t>
      </w:r>
      <w:r w:rsidR="006A49B9">
        <w:t>,</w:t>
      </w:r>
      <w:r>
        <w:t xml:space="preserve"> </w:t>
      </w:r>
      <w:r w:rsidR="006A49B9">
        <w:t>Neh</w:t>
      </w:r>
      <w:r>
        <w:t xml:space="preserve"> 5: 13</w:t>
      </w:r>
      <w:r w:rsidR="009B2024">
        <w:t xml:space="preserve">.  </w:t>
      </w:r>
      <w:r>
        <w:t>It resulted in praise to God</w:t>
      </w:r>
      <w:r w:rsidR="009B2024">
        <w:t xml:space="preserve">.  </w:t>
      </w:r>
      <w:r>
        <w:t>Anything that comes in among us of oppression or taking personal advantage of others—all that kind of thing—must hinder the service of God</w:t>
      </w:r>
      <w:r w:rsidR="009B2024">
        <w:t xml:space="preserve">.  </w:t>
      </w:r>
      <w:r>
        <w:t>But this matter was sorted out by the way in which Nehemiah acted, and the result was praise to Jehovah</w:t>
      </w:r>
      <w:r w:rsidR="009B2024">
        <w:t xml:space="preserve">.  </w:t>
      </w:r>
    </w:p>
    <w:p w14:paraId="6E7D42AF" w14:textId="1692EA55" w:rsidR="00C22811" w:rsidRDefault="00C22811" w:rsidP="00231A59">
      <w:pPr>
        <w:spacing w:before="120" w:after="0" w:line="240" w:lineRule="auto"/>
        <w:ind w:firstLine="720"/>
        <w:jc w:val="both"/>
      </w:pPr>
      <w:r>
        <w:t>I think the passage in the Acts brings out sensitive relations with the Holy Spirit</w:t>
      </w:r>
      <w:r w:rsidR="009B2024">
        <w:t xml:space="preserve">.  </w:t>
      </w:r>
      <w:r>
        <w:t>Paul and his company had reached a certain point and the next move was indefinite</w:t>
      </w:r>
      <w:r w:rsidR="009B2024">
        <w:t xml:space="preserve">.  </w:t>
      </w:r>
      <w:r>
        <w:t xml:space="preserve">They did not know what the next move was to be, so it says, </w:t>
      </w:r>
      <w:r w:rsidR="004F26F1">
        <w:t>“</w:t>
      </w:r>
      <w:r>
        <w:t>Having been forbidden by the Holy Spirit to speak the word in Asia … they attempted to go to Bithynia, and the Spirit of Jesus did not allow them</w:t>
      </w:r>
      <w:r w:rsidR="004F26F1">
        <w:t>”</w:t>
      </w:r>
      <w:r w:rsidR="009B2024">
        <w:t xml:space="preserve">.  </w:t>
      </w:r>
    </w:p>
    <w:p w14:paraId="567418E0" w14:textId="77A4004B" w:rsidR="00C22811" w:rsidRDefault="00C22811" w:rsidP="00231A59">
      <w:pPr>
        <w:spacing w:before="120" w:after="0" w:line="240" w:lineRule="auto"/>
        <w:ind w:firstLine="720"/>
        <w:jc w:val="both"/>
      </w:pPr>
      <w:r>
        <w:t>It means that there was an area here of sensitive relations with the Spirit</w:t>
      </w:r>
      <w:r w:rsidR="009B2024">
        <w:t xml:space="preserve">.  </w:t>
      </w:r>
      <w:r>
        <w:t xml:space="preserve">Why did Luke say that the Holy Spirit forbad them, and </w:t>
      </w:r>
      <w:r w:rsidR="004F26F1">
        <w:t>“</w:t>
      </w:r>
      <w:r>
        <w:t>the Spirit of Jesus did not allow them</w:t>
      </w:r>
      <w:r w:rsidR="004F26F1">
        <w:t>”</w:t>
      </w:r>
      <w:r w:rsidR="003C3CAD">
        <w:t xml:space="preserve">?  </w:t>
      </w:r>
      <w:r>
        <w:t>What is the difference between forbidding and not allowing</w:t>
      </w:r>
      <w:r w:rsidR="003C3CAD">
        <w:t xml:space="preserve">?  </w:t>
      </w:r>
      <w:r>
        <w:t>There is a sensitive area here of relations with the Holy Spirit</w:t>
      </w:r>
      <w:r w:rsidR="009B2024">
        <w:t xml:space="preserve">.  </w:t>
      </w:r>
      <w:r>
        <w:t>Well, this would be open to any one of us</w:t>
      </w:r>
      <w:r w:rsidR="009B2024">
        <w:t xml:space="preserve">.  </w:t>
      </w:r>
      <w:r>
        <w:t>The Spirit of God is very sensitive</w:t>
      </w:r>
      <w:r w:rsidR="009B2024">
        <w:t xml:space="preserve">.  </w:t>
      </w:r>
      <w:r>
        <w:t>It must be so—He is the Holy Spirit</w:t>
      </w:r>
      <w:r w:rsidR="009B2024">
        <w:t xml:space="preserve">.  </w:t>
      </w:r>
      <w:r>
        <w:t>He cannot commit Himself to anything</w:t>
      </w:r>
      <w:r w:rsidR="009B2024">
        <w:t xml:space="preserve">.  </w:t>
      </w:r>
      <w:r>
        <w:t>It says of the dove sent out of the ark by Noah that she found no resting place for the sole of her foot</w:t>
      </w:r>
      <w:r w:rsidR="009B2024">
        <w:t xml:space="preserve">.  </w:t>
      </w:r>
      <w:r>
        <w:t>Think of the sensitiveness of the sole of the foot of that dove</w:t>
      </w:r>
      <w:r w:rsidR="009B2024">
        <w:t xml:space="preserve">.  </w:t>
      </w:r>
      <w:r>
        <w:t>Think of the sensitiveness of the Holy Spirit</w:t>
      </w:r>
      <w:r w:rsidR="009B2024">
        <w:t xml:space="preserve">.  </w:t>
      </w:r>
      <w:r>
        <w:t>Just think, too, of how coarse and insensitive we have been; but I have no doubt the Lord would have us sensitive as to the presence of the Spirit, sensitive as to what the Spirit is indicating</w:t>
      </w:r>
      <w:r w:rsidR="009B2024">
        <w:t xml:space="preserve">.  </w:t>
      </w:r>
      <w:r>
        <w:t>We certainly lost that sensitiveness, and we have had our part in a current of things which was not of God</w:t>
      </w:r>
      <w:r w:rsidR="009B2024">
        <w:t xml:space="preserve">.  </w:t>
      </w:r>
    </w:p>
    <w:p w14:paraId="3EEB3965" w14:textId="6A55BBDB" w:rsidR="00C22811" w:rsidRDefault="00C22811" w:rsidP="00231A59">
      <w:pPr>
        <w:spacing w:before="120" w:after="0" w:line="240" w:lineRule="auto"/>
        <w:ind w:firstLine="720"/>
        <w:jc w:val="both"/>
      </w:pPr>
      <w:r>
        <w:t>It is a time now to have sensitive relations with the Spirit</w:t>
      </w:r>
      <w:r w:rsidR="009B2024">
        <w:t xml:space="preserve">.  </w:t>
      </w:r>
      <w:r>
        <w:t>I am not saying that I know much about it, but I can see the need for it, and I can see the possibilities of being in this area where there is sensitiveness to the operations of the Spirit</w:t>
      </w:r>
      <w:r w:rsidR="009B2024">
        <w:t xml:space="preserve">.  </w:t>
      </w:r>
      <w:r>
        <w:t>The Holy Spirit forbad them; the Spirit of Jesus did not allow them</w:t>
      </w:r>
      <w:r w:rsidR="009B2024">
        <w:t xml:space="preserve">.  </w:t>
      </w:r>
      <w:r>
        <w:t>I am not attempting to explain why Luke says this, but Luke writes it this way and he himself must have arrived at sensitive relations with the Spirit</w:t>
      </w:r>
      <w:r w:rsidR="009B2024">
        <w:t xml:space="preserve">.  </w:t>
      </w:r>
    </w:p>
    <w:p w14:paraId="6105A05F" w14:textId="36D1114D" w:rsidR="00C22811" w:rsidRDefault="00C22811" w:rsidP="006A49B9">
      <w:pPr>
        <w:spacing w:before="120" w:after="0" w:line="240" w:lineRule="auto"/>
        <w:ind w:firstLine="720"/>
        <w:jc w:val="both"/>
      </w:pPr>
      <w:r>
        <w:t>Well, as we were saying in the reading, the Holy Spirit is the One of the Holy Trinity who has come to be with us</w:t>
      </w:r>
      <w:r w:rsidR="009B2024">
        <w:t xml:space="preserve">.  </w:t>
      </w:r>
      <w:r>
        <w:t>The Holy Spirit is the sent One in the present arrangement of the economy</w:t>
      </w:r>
      <w:r w:rsidR="009B2024">
        <w:t xml:space="preserve">.  </w:t>
      </w:r>
      <w:r>
        <w:t xml:space="preserve">When the Lord Jesus was here, He was the sent One, and the Holy Spirit identified </w:t>
      </w:r>
      <w:r>
        <w:lastRenderedPageBreak/>
        <w:t>Himself with the Lord Jesus as the sent One</w:t>
      </w:r>
      <w:r w:rsidR="009B2024">
        <w:t xml:space="preserve">.  </w:t>
      </w:r>
      <w:r>
        <w:t>In the present arrangement, the Holy Spirit is the sent One, sent of the Father and sent of the Lord Jesus</w:t>
      </w:r>
      <w:r w:rsidR="009B2024">
        <w:t xml:space="preserve">.  </w:t>
      </w:r>
      <w:r>
        <w:t>He is the One who has come to be immediately with us and in us</w:t>
      </w:r>
      <w:r w:rsidR="009B2024">
        <w:t xml:space="preserve">.  </w:t>
      </w:r>
      <w:r>
        <w:t>I sometimes wonder whether we are as conscious as we ought to be of the immediateness of the Spirit</w:t>
      </w:r>
      <w:r w:rsidR="004F26F1">
        <w:t>’</w:t>
      </w:r>
      <w:r>
        <w:t>s presence, the immediateness of His presence here at this very moment</w:t>
      </w:r>
      <w:r w:rsidR="009B2024">
        <w:t xml:space="preserve">.  </w:t>
      </w:r>
      <w:r>
        <w:t>It is a wonderfully advantageous area to be in, where the holy Spirit is present, and where there is what suits His sensitiveness and where He is free to operate</w:t>
      </w:r>
      <w:r w:rsidR="009B2024">
        <w:t xml:space="preserve">.  </w:t>
      </w:r>
    </w:p>
    <w:p w14:paraId="2FE63DB2" w14:textId="24FFD517" w:rsidR="00C22811" w:rsidRDefault="00C22811" w:rsidP="00231A59">
      <w:pPr>
        <w:spacing w:before="120" w:after="0" w:line="240" w:lineRule="auto"/>
        <w:ind w:firstLine="720"/>
        <w:jc w:val="both"/>
      </w:pPr>
      <w:r>
        <w:t>Well, that was so here</w:t>
      </w:r>
      <w:r w:rsidR="009B2024">
        <w:t xml:space="preserve">.  </w:t>
      </w:r>
      <w:r>
        <w:t>They did not go to certain places, because they were sensitive as to the Spirit</w:t>
      </w:r>
      <w:r w:rsidR="004F26F1">
        <w:t>’</w:t>
      </w:r>
      <w:r>
        <w:t>s indications</w:t>
      </w:r>
      <w:r w:rsidR="009B2024">
        <w:t xml:space="preserve">.  </w:t>
      </w:r>
      <w:r>
        <w:t>Then we find that they concluded</w:t>
      </w:r>
      <w:r w:rsidR="009B2024">
        <w:t xml:space="preserve">.  </w:t>
      </w:r>
      <w:r>
        <w:t>It was a spiritual conclusion they came to because of the sensitiveness of their relations with the Spirit</w:t>
      </w:r>
      <w:r w:rsidR="009B2024">
        <w:t xml:space="preserve">.  </w:t>
      </w:r>
      <w:r>
        <w:t>They did not get immediate confirmation, as Jacob did; they had to wait for that</w:t>
      </w:r>
      <w:r w:rsidR="009B2024">
        <w:t xml:space="preserve">.  </w:t>
      </w:r>
      <w:r>
        <w:t>No doubt they would be tested as to whether their conclusion was right</w:t>
      </w:r>
      <w:r w:rsidR="009B2024">
        <w:t xml:space="preserve">.  </w:t>
      </w:r>
      <w:r>
        <w:t>The spirit of Python was operating against it</w:t>
      </w:r>
      <w:r w:rsidR="009B2024">
        <w:t xml:space="preserve">.  </w:t>
      </w:r>
      <w:r>
        <w:t>You will always find opposition—subtle opposition—in this area of the sensitiveness of the Spirit, the Holy Spirit, the Spirit of Jesus</w:t>
      </w:r>
      <w:r w:rsidR="009B2024">
        <w:t xml:space="preserve">.  </w:t>
      </w:r>
      <w:r>
        <w:t>We, dear brethren, here this morning, are a confirmation of the rightness of the conclusion which Paul and those with him came to at this juncture, because it was the means of the gospel coming to Europe</w:t>
      </w:r>
      <w:r w:rsidR="009B2024">
        <w:t xml:space="preserve">.  </w:t>
      </w:r>
      <w:r>
        <w:t>We are the confirmation, right down the centuries since, that this move which was taken in this area of sensitiveness as to the Spirit</w:t>
      </w:r>
      <w:r w:rsidR="004F26F1">
        <w:t>’</w:t>
      </w:r>
      <w:r>
        <w:t>s movements was a right one</w:t>
      </w:r>
      <w:r w:rsidR="009B2024">
        <w:t xml:space="preserve">.  </w:t>
      </w:r>
    </w:p>
    <w:p w14:paraId="2ED99FB2" w14:textId="2F2AEEE6" w:rsidR="00C22811" w:rsidRDefault="00C22811" w:rsidP="00231A59">
      <w:pPr>
        <w:spacing w:before="120" w:after="0" w:line="240" w:lineRule="auto"/>
        <w:ind w:firstLine="720"/>
        <w:jc w:val="both"/>
      </w:pPr>
      <w:r>
        <w:t>Well, may the Lord encourage us</w:t>
      </w:r>
      <w:r w:rsidR="009B2024">
        <w:t xml:space="preserve">.  </w:t>
      </w:r>
      <w:r>
        <w:t>May we not complain too much about the difficulty of finding the right way, or knowing what the Lord</w:t>
      </w:r>
      <w:r w:rsidR="004F26F1">
        <w:t>’</w:t>
      </w:r>
      <w:r>
        <w:t>s mind is, or knowing where the Lord is</w:t>
      </w:r>
      <w:r w:rsidR="009B2024">
        <w:t xml:space="preserve">.  </w:t>
      </w:r>
      <w:r>
        <w:t>These persons we have spoken about give us some indication of what is open to us</w:t>
      </w:r>
      <w:r w:rsidR="009B2024">
        <w:t xml:space="preserve">.  </w:t>
      </w:r>
      <w:r>
        <w:t>May the Lord help us in this</w:t>
      </w:r>
      <w:r w:rsidR="009B2024">
        <w:t xml:space="preserve">.  </w:t>
      </w:r>
    </w:p>
    <w:p w14:paraId="6DD034D2" w14:textId="77777777" w:rsidR="00C22811" w:rsidRDefault="00C22811" w:rsidP="00C22811">
      <w:pPr>
        <w:spacing w:before="120" w:after="0" w:line="240" w:lineRule="auto"/>
        <w:jc w:val="both"/>
      </w:pPr>
    </w:p>
    <w:p w14:paraId="67874F3A" w14:textId="77777777" w:rsidR="00C22811" w:rsidRPr="00C22811" w:rsidRDefault="00C22811" w:rsidP="00C22811">
      <w:pPr>
        <w:spacing w:before="120" w:after="0" w:line="240" w:lineRule="auto"/>
        <w:jc w:val="both"/>
        <w:rPr>
          <w:b/>
          <w:bCs/>
        </w:rPr>
      </w:pPr>
      <w:r w:rsidRPr="00C22811">
        <w:rPr>
          <w:b/>
          <w:bCs/>
        </w:rPr>
        <w:t xml:space="preserve">ST ALBANS </w:t>
      </w:r>
    </w:p>
    <w:p w14:paraId="2D50E502" w14:textId="77777777" w:rsidR="00C22811" w:rsidRDefault="00C22811" w:rsidP="00C22811">
      <w:pPr>
        <w:spacing w:before="120" w:after="0" w:line="240" w:lineRule="auto"/>
        <w:jc w:val="both"/>
        <w:rPr>
          <w:b/>
          <w:bCs/>
        </w:rPr>
      </w:pPr>
      <w:r w:rsidRPr="00C22811">
        <w:rPr>
          <w:b/>
          <w:bCs/>
        </w:rPr>
        <w:t>24</w:t>
      </w:r>
      <w:r w:rsidRPr="00C22811">
        <w:rPr>
          <w:b/>
          <w:bCs/>
          <w:vertAlign w:val="superscript"/>
        </w:rPr>
        <w:t>th</w:t>
      </w:r>
      <w:r w:rsidRPr="00C22811">
        <w:rPr>
          <w:b/>
          <w:bCs/>
        </w:rPr>
        <w:t xml:space="preserve"> November 1973</w:t>
      </w:r>
    </w:p>
    <w:p w14:paraId="136E51B9" w14:textId="77777777" w:rsidR="00C22811" w:rsidRPr="00FD428C" w:rsidRDefault="00C22811" w:rsidP="00C22811">
      <w:pPr>
        <w:spacing w:before="120" w:after="0" w:line="240" w:lineRule="auto"/>
        <w:jc w:val="center"/>
        <w:rPr>
          <w:rFonts w:cs="Times New Roman"/>
          <w:bCs/>
          <w:szCs w:val="24"/>
        </w:rPr>
      </w:pPr>
      <w:r w:rsidRPr="00FD428C">
        <w:rPr>
          <w:rFonts w:cs="Times New Roman"/>
          <w:bCs/>
          <w:szCs w:val="24"/>
        </w:rPr>
        <w:t>_____________________</w:t>
      </w:r>
    </w:p>
    <w:p w14:paraId="049F866C" w14:textId="3CA1FC17" w:rsidR="00C22811" w:rsidRDefault="00C22811" w:rsidP="00C22811">
      <w:pPr>
        <w:spacing w:before="120" w:after="0" w:line="240" w:lineRule="auto"/>
        <w:jc w:val="both"/>
        <w:rPr>
          <w:rFonts w:eastAsiaTheme="majorEastAsia" w:cstheme="majorBidi"/>
          <w:b/>
          <w:sz w:val="28"/>
          <w:szCs w:val="32"/>
        </w:rPr>
      </w:pPr>
      <w:r>
        <w:br w:type="page"/>
      </w:r>
    </w:p>
    <w:p w14:paraId="688A184F" w14:textId="1C1925DB" w:rsidR="00C22811" w:rsidRDefault="004F26F1" w:rsidP="00C22811">
      <w:pPr>
        <w:pStyle w:val="Heading1"/>
      </w:pPr>
      <w:bookmarkStart w:id="17" w:name="_Toc26879104"/>
      <w:bookmarkStart w:id="18" w:name="_Toc35685459"/>
      <w:r>
        <w:lastRenderedPageBreak/>
        <w:t>“</w:t>
      </w:r>
      <w:r w:rsidR="00C22811">
        <w:t>PRESENT YOUR BODIES</w:t>
      </w:r>
      <w:r>
        <w:t>”</w:t>
      </w:r>
      <w:bookmarkEnd w:id="17"/>
      <w:bookmarkEnd w:id="18"/>
    </w:p>
    <w:p w14:paraId="14D36F82" w14:textId="793294F9" w:rsidR="00C22811" w:rsidRPr="00572B35" w:rsidRDefault="00C22811" w:rsidP="00C22811">
      <w:pPr>
        <w:spacing w:before="120" w:after="0" w:line="240" w:lineRule="auto"/>
        <w:jc w:val="both"/>
        <w:rPr>
          <w:b/>
        </w:rPr>
      </w:pPr>
      <w:r w:rsidRPr="00572B35">
        <w:rPr>
          <w:b/>
        </w:rPr>
        <w:t>Romans 12: 1</w:t>
      </w:r>
      <w:r w:rsidR="00A741E7">
        <w:rPr>
          <w:b/>
        </w:rPr>
        <w:t>-</w:t>
      </w:r>
      <w:r w:rsidRPr="00572B35">
        <w:rPr>
          <w:b/>
        </w:rPr>
        <w:t>11; 14: 19; 15: 5</w:t>
      </w:r>
      <w:r w:rsidR="00A741E7">
        <w:rPr>
          <w:b/>
        </w:rPr>
        <w:t>-</w:t>
      </w:r>
      <w:r w:rsidRPr="00572B35">
        <w:rPr>
          <w:b/>
        </w:rPr>
        <w:t>7, 14; 16: 16</w:t>
      </w:r>
    </w:p>
    <w:p w14:paraId="0E699BC8" w14:textId="6C0AEA77" w:rsidR="00C22811" w:rsidRDefault="00C22811" w:rsidP="00231A59">
      <w:pPr>
        <w:spacing w:before="120" w:after="0" w:line="240" w:lineRule="auto"/>
        <w:ind w:firstLine="720"/>
        <w:jc w:val="both"/>
      </w:pPr>
      <w:r>
        <w:t>It might be thought by some that what has engaged us during these two days has been on a somewhat high level, and beyond them</w:t>
      </w:r>
      <w:r w:rsidR="009B2024">
        <w:t xml:space="preserve">.  </w:t>
      </w:r>
      <w:r>
        <w:t>Therefore I have read from the epistle to the Romans, because the very holy matters we were speaking about have their elements in this epistle</w:t>
      </w:r>
      <w:r w:rsidR="009B2024">
        <w:t xml:space="preserve">.  </w:t>
      </w:r>
      <w:r>
        <w:t>Romans is the basic epistle</w:t>
      </w:r>
      <w:r w:rsidR="009B2024">
        <w:t xml:space="preserve">.  </w:t>
      </w:r>
      <w:r>
        <w:t>It sets out the gospel according to Paul, the gospel of God concerning His Son, Jesus Christ our Lord.</w:t>
      </w:r>
    </w:p>
    <w:p w14:paraId="0489FB10" w14:textId="32D13003" w:rsidR="00C22811" w:rsidRDefault="00C22811" w:rsidP="00231A59">
      <w:pPr>
        <w:spacing w:before="120" w:after="0" w:line="240" w:lineRule="auto"/>
        <w:ind w:firstLine="720"/>
        <w:jc w:val="both"/>
      </w:pPr>
      <w:r>
        <w:t>The epistle begins with men, just as they are in this world, in dark heathendom, the moralists and philosophers, and the favoured Jewish nation, and condemns them all</w:t>
      </w:r>
      <w:r w:rsidR="00FC0808" w:rsidRPr="00D0375E">
        <w:t>—</w:t>
      </w:r>
      <w:r w:rsidR="00FC0808" w:rsidRPr="00D0375E">
        <w:rPr>
          <w:rFonts w:cs="Times New Roman"/>
        </w:rPr>
        <w:t>“</w:t>
      </w:r>
      <w:r>
        <w:t>All have sinned, and come short of the glory of God</w:t>
      </w:r>
      <w:r w:rsidR="004F26F1">
        <w:t>”</w:t>
      </w:r>
      <w:r>
        <w:t xml:space="preserve">, </w:t>
      </w:r>
      <w:r w:rsidR="00FC0808">
        <w:t>Rom</w:t>
      </w:r>
      <w:r>
        <w:t xml:space="preserve"> 3: 23</w:t>
      </w:r>
      <w:r w:rsidR="009B2024">
        <w:t xml:space="preserve">.  </w:t>
      </w:r>
      <w:r>
        <w:t>According to Romans every man, no matter what his upbringing, or his natural ability, has sinned, and the gospel introduces one Man, Jesus Christ</w:t>
      </w:r>
      <w:r w:rsidR="009B2024">
        <w:t xml:space="preserve">.  </w:t>
      </w:r>
      <w:r>
        <w:t xml:space="preserve">Chapter 5 speaks of </w:t>
      </w:r>
      <w:r w:rsidR="004F26F1">
        <w:t>“</w:t>
      </w:r>
      <w:r>
        <w:t>the one Man, Jesus Christ</w:t>
      </w:r>
      <w:r w:rsidR="004F26F1">
        <w:t>”</w:t>
      </w:r>
      <w:r>
        <w:t xml:space="preserve"> (</w:t>
      </w:r>
      <w:r w:rsidR="00FC0808">
        <w:t>Rom</w:t>
      </w:r>
      <w:r>
        <w:t xml:space="preserve"> 5: 15), and God in the gospel would attract every one of us to Him</w:t>
      </w:r>
      <w:r w:rsidR="009B2024">
        <w:t xml:space="preserve">.  </w:t>
      </w:r>
      <w:r>
        <w:t>This epistle is meant to set every believer in relation to the one Man, Jesus Christ</w:t>
      </w:r>
      <w:r w:rsidR="009B2024">
        <w:t xml:space="preserve">.  </w:t>
      </w:r>
      <w:r>
        <w:t>This is basic, and very important</w:t>
      </w:r>
      <w:r w:rsidR="009B2024">
        <w:t xml:space="preserve">.  </w:t>
      </w:r>
      <w:r>
        <w:t>This is where we start</w:t>
      </w:r>
      <w:r w:rsidR="009B2024">
        <w:t xml:space="preserve">.  </w:t>
      </w:r>
      <w:r>
        <w:t>Is every one here related to the one Man, Jesus Christ</w:t>
      </w:r>
      <w:r w:rsidR="003C3CAD">
        <w:t xml:space="preserve">?  </w:t>
      </w:r>
      <w:r>
        <w:t>How important this is</w:t>
      </w:r>
      <w:r w:rsidR="003C3CAD">
        <w:t xml:space="preserve">!  </w:t>
      </w:r>
      <w:r>
        <w:t>If we are going to understand anything of God</w:t>
      </w:r>
      <w:r w:rsidR="004F26F1">
        <w:t>’</w:t>
      </w:r>
      <w:r>
        <w:t>s things, we have to be related in faith and affection to the one Man, Jesus Christ.</w:t>
      </w:r>
    </w:p>
    <w:p w14:paraId="3C713927" w14:textId="78F2D373" w:rsidR="00C22811" w:rsidRDefault="00C22811" w:rsidP="00231A59">
      <w:pPr>
        <w:spacing w:before="120" w:after="0" w:line="240" w:lineRule="auto"/>
        <w:ind w:firstLine="720"/>
        <w:jc w:val="both"/>
      </w:pPr>
      <w:r>
        <w:t xml:space="preserve">Romans tells us how we arrive at it, </w:t>
      </w:r>
      <w:r w:rsidR="004F26F1">
        <w:t>“</w:t>
      </w:r>
      <w:r>
        <w:t>through faith in his blood</w:t>
      </w:r>
      <w:r w:rsidR="004F26F1">
        <w:t>”</w:t>
      </w:r>
      <w:r>
        <w:t xml:space="preserve"> (</w:t>
      </w:r>
      <w:r w:rsidR="00FC0808">
        <w:t>Rom</w:t>
      </w:r>
      <w:r>
        <w:t xml:space="preserve"> 3: 25); faith in the blood of Jesus; how simple it is</w:t>
      </w:r>
      <w:r w:rsidR="003C3CAD">
        <w:t xml:space="preserve">!  </w:t>
      </w:r>
      <w:r>
        <w:t xml:space="preserve">It speaks of </w:t>
      </w:r>
      <w:r w:rsidR="004F26F1">
        <w:t>“</w:t>
      </w:r>
      <w:r>
        <w:t>him that is of the faith of Jesus</w:t>
      </w:r>
      <w:r w:rsidR="004F26F1">
        <w:t>”</w:t>
      </w:r>
      <w:r>
        <w:t xml:space="preserve"> (</w:t>
      </w:r>
      <w:r w:rsidR="00FC0808">
        <w:t>Rom</w:t>
      </w:r>
      <w:r>
        <w:t xml:space="preserve"> 3: 26), very simple, very attractive: I trust everyone here has faith in the blood, and that everyone is of the faith of Jesus</w:t>
      </w:r>
      <w:r w:rsidR="009B2024">
        <w:t xml:space="preserve">.  </w:t>
      </w:r>
      <w:r>
        <w:t xml:space="preserve">It speaks about </w:t>
      </w:r>
      <w:r w:rsidR="004F26F1">
        <w:t>“</w:t>
      </w:r>
      <w:r>
        <w:t>believing on Him who has raised from among the dead Jesus our Lord, who has been delivered for our offences and has been raised for our justification</w:t>
      </w:r>
      <w:r w:rsidR="004F26F1">
        <w:t>”</w:t>
      </w:r>
      <w:r>
        <w:t xml:space="preserve">, </w:t>
      </w:r>
      <w:r w:rsidR="00FC0808">
        <w:t>Rom</w:t>
      </w:r>
      <w:r>
        <w:t xml:space="preserve"> 4: 24–25</w:t>
      </w:r>
      <w:r w:rsidR="009B2024">
        <w:t xml:space="preserve">.  </w:t>
      </w:r>
      <w:r>
        <w:t>It is good to begin at the beginning, so that we are not talking over the heads of anyone, and Romans deals with all this.</w:t>
      </w:r>
    </w:p>
    <w:p w14:paraId="5EAA6AAD" w14:textId="5747F4F3" w:rsidR="00C22811" w:rsidRDefault="00C22811" w:rsidP="00231A59">
      <w:pPr>
        <w:spacing w:before="120" w:after="0" w:line="240" w:lineRule="auto"/>
        <w:ind w:firstLine="720"/>
        <w:jc w:val="both"/>
      </w:pPr>
      <w:r>
        <w:t>Then it speaks about the believer being justified by faith</w:t>
      </w:r>
      <w:r w:rsidR="00FC0808" w:rsidRPr="00D0375E">
        <w:t>—</w:t>
      </w:r>
      <w:r w:rsidR="00FC0808" w:rsidRPr="00D0375E">
        <w:rPr>
          <w:rFonts w:cs="Times New Roman"/>
        </w:rPr>
        <w:t>“</w:t>
      </w:r>
      <w:r>
        <w:t>Therefore having been justified on the principle of faith</w:t>
      </w:r>
      <w:r w:rsidR="004F26F1">
        <w:t>”</w:t>
      </w:r>
      <w:r>
        <w:t xml:space="preserve">, </w:t>
      </w:r>
      <w:r w:rsidR="00EB6A43">
        <w:t>Rom</w:t>
      </w:r>
      <w:r>
        <w:t xml:space="preserve"> 5: 1</w:t>
      </w:r>
      <w:r w:rsidR="009B2024">
        <w:t xml:space="preserve">.  </w:t>
      </w:r>
      <w:r>
        <w:t>We are not justified publicly</w:t>
      </w:r>
      <w:r w:rsidR="009B2024">
        <w:t xml:space="preserve">.  </w:t>
      </w:r>
      <w:r>
        <w:t>You cannot prove to any man in the world that you are a forgiven sinner</w:t>
      </w:r>
      <w:r w:rsidR="009B2024">
        <w:t xml:space="preserve">.  </w:t>
      </w:r>
      <w:r>
        <w:t>He would not require proof that you are a sinner, but you could not prove to anyone you are a forgiven sinner</w:t>
      </w:r>
      <w:r w:rsidR="009B2024">
        <w:t xml:space="preserve">.  </w:t>
      </w:r>
      <w:r>
        <w:t>The proof will come in the world to come; there will be ample evidence then</w:t>
      </w:r>
      <w:r w:rsidR="009B2024">
        <w:t xml:space="preserve">.  </w:t>
      </w:r>
      <w:r>
        <w:t>Meantime, we are justified by faith</w:t>
      </w:r>
      <w:r w:rsidR="009B2024">
        <w:t xml:space="preserve">.  </w:t>
      </w:r>
      <w:r>
        <w:t xml:space="preserve">It is a kind of secret we have, </w:t>
      </w:r>
      <w:r>
        <w:lastRenderedPageBreak/>
        <w:t>because of being related to the one Man, Jesus Christ; we are justified on the principle of faith, and have peace towards God through our Lord Jesus Christ</w:t>
      </w:r>
      <w:r w:rsidR="009B2024">
        <w:t xml:space="preserve">.  </w:t>
      </w:r>
      <w:r>
        <w:t>These are wonderful statements, but these blessings come to us as we are in relation to the one Man, Jesus Christ.</w:t>
      </w:r>
    </w:p>
    <w:p w14:paraId="4ACB6310" w14:textId="4F8B2237" w:rsidR="00C22811" w:rsidRDefault="00C22811" w:rsidP="00231A59">
      <w:pPr>
        <w:spacing w:before="120" w:after="0" w:line="240" w:lineRule="auto"/>
        <w:ind w:firstLine="720"/>
        <w:jc w:val="both"/>
      </w:pPr>
      <w:r>
        <w:t>Then it speaks in chapter 6, about freedom from sin</w:t>
      </w:r>
      <w:r w:rsidR="009B2024">
        <w:t xml:space="preserve">.  </w:t>
      </w:r>
      <w:r>
        <w:t xml:space="preserve">Twice it says, </w:t>
      </w:r>
      <w:r w:rsidR="004F26F1">
        <w:t>“</w:t>
      </w:r>
      <w:r>
        <w:t>having got your freedom from sin</w:t>
      </w:r>
      <w:r w:rsidR="004F26F1">
        <w:t>”</w:t>
      </w:r>
      <w:r>
        <w:t xml:space="preserve">, </w:t>
      </w:r>
      <w:r w:rsidR="00EB6A43">
        <w:t>Rom</w:t>
      </w:r>
      <w:r>
        <w:t xml:space="preserve"> 6: 18, 22</w:t>
      </w:r>
      <w:r w:rsidR="009B2024">
        <w:t xml:space="preserve">.  </w:t>
      </w:r>
      <w:r>
        <w:t>What does that mean</w:t>
      </w:r>
      <w:r w:rsidR="003C3CAD">
        <w:t xml:space="preserve">?  </w:t>
      </w:r>
      <w:r>
        <w:t>It means that sin is no longer your master</w:t>
      </w:r>
      <w:r w:rsidR="009B2024">
        <w:t xml:space="preserve">.  </w:t>
      </w:r>
      <w:r>
        <w:t>You have changed your master; you have changed from sin to the one Man, Jesus Christ</w:t>
      </w:r>
      <w:r w:rsidR="009B2024">
        <w:t xml:space="preserve">.  </w:t>
      </w:r>
      <w:r>
        <w:t xml:space="preserve">We were speaking about </w:t>
      </w:r>
      <w:r w:rsidR="00994FCA">
        <w:t>the</w:t>
      </w:r>
      <w:r>
        <w:t xml:space="preserve"> young man of Egypt whom David</w:t>
      </w:r>
      <w:r w:rsidR="004F26F1">
        <w:t>’</w:t>
      </w:r>
      <w:r>
        <w:t xml:space="preserve">s men found in the field, 1 </w:t>
      </w:r>
      <w:r w:rsidR="00EB6A43">
        <w:t>Sam</w:t>
      </w:r>
      <w:r>
        <w:t xml:space="preserve"> 30: 13</w:t>
      </w:r>
      <w:r w:rsidR="009B2024">
        <w:t xml:space="preserve">.  </w:t>
      </w:r>
      <w:r>
        <w:t>He had served his Amalekite master, and he fell sick and his master cast him aside; he had no more use for him</w:t>
      </w:r>
      <w:r w:rsidR="009B2024">
        <w:t xml:space="preserve">.  </w:t>
      </w:r>
      <w:r>
        <w:t>David</w:t>
      </w:r>
      <w:r w:rsidR="004F26F1">
        <w:t>’</w:t>
      </w:r>
      <w:r>
        <w:t>s men found him and brought him to David, and he is fed, refreshed, and revived</w:t>
      </w:r>
      <w:r w:rsidR="009B2024">
        <w:t xml:space="preserve">.  </w:t>
      </w:r>
      <w:r>
        <w:t>He made one stipulation—</w:t>
      </w:r>
      <w:r w:rsidR="00FD25F7">
        <w:t>‘</w:t>
      </w:r>
      <w:r w:rsidR="008F7772">
        <w:t>Do</w:t>
      </w:r>
      <w:r>
        <w:t xml:space="preserve"> not send me back to my master</w:t>
      </w:r>
      <w:r w:rsidR="004F26F1">
        <w:t>’</w:t>
      </w:r>
      <w:r w:rsidR="009B2024">
        <w:t xml:space="preserve">.  </w:t>
      </w:r>
      <w:r>
        <w:t>He is typical of one who is related to the one Man, Jesus Christ, and who has found all he needs in Him, and who finds fellowship and life among those who are committed to the one Man, Jesus Christ</w:t>
      </w:r>
      <w:r w:rsidR="009B2024">
        <w:t xml:space="preserve">.  </w:t>
      </w:r>
      <w:r>
        <w:t>He has got his freedom from sin, freedom from the Amalekite master, and has committed himself to another Master</w:t>
      </w:r>
      <w:r w:rsidR="009B2024">
        <w:t xml:space="preserve">.  </w:t>
      </w:r>
      <w:r>
        <w:t>Sin is for him no longer the master</w:t>
      </w:r>
      <w:r w:rsidR="009B2024">
        <w:t xml:space="preserve">.  </w:t>
      </w:r>
      <w:r>
        <w:t>Have we all got as far as this in our souls</w:t>
      </w:r>
      <w:r w:rsidR="003C3CAD">
        <w:t xml:space="preserve">?  </w:t>
      </w:r>
      <w:r>
        <w:t>Sin in Romans 6 is a system of things; it is all around us in the world, and Satan would have us serving sin; but let us change our master for the one Man, Jesus Christ.</w:t>
      </w:r>
    </w:p>
    <w:p w14:paraId="77A42C15" w14:textId="65B63AE1" w:rsidR="00C22811" w:rsidRDefault="00C22811" w:rsidP="00231A59">
      <w:pPr>
        <w:spacing w:before="120" w:after="0" w:line="240" w:lineRule="auto"/>
        <w:ind w:firstLine="720"/>
        <w:jc w:val="both"/>
      </w:pPr>
      <w:r>
        <w:t xml:space="preserve">In chapter 7 we read that we are </w:t>
      </w:r>
      <w:r w:rsidR="004F26F1">
        <w:t>“</w:t>
      </w:r>
      <w:r>
        <w:t>to be to another</w:t>
      </w:r>
      <w:r w:rsidR="004F26F1">
        <w:t>”</w:t>
      </w:r>
      <w:r w:rsidR="009B2024">
        <w:t xml:space="preserve">.  </w:t>
      </w:r>
      <w:r>
        <w:t>This involves affection, a link in affection</w:t>
      </w:r>
      <w:r w:rsidR="009B2024">
        <w:t xml:space="preserve">.  </w:t>
      </w:r>
      <w:r>
        <w:t>It has in mind not only service, but supply</w:t>
      </w:r>
      <w:r w:rsidR="009B2024">
        <w:t xml:space="preserve">.  </w:t>
      </w:r>
      <w:r>
        <w:t>It involves being nourished in affection by another</w:t>
      </w:r>
      <w:r w:rsidR="009B2024">
        <w:t xml:space="preserve">.  </w:t>
      </w:r>
      <w:r>
        <w:t>You now have another Husband: You have another Master in chapter 6, you have another Husband in chapter 7.</w:t>
      </w:r>
    </w:p>
    <w:p w14:paraId="703C2892" w14:textId="0AABBF9A" w:rsidR="00C22811" w:rsidRDefault="00C22811" w:rsidP="00231A59">
      <w:pPr>
        <w:spacing w:before="120" w:after="0" w:line="240" w:lineRule="auto"/>
        <w:ind w:firstLine="720"/>
        <w:jc w:val="both"/>
      </w:pPr>
      <w:r>
        <w:t>Chapter 8 depicts the wealth that comes to the believer in the Spirit, the Holy Spirit of God</w:t>
      </w:r>
      <w:r w:rsidR="009B2024">
        <w:t xml:space="preserve">.  </w:t>
      </w:r>
      <w:r>
        <w:t>Romans goes over this ground, and I am going over it briefly to indicate what is available to the believer down here</w:t>
      </w:r>
      <w:r w:rsidR="009B2024">
        <w:t xml:space="preserve">.  </w:t>
      </w:r>
      <w:r>
        <w:t>It speaks about the Spirit of God dwelling in us</w:t>
      </w:r>
      <w:r w:rsidR="009B2024">
        <w:t xml:space="preserve">.  </w:t>
      </w:r>
      <w:r>
        <w:t>What do we know about this</w:t>
      </w:r>
      <w:r w:rsidR="003C3CAD">
        <w:t xml:space="preserve">?  </w:t>
      </w:r>
      <w:r>
        <w:t>Have you received the Spirit</w:t>
      </w:r>
      <w:r w:rsidR="003C3CAD">
        <w:t xml:space="preserve">?  </w:t>
      </w:r>
      <w:r>
        <w:t>Is the Spirit of God dwelling in you</w:t>
      </w:r>
      <w:r w:rsidR="003C3CAD">
        <w:t xml:space="preserve">?  </w:t>
      </w:r>
      <w:r>
        <w:t xml:space="preserve">We can </w:t>
      </w:r>
      <w:r w:rsidR="00FD25F7">
        <w:t>make no</w:t>
      </w:r>
      <w:r>
        <w:t xml:space="preserve"> progress in the things of God until we have the Spirit of God dwelling in us</w:t>
      </w:r>
      <w:r w:rsidR="009B2024">
        <w:t xml:space="preserve">.  </w:t>
      </w:r>
      <w:r>
        <w:t>Then it speaks of having the Spirit of Christ</w:t>
      </w:r>
      <w:r w:rsidR="009B2024">
        <w:t xml:space="preserve">.  </w:t>
      </w:r>
      <w:r>
        <w:t>That involves some formation; it means that the Spirit of God finds suitable dwelling conditions in the believer so that there is a formation in the Spirit of Christ.</w:t>
      </w:r>
    </w:p>
    <w:p w14:paraId="4EED6E7C" w14:textId="04FB4C32" w:rsidR="00C22811" w:rsidRDefault="00C22811" w:rsidP="00231A59">
      <w:pPr>
        <w:spacing w:before="120" w:after="0" w:line="240" w:lineRule="auto"/>
        <w:ind w:firstLine="720"/>
        <w:jc w:val="both"/>
      </w:pPr>
      <w:r>
        <w:lastRenderedPageBreak/>
        <w:t xml:space="preserve">It goes on to say that </w:t>
      </w:r>
      <w:r w:rsidR="004F26F1">
        <w:t>“</w:t>
      </w:r>
      <w:r>
        <w:t>we more than conquer through Him that has loved us</w:t>
      </w:r>
      <w:r w:rsidR="004F26F1">
        <w:t>”</w:t>
      </w:r>
      <w:r>
        <w:t xml:space="preserve">, </w:t>
      </w:r>
      <w:r w:rsidR="00FD25F7">
        <w:t>Rom</w:t>
      </w:r>
      <w:r>
        <w:t xml:space="preserve"> 8: 37</w:t>
      </w:r>
      <w:r w:rsidR="009B2024">
        <w:t xml:space="preserve">.  </w:t>
      </w:r>
      <w:r>
        <w:t>Think of that—not only conquer but more than conquer</w:t>
      </w:r>
      <w:r w:rsidR="009B2024">
        <w:t xml:space="preserve">.  </w:t>
      </w:r>
      <w:r>
        <w:t>Now, is that your experience</w:t>
      </w:r>
      <w:r w:rsidR="003C3CAD">
        <w:t xml:space="preserve">?  </w:t>
      </w:r>
      <w:r>
        <w:t>We may not be able to say much about this, but we are to know a little about it</w:t>
      </w:r>
      <w:r w:rsidR="009B2024">
        <w:t xml:space="preserve">.  </w:t>
      </w:r>
      <w:r>
        <w:t>I trust everyone here knows a little about these things</w:t>
      </w:r>
      <w:r w:rsidR="009B2024">
        <w:t xml:space="preserve">.  </w:t>
      </w:r>
      <w:r>
        <w:t>Then, just in case anyone wonders about God</w:t>
      </w:r>
      <w:r w:rsidR="004F26F1">
        <w:t>’</w:t>
      </w:r>
      <w:r>
        <w:t>s committal to the nation of Israel, Paul gives us three chapters to set every mind at rest as to God</w:t>
      </w:r>
      <w:r w:rsidR="004F26F1">
        <w:t>’</w:t>
      </w:r>
      <w:r>
        <w:t>s dealing with the nation, so that up to the end of chapter 11 every matter is set out plainly, every problem is solved as far as God is concerned and as far as the believer is concerned.</w:t>
      </w:r>
    </w:p>
    <w:p w14:paraId="05B47839" w14:textId="27AC7BC9" w:rsidR="00C22811" w:rsidRDefault="00C22811" w:rsidP="00231A59">
      <w:pPr>
        <w:spacing w:before="120" w:after="0" w:line="240" w:lineRule="auto"/>
        <w:ind w:firstLine="720"/>
        <w:jc w:val="both"/>
      </w:pPr>
      <w:r>
        <w:t xml:space="preserve">Then we have chapter 12, </w:t>
      </w:r>
      <w:r w:rsidR="004F26F1">
        <w:t>“</w:t>
      </w:r>
      <w:r>
        <w:t>I beseech you therefore, brethren, by the compassions of God, to present your bodies a living sacrifice</w:t>
      </w:r>
      <w:r w:rsidR="004F26F1">
        <w:t>”</w:t>
      </w:r>
      <w:r w:rsidR="009B2024">
        <w:t xml:space="preserve">.  </w:t>
      </w:r>
      <w:r>
        <w:t>Now this is something that happens from our side</w:t>
      </w:r>
      <w:r w:rsidR="009B2024">
        <w:t xml:space="preserve">.  </w:t>
      </w:r>
      <w:r>
        <w:t xml:space="preserve">The </w:t>
      </w:r>
      <w:r w:rsidR="004F26F1">
        <w:t>“</w:t>
      </w:r>
      <w:r>
        <w:t>compassions of God</w:t>
      </w:r>
      <w:r w:rsidR="004F26F1">
        <w:t>”</w:t>
      </w:r>
      <w:r>
        <w:t xml:space="preserve"> is the unfolding of God</w:t>
      </w:r>
      <w:r w:rsidR="004F26F1">
        <w:t>’</w:t>
      </w:r>
      <w:r>
        <w:t>s mercy, God</w:t>
      </w:r>
      <w:r w:rsidR="004F26F1">
        <w:t>’</w:t>
      </w:r>
      <w:r>
        <w:t>s provision</w:t>
      </w:r>
      <w:r w:rsidR="009B2024">
        <w:t xml:space="preserve">.  </w:t>
      </w:r>
      <w:r>
        <w:t>How ample, how magnanimous, it is</w:t>
      </w:r>
      <w:r w:rsidR="003C3CAD">
        <w:t xml:space="preserve">!  </w:t>
      </w:r>
      <w:r>
        <w:t xml:space="preserve">And then Paul exhorts them </w:t>
      </w:r>
      <w:r w:rsidR="004F26F1">
        <w:t>“</w:t>
      </w:r>
      <w:r>
        <w:t>to present your bodies …</w:t>
      </w:r>
      <w:r w:rsidR="004F26F1">
        <w:t>”</w:t>
      </w:r>
      <w:r>
        <w:t xml:space="preserve"> </w:t>
      </w:r>
      <w:r w:rsidR="00994FCA">
        <w:t xml:space="preserve"> </w:t>
      </w:r>
      <w:r>
        <w:t>Would you like to know anything about forming part of the one body</w:t>
      </w:r>
      <w:r w:rsidR="003C3CAD">
        <w:t xml:space="preserve">?  </w:t>
      </w:r>
      <w:r>
        <w:t>Would you like to know what it is to be in the family of God in reality, to form part of that divine family</w:t>
      </w:r>
      <w:r w:rsidR="003C3CAD">
        <w:t xml:space="preserve">?  </w:t>
      </w:r>
      <w:r>
        <w:t>Would you like to know what it is to come under divine teaching, and have a part in the care of God</w:t>
      </w:r>
      <w:r w:rsidR="004F26F1">
        <w:t>’</w:t>
      </w:r>
      <w:r>
        <w:t>s interests down here</w:t>
      </w:r>
      <w:r w:rsidR="003C3CAD">
        <w:t xml:space="preserve">?  </w:t>
      </w:r>
      <w:r>
        <w:t>How do you start</w:t>
      </w:r>
      <w:r w:rsidR="003C3CAD">
        <w:t xml:space="preserve">?  </w:t>
      </w:r>
      <w:r>
        <w:t>You begin by presenting your body a living sacrifice</w:t>
      </w:r>
      <w:r w:rsidR="009B2024">
        <w:t xml:space="preserve">.  </w:t>
      </w:r>
      <w:r>
        <w:t>There is no other way, dear brethren</w:t>
      </w:r>
      <w:r w:rsidR="009B2024">
        <w:t xml:space="preserve">.  </w:t>
      </w:r>
      <w:r>
        <w:t>Have we all done that?</w:t>
      </w:r>
    </w:p>
    <w:p w14:paraId="7774C8C4" w14:textId="07BD9303" w:rsidR="00C22811" w:rsidRDefault="00C22811" w:rsidP="00231A59">
      <w:pPr>
        <w:spacing w:before="120" w:after="0" w:line="240" w:lineRule="auto"/>
        <w:ind w:firstLine="720"/>
        <w:jc w:val="both"/>
      </w:pPr>
      <w:r>
        <w:t xml:space="preserve">Somebody here might say, </w:t>
      </w:r>
      <w:r w:rsidR="004F26F1">
        <w:t>‘</w:t>
      </w:r>
      <w:r>
        <w:t>I do not get all the help from the Spirit that I would like to get</w:t>
      </w:r>
      <w:r w:rsidR="004F26F1">
        <w:t>’</w:t>
      </w:r>
      <w:r w:rsidR="009B2024">
        <w:t xml:space="preserve">.  </w:t>
      </w:r>
      <w:r>
        <w:t>Have you ever presented your body a living sacrifice</w:t>
      </w:r>
      <w:r w:rsidR="003C3CAD">
        <w:t xml:space="preserve">?  </w:t>
      </w:r>
      <w:r>
        <w:t>Maybe the Spirit is waiting for you until this presentation comes from your side</w:t>
      </w:r>
      <w:r w:rsidR="009B2024">
        <w:t xml:space="preserve">.  </w:t>
      </w:r>
      <w:r>
        <w:t xml:space="preserve">The Spirit will not present your body for you; it is what you do, what each one of us does; </w:t>
      </w:r>
      <w:r w:rsidR="004F26F1">
        <w:t>“</w:t>
      </w:r>
      <w:r>
        <w:t>… present your bodies a living sacrifice</w:t>
      </w:r>
      <w:r w:rsidR="004F26F1">
        <w:t>”</w:t>
      </w:r>
      <w:r w:rsidR="009B2024">
        <w:t xml:space="preserve">.  </w:t>
      </w:r>
      <w:r>
        <w:t>This means that your body, the members of your body, the faculties you have, you commit, you hand over, to God without recall</w:t>
      </w:r>
      <w:r w:rsidR="009B2024">
        <w:t xml:space="preserve">.  </w:t>
      </w:r>
      <w:r>
        <w:t>Have you ever done that</w:t>
      </w:r>
      <w:r w:rsidR="003C3CAD">
        <w:t xml:space="preserve">?  </w:t>
      </w:r>
      <w:r>
        <w:t>Dear brother or sister, you can do it now</w:t>
      </w:r>
      <w:r w:rsidR="009B2024">
        <w:t xml:space="preserve">.  </w:t>
      </w:r>
      <w:r>
        <w:t>Do not wait until you get home; do it now</w:t>
      </w:r>
      <w:r w:rsidR="003C3CAD">
        <w:t xml:space="preserve">!  </w:t>
      </w:r>
      <w:r>
        <w:t>You can confirm it when you get home, but do it now</w:t>
      </w:r>
      <w:r w:rsidR="009B2024">
        <w:t xml:space="preserve">.  </w:t>
      </w:r>
      <w:r>
        <w:t>If you feel any urge, if you have any sense of God</w:t>
      </w:r>
      <w:r w:rsidR="004F26F1">
        <w:t>’</w:t>
      </w:r>
      <w:r>
        <w:t>s compassions and God</w:t>
      </w:r>
      <w:r w:rsidR="004F26F1">
        <w:t>’</w:t>
      </w:r>
      <w:r>
        <w:t xml:space="preserve">s provision, if you feel any desires within you to come into the good of what we have been speaking about these two days, then, I would say to you, </w:t>
      </w:r>
      <w:r w:rsidR="004F26F1">
        <w:t>‘</w:t>
      </w:r>
      <w:r>
        <w:t>Present your body a living sacrifice, holy, acceptable to God</w:t>
      </w:r>
      <w:r w:rsidR="004F26F1">
        <w:t>’</w:t>
      </w:r>
      <w:r w:rsidR="009B2024">
        <w:t xml:space="preserve">.  </w:t>
      </w:r>
      <w:r>
        <w:t xml:space="preserve">You say, </w:t>
      </w:r>
      <w:r w:rsidR="004F26F1">
        <w:t>‘</w:t>
      </w:r>
      <w:r>
        <w:t>Will God accept my body?</w:t>
      </w:r>
      <w:r w:rsidR="004F26F1">
        <w:t>’</w:t>
      </w:r>
      <w:r>
        <w:t xml:space="preserve"> Yes, it is acceptable to God</w:t>
      </w:r>
      <w:r w:rsidR="009B2024">
        <w:t xml:space="preserve">.  </w:t>
      </w:r>
      <w:r>
        <w:t xml:space="preserve">It may be that the Spirit is waiting until someone here presents his body, or her body, and then He </w:t>
      </w:r>
      <w:r>
        <w:lastRenderedPageBreak/>
        <w:t xml:space="preserve">will say, </w:t>
      </w:r>
      <w:r w:rsidR="004F26F1">
        <w:t>‘</w:t>
      </w:r>
      <w:r>
        <w:t>Now I can help you; now I can provide you far more supply than ever you have known in the past</w:t>
      </w:r>
      <w:r w:rsidR="004F26F1">
        <w:t>’</w:t>
      </w:r>
      <w:r w:rsidR="009B2024">
        <w:t xml:space="preserve">.  </w:t>
      </w:r>
      <w:r>
        <w:t>Any deficiency with us in knowing the help of the Spirit and the wealth of divine provision could be traced to a lack of committal of this kind.</w:t>
      </w:r>
    </w:p>
    <w:p w14:paraId="564711E5" w14:textId="618070EF" w:rsidR="00C22811" w:rsidRDefault="00C22811" w:rsidP="00231A59">
      <w:pPr>
        <w:spacing w:before="120" w:after="0" w:line="240" w:lineRule="auto"/>
        <w:ind w:firstLine="720"/>
        <w:jc w:val="both"/>
      </w:pPr>
      <w:r>
        <w:t>This is the beginning of discipleship</w:t>
      </w:r>
      <w:r w:rsidR="009B2024">
        <w:t xml:space="preserve">.  </w:t>
      </w:r>
      <w:r>
        <w:t>This is how the believer becomes a disciple</w:t>
      </w:r>
      <w:r w:rsidR="009B2024">
        <w:t xml:space="preserve">.  </w:t>
      </w:r>
      <w:r>
        <w:t>The moment comes when he presents his body a living sacrifice</w:t>
      </w:r>
      <w:r w:rsidR="009B2024">
        <w:t xml:space="preserve">.  </w:t>
      </w:r>
      <w:r>
        <w:t xml:space="preserve">He may not always live up to it; maybe no one here could say that he has always lived up to his committal, but do not let us be shaken in our committal; let any failure we have had reconfirm our committal that our body is presented </w:t>
      </w:r>
      <w:r w:rsidR="004F26F1">
        <w:t>“</w:t>
      </w:r>
      <w:r>
        <w:t>holy, acceptable to God, which is your intelligent service</w:t>
      </w:r>
      <w:r w:rsidR="004F26F1">
        <w:t>”</w:t>
      </w:r>
      <w:r w:rsidR="009B2024">
        <w:t xml:space="preserve">.  </w:t>
      </w:r>
      <w:r>
        <w:t xml:space="preserve">This word for </w:t>
      </w:r>
      <w:r w:rsidR="004F26F1">
        <w:t>“</w:t>
      </w:r>
      <w:r>
        <w:t>service</w:t>
      </w:r>
      <w:r w:rsidR="004F26F1">
        <w:t>”</w:t>
      </w:r>
      <w:r>
        <w:t xml:space="preserve"> is priestly service, it is a priestly action; it is presenting to God something acceptable</w:t>
      </w:r>
      <w:r w:rsidR="009B2024">
        <w:t xml:space="preserve">.  </w:t>
      </w:r>
      <w:r>
        <w:t>Think of that</w:t>
      </w:r>
      <w:r w:rsidR="003C3CAD">
        <w:t xml:space="preserve">!  </w:t>
      </w:r>
      <w:r>
        <w:t>This is possible for every one of us</w:t>
      </w:r>
      <w:r w:rsidR="009B2024">
        <w:t xml:space="preserve">.  </w:t>
      </w:r>
      <w:r>
        <w:t>This is how we begin to come into the wealth of the things of God, and there is no means of coming into the wealth of what God has for us apart from the presentation of our bodies</w:t>
      </w:r>
      <w:r w:rsidR="009B2024">
        <w:t xml:space="preserve">.  </w:t>
      </w:r>
      <w:r>
        <w:t>Thus we become disciples</w:t>
      </w:r>
      <w:r w:rsidR="009B2024">
        <w:t xml:space="preserve">.  </w:t>
      </w:r>
      <w:r>
        <w:t xml:space="preserve">We become committed to the will of God, as it says, </w:t>
      </w:r>
      <w:r w:rsidR="004F26F1">
        <w:t>“</w:t>
      </w:r>
      <w:r>
        <w:t>Be not conformed to this world, but be transformed by the renewing of your mind, that ye may prove what is the good and acceptable and perfect will of God</w:t>
      </w:r>
      <w:r w:rsidR="004F26F1">
        <w:t>”</w:t>
      </w:r>
      <w:r>
        <w:t>.</w:t>
      </w:r>
    </w:p>
    <w:p w14:paraId="7F86606B" w14:textId="4660FC51" w:rsidR="00C22811" w:rsidRDefault="00C22811" w:rsidP="00231A59">
      <w:pPr>
        <w:spacing w:before="120" w:after="0" w:line="240" w:lineRule="auto"/>
        <w:ind w:firstLine="720"/>
        <w:jc w:val="both"/>
      </w:pPr>
      <w:r>
        <w:t>Think of persons down here whose bodies are committed to the will of God: What a privilege we have, what a privilege everyone here has</w:t>
      </w:r>
      <w:r w:rsidR="003C3CAD">
        <w:t xml:space="preserve">!  </w:t>
      </w:r>
      <w:r>
        <w:t xml:space="preserve">Would someone say, </w:t>
      </w:r>
      <w:r w:rsidR="004F26F1">
        <w:t>‘</w:t>
      </w:r>
      <w:r>
        <w:t>I would rather have my own way; I would rather have things as I want them; I would rather have my own natural inclinations satisfied; I would rather be in a circle where things are according to what pleases me</w:t>
      </w:r>
      <w:r w:rsidR="004F26F1">
        <w:t>’</w:t>
      </w:r>
      <w:r w:rsidR="003C3CAD">
        <w:t xml:space="preserve">?  </w:t>
      </w:r>
      <w:r>
        <w:t>That is not presenting your body a living sacrifice, and that is not proving what is the good and acceptable and perfect will of God</w:t>
      </w:r>
      <w:r w:rsidR="009B2024">
        <w:t xml:space="preserve">.  </w:t>
      </w:r>
      <w:r>
        <w:t>The gospel tells you the will of God is good</w:t>
      </w:r>
      <w:r w:rsidR="009B2024">
        <w:t xml:space="preserve">.  </w:t>
      </w:r>
      <w:r>
        <w:t>There is nothing better for you than to commit yourself to the will of God</w:t>
      </w:r>
      <w:r w:rsidR="009B2024">
        <w:t xml:space="preserve">.  </w:t>
      </w:r>
      <w:r>
        <w:t>It is acceptable</w:t>
      </w:r>
      <w:r w:rsidR="009B2024">
        <w:t xml:space="preserve">.  </w:t>
      </w:r>
      <w:r>
        <w:t>As you accept the glad tidings as to the goodness of the will of God, you find it acceptable; then you prove it to be perfect</w:t>
      </w:r>
      <w:r w:rsidR="009B2024">
        <w:t xml:space="preserve">.  </w:t>
      </w:r>
      <w:r>
        <w:t>It is far better than your own way, or your own natural inclinations or your own natural tastes</w:t>
      </w:r>
      <w:r w:rsidR="009B2024">
        <w:t xml:space="preserve">.  </w:t>
      </w:r>
      <w:r>
        <w:t>It is the perfect will of God.</w:t>
      </w:r>
    </w:p>
    <w:p w14:paraId="612DEE18" w14:textId="1A082644" w:rsidR="00C22811" w:rsidRDefault="00C22811" w:rsidP="00231A59">
      <w:pPr>
        <w:spacing w:before="120" w:after="0" w:line="240" w:lineRule="auto"/>
        <w:ind w:firstLine="720"/>
        <w:jc w:val="both"/>
      </w:pPr>
      <w:r>
        <w:t xml:space="preserve">It goes on, </w:t>
      </w:r>
      <w:r w:rsidR="004F26F1">
        <w:t>“</w:t>
      </w:r>
      <w:r>
        <w:t>For I say, through the grace which has been given to me, to every one that is among you, not to have high thoughts above what he should think; but to think so as to be wise, as God has dealt to each a measure of faith</w:t>
      </w:r>
      <w:r w:rsidR="004F26F1">
        <w:t>”</w:t>
      </w:r>
      <w:r w:rsidR="009B2024">
        <w:t xml:space="preserve">.  </w:t>
      </w:r>
      <w:r>
        <w:t>Have you a measure of faith</w:t>
      </w:r>
      <w:r w:rsidR="003C3CAD">
        <w:t xml:space="preserve">?  </w:t>
      </w:r>
      <w:r>
        <w:t>Has each one here found what his measure of faith is</w:t>
      </w:r>
      <w:r w:rsidR="003C3CAD">
        <w:t xml:space="preserve">?  </w:t>
      </w:r>
      <w:r>
        <w:t xml:space="preserve">I believe you will never know what your measure of faith is until you present your body a living </w:t>
      </w:r>
      <w:r>
        <w:lastRenderedPageBreak/>
        <w:t>sacrifice</w:t>
      </w:r>
      <w:r w:rsidR="009B2024">
        <w:t xml:space="preserve">.  </w:t>
      </w:r>
      <w:r>
        <w:t>You have a measure, a part to fill, according to the will of God</w:t>
      </w:r>
      <w:r w:rsidR="009B2024">
        <w:t xml:space="preserve">.  </w:t>
      </w:r>
      <w:r>
        <w:t>So you do not have high thoughts above what you should think, but you have something</w:t>
      </w:r>
      <w:r w:rsidR="009B2024">
        <w:t xml:space="preserve">.  </w:t>
      </w:r>
      <w:r>
        <w:t>I remember Mr</w:t>
      </w:r>
      <w:r w:rsidR="009B2024">
        <w:t xml:space="preserve"> </w:t>
      </w:r>
      <w:r>
        <w:t>E</w:t>
      </w:r>
      <w:r w:rsidR="009B2024">
        <w:t xml:space="preserve"> </w:t>
      </w:r>
      <w:r>
        <w:t>T</w:t>
      </w:r>
      <w:r w:rsidR="009B2024">
        <w:t xml:space="preserve"> </w:t>
      </w:r>
      <w:r>
        <w:t xml:space="preserve">Maynard saying, to illustrate what we are speaking about: </w:t>
      </w:r>
      <w:r w:rsidR="004F26F1">
        <w:t>‘</w:t>
      </w:r>
      <w:r>
        <w:t>If I have a pound and I say I have two pounds, I am not right; but if I have a pound and say I have nothing, I am not right either</w:t>
      </w:r>
      <w:r w:rsidR="004F26F1">
        <w:t>’</w:t>
      </w:r>
      <w:r w:rsidR="009B2024">
        <w:t xml:space="preserve">.  </w:t>
      </w:r>
      <w:r>
        <w:t>If I have a pound I have something</w:t>
      </w:r>
      <w:r w:rsidR="009B2024">
        <w:t xml:space="preserve">.  </w:t>
      </w:r>
      <w:r>
        <w:t>Thus you find you have a measure of faith and you function according to the measure of faith God has sovereignly given.</w:t>
      </w:r>
    </w:p>
    <w:p w14:paraId="3A13E70F" w14:textId="49F5427C" w:rsidR="00C22811" w:rsidRDefault="00C22811" w:rsidP="00231A59">
      <w:pPr>
        <w:spacing w:before="120" w:after="0" w:line="240" w:lineRule="auto"/>
        <w:ind w:firstLine="720"/>
        <w:jc w:val="both"/>
      </w:pPr>
      <w:r>
        <w:t xml:space="preserve">Paul then goes on to speak about the one body as </w:t>
      </w:r>
      <w:r w:rsidR="004F26F1">
        <w:t>“</w:t>
      </w:r>
      <w:r>
        <w:t>one body in Christ</w:t>
      </w:r>
      <w:r w:rsidR="004F26F1">
        <w:t>”</w:t>
      </w:r>
      <w:r>
        <w:t xml:space="preserve">; not in Adam, not in human organisation, but </w:t>
      </w:r>
      <w:r w:rsidR="004F26F1">
        <w:t>“</w:t>
      </w:r>
      <w:r>
        <w:t>one body in Christ</w:t>
      </w:r>
      <w:r w:rsidR="004F26F1">
        <w:t>”</w:t>
      </w:r>
      <w:r w:rsidR="009B2024">
        <w:t xml:space="preserve">.  </w:t>
      </w:r>
      <w:r>
        <w:t>By presenting your body a living sacrifice to God, and by being with persons locally, you find what your measure of faith is, and then you begin to find your place in the body</w:t>
      </w:r>
      <w:r w:rsidR="009B2024">
        <w:t xml:space="preserve">.  </w:t>
      </w:r>
      <w:r>
        <w:t>Mr</w:t>
      </w:r>
      <w:r w:rsidR="009B2024">
        <w:t xml:space="preserve"> </w:t>
      </w:r>
      <w:r>
        <w:t>Stoney used to emphasise the importance of finding our place in the body</w:t>
      </w:r>
      <w:r w:rsidR="009B2024">
        <w:t xml:space="preserve">.  </w:t>
      </w:r>
      <w:r>
        <w:t>There is a place and function in this wonderful organism down here</w:t>
      </w:r>
      <w:r w:rsidR="009B2024">
        <w:t xml:space="preserve">.  </w:t>
      </w:r>
      <w:r>
        <w:t xml:space="preserve">It speaks of </w:t>
      </w:r>
      <w:r w:rsidR="004F26F1">
        <w:t>“</w:t>
      </w:r>
      <w:r>
        <w:t>a measure of faith</w:t>
      </w:r>
      <w:r w:rsidR="004F26F1">
        <w:t>”</w:t>
      </w:r>
      <w:r>
        <w:t xml:space="preserve"> in verse 3, and in verse 6 of </w:t>
      </w:r>
      <w:r w:rsidR="004F26F1">
        <w:t>“</w:t>
      </w:r>
      <w:r>
        <w:t>the proportion of faith</w:t>
      </w:r>
      <w:r w:rsidR="004F26F1">
        <w:t>”</w:t>
      </w:r>
      <w:r>
        <w:t xml:space="preserve">, and </w:t>
      </w:r>
      <w:r w:rsidR="004F26F1">
        <w:t>“</w:t>
      </w:r>
      <w:r>
        <w:t>the grace which has been given to us</w:t>
      </w:r>
      <w:r w:rsidR="004F26F1">
        <w:t>”</w:t>
      </w:r>
      <w:r w:rsidR="009B2024">
        <w:t xml:space="preserve">.  </w:t>
      </w:r>
      <w:r>
        <w:t>There is a measure and proportion of faith and grace to fill out our place in the body</w:t>
      </w:r>
      <w:r w:rsidR="009B2024">
        <w:t xml:space="preserve">.  </w:t>
      </w:r>
      <w:r>
        <w:t>This is not difficult to understand</w:t>
      </w:r>
      <w:r w:rsidR="009B2024">
        <w:t xml:space="preserve">.  </w:t>
      </w:r>
      <w:r>
        <w:t>You present your body a living sacrifice, you think of yourself soberly, locally, and you find you have a measure of faith, and grace which has been given, and you thus function in the one body in Christ.</w:t>
      </w:r>
    </w:p>
    <w:p w14:paraId="28940A36" w14:textId="73EDFBBD" w:rsidR="00C22811" w:rsidRDefault="00C22811" w:rsidP="00231A59">
      <w:pPr>
        <w:spacing w:before="120" w:after="0" w:line="240" w:lineRule="auto"/>
        <w:ind w:firstLine="720"/>
        <w:jc w:val="both"/>
      </w:pPr>
      <w:r>
        <w:t>The one body in Christ is universal; it is the one body down here at any given moment</w:t>
      </w:r>
      <w:r w:rsidR="009B2024">
        <w:t xml:space="preserve">.  </w:t>
      </w:r>
      <w:r>
        <w:t>There was one body in Christ on the earth when Paul wrote this, and there is one body in Christ on the earth at this moment; and by presenting my body a living sacrifice I find, in some sense, what it is to have a measure and proportion, and the gift of grace, that help me to function in the one body in Christ</w:t>
      </w:r>
      <w:r w:rsidR="009B2024">
        <w:t xml:space="preserve">.  </w:t>
      </w:r>
      <w:r>
        <w:t>It is a wonderful order of things</w:t>
      </w:r>
      <w:r w:rsidR="009B2024">
        <w:t xml:space="preserve">.  </w:t>
      </w:r>
      <w:r>
        <w:t>This shows the way into it simply, not beyond the reach of any believer.</w:t>
      </w:r>
    </w:p>
    <w:p w14:paraId="52587256" w14:textId="012C66FF" w:rsidR="00C22811" w:rsidRDefault="00C22811" w:rsidP="00231A59">
      <w:pPr>
        <w:spacing w:before="120" w:after="0" w:line="240" w:lineRule="auto"/>
        <w:ind w:firstLine="720"/>
        <w:jc w:val="both"/>
      </w:pPr>
      <w:r>
        <w:t xml:space="preserve">It goes on, </w:t>
      </w:r>
      <w:r w:rsidR="004F26F1">
        <w:t>“</w:t>
      </w:r>
      <w:r>
        <w:t>Thus we, being many, are one body in Christ, and each one members one of the other</w:t>
      </w:r>
      <w:r w:rsidR="004F26F1">
        <w:t>”</w:t>
      </w:r>
      <w:r>
        <w:t>; it is an organism down here where believers belong to one another, and form one body in Christ—that is its status and it is animated by the Spirit of Christ</w:t>
      </w:r>
      <w:r w:rsidR="009B2024">
        <w:t xml:space="preserve">.  </w:t>
      </w:r>
      <w:r>
        <w:t>It is a wonderful order of things down here into which believers are called by the gospel to have part in functionally at this moment</w:t>
      </w:r>
      <w:r w:rsidR="009B2024">
        <w:t xml:space="preserve">.  </w:t>
      </w:r>
      <w:r>
        <w:t>Although there is public breakdown and public confusion, this is meant actually to function down here.</w:t>
      </w:r>
    </w:p>
    <w:p w14:paraId="26273A57" w14:textId="0882285B" w:rsidR="00C22811" w:rsidRDefault="00C22811" w:rsidP="00231A59">
      <w:pPr>
        <w:spacing w:before="120" w:after="0" w:line="240" w:lineRule="auto"/>
        <w:ind w:firstLine="720"/>
        <w:jc w:val="both"/>
      </w:pPr>
      <w:r>
        <w:lastRenderedPageBreak/>
        <w:t xml:space="preserve">So Paul goes on to speak about </w:t>
      </w:r>
      <w:r w:rsidR="004F26F1">
        <w:t>“</w:t>
      </w:r>
      <w:r>
        <w:t>members one of the other</w:t>
      </w:r>
      <w:r w:rsidR="004F26F1">
        <w:t>”</w:t>
      </w:r>
      <w:r w:rsidR="009B2024">
        <w:t xml:space="preserve">.  </w:t>
      </w:r>
      <w:r>
        <w:t xml:space="preserve">You will notice in the scriptures read that this expression </w:t>
      </w:r>
      <w:r w:rsidR="004F26F1">
        <w:t>“</w:t>
      </w:r>
      <w:r>
        <w:t>one another</w:t>
      </w:r>
      <w:r w:rsidR="004F26F1">
        <w:t>”</w:t>
      </w:r>
      <w:r>
        <w:t xml:space="preserve"> comes in</w:t>
      </w:r>
      <w:r w:rsidR="009B2024">
        <w:t xml:space="preserve">.  </w:t>
      </w:r>
      <w:r>
        <w:t>The one body in Christ is universal; it is the one body down here; yet things are meant to function locally, and we have regard to one another; we are members one of another</w:t>
      </w:r>
      <w:r w:rsidR="009B2024">
        <w:t xml:space="preserve">.  </w:t>
      </w:r>
      <w:r>
        <w:t>According to 1 Corinthians 6, our bodies are members of Christ</w:t>
      </w:r>
      <w:r w:rsidR="009B2024">
        <w:t xml:space="preserve">.  </w:t>
      </w:r>
      <w:r w:rsidR="004F26F1">
        <w:t>“</w:t>
      </w:r>
      <w:r>
        <w:t>Do ye not know that your bodies are members of Christ?</w:t>
      </w:r>
      <w:r w:rsidR="004F26F1">
        <w:t>”</w:t>
      </w:r>
      <w:r>
        <w:t xml:space="preserve">, 1 </w:t>
      </w:r>
      <w:r w:rsidR="008F7772">
        <w:t>Cor</w:t>
      </w:r>
      <w:r>
        <w:t xml:space="preserve"> 6: 15</w:t>
      </w:r>
      <w:r w:rsidR="009B2024">
        <w:t xml:space="preserve">.  </w:t>
      </w:r>
      <w:r>
        <w:t>Think of that</w:t>
      </w:r>
      <w:r w:rsidR="003C3CAD">
        <w:t xml:space="preserve">!  </w:t>
      </w:r>
      <w:r>
        <w:t>Your body, presented to God a living sacrifice, becomes a member of Christ, a member for the expression of Christ</w:t>
      </w:r>
      <w:r w:rsidR="009B2024">
        <w:t xml:space="preserve">.  </w:t>
      </w:r>
      <w:r>
        <w:t>It is a wonderful possibility for each one of us to enter into by way of committal.</w:t>
      </w:r>
    </w:p>
    <w:p w14:paraId="49F5E110" w14:textId="375FDCA2" w:rsidR="00C22811" w:rsidRDefault="00C22811" w:rsidP="00231A59">
      <w:pPr>
        <w:spacing w:before="120" w:after="0" w:line="240" w:lineRule="auto"/>
        <w:ind w:firstLine="720"/>
        <w:jc w:val="both"/>
      </w:pPr>
      <w:r>
        <w:t>It speaks about various services, different gifts; there is great variety, but as we function according to our measure of faith, according to the proportion we have, there is no collision, the variety all fits in</w:t>
      </w:r>
      <w:r w:rsidR="009B2024">
        <w:t xml:space="preserve">.  </w:t>
      </w:r>
      <w:r>
        <w:t xml:space="preserve">It speaks in Peter about </w:t>
      </w:r>
      <w:r w:rsidR="004F26F1">
        <w:t>“</w:t>
      </w:r>
      <w:r>
        <w:t>the various grace of God</w:t>
      </w:r>
      <w:r w:rsidR="004F26F1">
        <w:t>”</w:t>
      </w:r>
      <w:r>
        <w:t xml:space="preserve"> (1 </w:t>
      </w:r>
      <w:r w:rsidR="008F7772">
        <w:t>Pet</w:t>
      </w:r>
      <w:r>
        <w:t xml:space="preserve"> 4: 10), something given to one, something else to another, and all functions normally and smoothly; that is the divine idea</w:t>
      </w:r>
      <w:r w:rsidR="009B2024">
        <w:t xml:space="preserve">.  </w:t>
      </w:r>
      <w:r>
        <w:t>You come into it by presenting your body a living sacrifice, and there is no other way</w:t>
      </w:r>
      <w:r w:rsidR="009B2024">
        <w:t xml:space="preserve">.  </w:t>
      </w:r>
      <w:r>
        <w:t xml:space="preserve">Paul says, </w:t>
      </w:r>
      <w:r w:rsidR="004F26F1">
        <w:t>“</w:t>
      </w:r>
      <w:r>
        <w:t>as to brotherly love, kindly affectioned towards one another</w:t>
      </w:r>
      <w:r w:rsidR="00F040F4">
        <w:t xml:space="preserve">: </w:t>
      </w:r>
      <w:r>
        <w:t>as to honour, each taking the lead in paying it to the other</w:t>
      </w:r>
      <w:r w:rsidR="004F26F1">
        <w:t>”</w:t>
      </w:r>
      <w:r w:rsidR="009B2024">
        <w:t xml:space="preserve">.  </w:t>
      </w:r>
      <w:r>
        <w:t>It comes down to two persons, the one to the other; and no matter how many more there are, this principle operates, it is one another</w:t>
      </w:r>
      <w:r w:rsidR="009B2024">
        <w:t xml:space="preserve">.  </w:t>
      </w:r>
      <w:r>
        <w:t>It is the family also; it is one another as belonging to that family.</w:t>
      </w:r>
    </w:p>
    <w:p w14:paraId="78C80B42" w14:textId="03AC7E4F" w:rsidR="00C22811" w:rsidRDefault="00C22811" w:rsidP="00231A59">
      <w:pPr>
        <w:spacing w:before="120" w:after="0" w:line="240" w:lineRule="auto"/>
        <w:ind w:firstLine="720"/>
        <w:jc w:val="both"/>
      </w:pPr>
      <w:r>
        <w:t xml:space="preserve">Chapter 14 says, </w:t>
      </w:r>
      <w:r w:rsidR="004F26F1">
        <w:t>“</w:t>
      </w:r>
      <w:r>
        <w:t>So then let us pursue the things which tend to peace</w:t>
      </w:r>
      <w:r w:rsidR="004F26F1">
        <w:t>”</w:t>
      </w:r>
      <w:r w:rsidR="009B2024">
        <w:t xml:space="preserve">.  </w:t>
      </w:r>
      <w:r>
        <w:t>We were speaking about using diligence to keep the unity of the Spirit in the uniting bond of peace</w:t>
      </w:r>
      <w:r w:rsidR="009B2024">
        <w:t xml:space="preserve">.  </w:t>
      </w:r>
      <w:r>
        <w:t>You find the element of that here</w:t>
      </w:r>
      <w:r w:rsidR="0077574D" w:rsidRPr="00D0375E">
        <w:t>—</w:t>
      </w:r>
      <w:r w:rsidR="0077574D" w:rsidRPr="00D0375E">
        <w:rPr>
          <w:rFonts w:cs="Times New Roman"/>
        </w:rPr>
        <w:t>“</w:t>
      </w:r>
      <w:r>
        <w:t>Let us pursue the things which tend to peace</w:t>
      </w:r>
      <w:r w:rsidR="004F26F1">
        <w:t>”</w:t>
      </w:r>
      <w:r w:rsidR="009B2024">
        <w:t xml:space="preserve">.  </w:t>
      </w:r>
      <w:r>
        <w:t>Can we all commit ourselves to that, as having presented our bodies a living sacrifice, in order to fulfil the will of God</w:t>
      </w:r>
      <w:r w:rsidR="003C3CAD">
        <w:t xml:space="preserve">?  </w:t>
      </w:r>
      <w:r>
        <w:t>Then let us pursue the things which tend to peace</w:t>
      </w:r>
      <w:r w:rsidR="009B2024">
        <w:t xml:space="preserve">.  </w:t>
      </w:r>
      <w:r>
        <w:t xml:space="preserve">Then it says, </w:t>
      </w:r>
      <w:r w:rsidR="004F26F1">
        <w:t>“</w:t>
      </w:r>
      <w:r>
        <w:t>And things whereby one shall build up another</w:t>
      </w:r>
      <w:r w:rsidR="004F26F1">
        <w:t>”</w:t>
      </w:r>
      <w:r w:rsidR="009B2024">
        <w:t xml:space="preserve">.  </w:t>
      </w:r>
      <w:r>
        <w:t>There are the things of peace and the things of mutual edification</w:t>
      </w:r>
      <w:r w:rsidR="009B2024">
        <w:t xml:space="preserve">.  </w:t>
      </w:r>
      <w:r>
        <w:t>So there is an order of things that is being built up</w:t>
      </w:r>
      <w:r w:rsidR="009B2024">
        <w:t xml:space="preserve">.  </w:t>
      </w:r>
      <w:r>
        <w:t>We touched in Ephesians on the body in its fulness, in its self-building up in love (</w:t>
      </w:r>
      <w:r w:rsidR="00077D8C">
        <w:t>Eph</w:t>
      </w:r>
      <w:r>
        <w:t xml:space="preserve"> 4: 16) here; each one has a part in that building up and mutual edification.</w:t>
      </w:r>
    </w:p>
    <w:p w14:paraId="2D64EB1F" w14:textId="35EAAA53" w:rsidR="00C22811" w:rsidRDefault="00C22811" w:rsidP="00231A59">
      <w:pPr>
        <w:spacing w:before="120" w:after="0" w:line="240" w:lineRule="auto"/>
        <w:ind w:firstLine="720"/>
        <w:jc w:val="both"/>
      </w:pPr>
      <w:r>
        <w:t xml:space="preserve">In chapter 15 we have, </w:t>
      </w:r>
      <w:r w:rsidR="004F26F1">
        <w:t>“</w:t>
      </w:r>
      <w:r>
        <w:t>The God of endurance and of encouragement give to you to be like-minded one toward another, according to Christ Jesus</w:t>
      </w:r>
      <w:r w:rsidR="004F26F1">
        <w:t>”</w:t>
      </w:r>
      <w:r w:rsidR="009B2024">
        <w:t xml:space="preserve">.  </w:t>
      </w:r>
      <w:r>
        <w:t>This does not mean that all the brethren have to come round to what I think</w:t>
      </w:r>
      <w:r w:rsidR="003C3CAD">
        <w:t xml:space="preserve">!  </w:t>
      </w:r>
      <w:r>
        <w:t xml:space="preserve">Someone said, </w:t>
      </w:r>
      <w:r w:rsidR="004F26F1">
        <w:t>‘</w:t>
      </w:r>
      <w:r>
        <w:t xml:space="preserve">It would save an awful </w:t>
      </w:r>
      <w:r>
        <w:lastRenderedPageBreak/>
        <w:t>lot of trouble if everybody just thought the way I think</w:t>
      </w:r>
      <w:r w:rsidR="004F26F1">
        <w:t>’</w:t>
      </w:r>
      <w:r>
        <w:t xml:space="preserve">; but it says here, </w:t>
      </w:r>
      <w:r w:rsidR="004F26F1">
        <w:t>“</w:t>
      </w:r>
      <w:r>
        <w:t>according to Christ Jesus</w:t>
      </w:r>
      <w:r w:rsidR="004F26F1">
        <w:t>”</w:t>
      </w:r>
      <w:r w:rsidR="009B2024">
        <w:t xml:space="preserve">.  </w:t>
      </w:r>
      <w:r>
        <w:t xml:space="preserve">It is a local setting, it says, </w:t>
      </w:r>
      <w:r w:rsidR="004F26F1">
        <w:t>“</w:t>
      </w:r>
      <w:r>
        <w:t>that ye may</w:t>
      </w:r>
      <w:r w:rsidR="004F26F1">
        <w:t>”</w:t>
      </w:r>
      <w:r>
        <w:t xml:space="preserve">; </w:t>
      </w:r>
      <w:r w:rsidR="004F26F1">
        <w:t>“</w:t>
      </w:r>
      <w:r>
        <w:t>… give to you</w:t>
      </w:r>
      <w:r w:rsidR="004F26F1">
        <w:t>”</w:t>
      </w:r>
      <w:r>
        <w:t xml:space="preserve">; and </w:t>
      </w:r>
      <w:r w:rsidR="004F26F1">
        <w:t>“</w:t>
      </w:r>
      <w:r>
        <w:t>… that ye may with one accord, with one mouth, glorify the God and Father of our Lord Jesus Christ</w:t>
      </w:r>
      <w:r w:rsidR="004F26F1">
        <w:t>”</w:t>
      </w:r>
      <w:r>
        <w:t>; it is one answer locally to the God and Father of our Lord Jesus Christ</w:t>
      </w:r>
      <w:r w:rsidR="009B2024">
        <w:t xml:space="preserve">.  </w:t>
      </w:r>
      <w:r>
        <w:t>What a possibility</w:t>
      </w:r>
      <w:r w:rsidR="003C3CAD">
        <w:t xml:space="preserve">!  </w:t>
      </w:r>
      <w:r>
        <w:t>It is more than a possibility, it is working; but it is a possibility for each one here to function in this one thing for the pleasure and glory of God</w:t>
      </w:r>
      <w:r w:rsidR="009B2024">
        <w:t xml:space="preserve">.  </w:t>
      </w:r>
      <w:r w:rsidR="004F26F1">
        <w:t>“</w:t>
      </w:r>
      <w:r>
        <w:t>Wherefore receive ye one another, according as the Christ also has received you to the glory of God</w:t>
      </w:r>
      <w:r w:rsidR="004F26F1">
        <w:t>”</w:t>
      </w:r>
      <w:r>
        <w:t>.</w:t>
      </w:r>
    </w:p>
    <w:p w14:paraId="139CDFC1" w14:textId="0379748F" w:rsidR="00C22811" w:rsidRDefault="00C22811" w:rsidP="00231A59">
      <w:pPr>
        <w:spacing w:before="120" w:after="0" w:line="240" w:lineRule="auto"/>
        <w:ind w:firstLine="720"/>
        <w:jc w:val="both"/>
      </w:pPr>
      <w:r>
        <w:t xml:space="preserve">Then Paul says, </w:t>
      </w:r>
      <w:r w:rsidR="004F26F1">
        <w:t>“</w:t>
      </w:r>
      <w:r>
        <w:t>I am persuaded, my brethren, I myself also, concerning you, that yourselves also are full of goodness, filled with all knowledge, able also to admonish one another</w:t>
      </w:r>
      <w:r w:rsidR="004F26F1">
        <w:t>”</w:t>
      </w:r>
      <w:r w:rsidR="009B2024">
        <w:t xml:space="preserve">.  </w:t>
      </w:r>
      <w:r>
        <w:t>This would involve taking on care for one another, taking on responsibility for one another</w:t>
      </w:r>
      <w:r w:rsidR="009B2024">
        <w:t xml:space="preserve">.  </w:t>
      </w:r>
      <w:r w:rsidR="004F26F1">
        <w:t>“</w:t>
      </w:r>
      <w:r>
        <w:t>Able also to admonish one another</w:t>
      </w:r>
      <w:r w:rsidR="004F26F1">
        <w:t>”</w:t>
      </w:r>
      <w:r>
        <w:t>; there is such a family atmosphere, and such a mutuality, that there is the admonishing of one another</w:t>
      </w:r>
      <w:r w:rsidR="009B2024">
        <w:t xml:space="preserve">.  </w:t>
      </w:r>
      <w:r>
        <w:t>There is not an official admonisher in the locality; it is admonishing one another</w:t>
      </w:r>
      <w:r w:rsidR="009B2024">
        <w:t xml:space="preserve">.  </w:t>
      </w:r>
      <w:r>
        <w:t>It is how we practically help one another.</w:t>
      </w:r>
    </w:p>
    <w:p w14:paraId="04409A47" w14:textId="30CFDB71" w:rsidR="00C22811" w:rsidRDefault="00C22811" w:rsidP="00231A59">
      <w:pPr>
        <w:spacing w:before="120" w:after="0" w:line="240" w:lineRule="auto"/>
        <w:ind w:firstLine="720"/>
        <w:jc w:val="both"/>
      </w:pPr>
      <w:r>
        <w:t xml:space="preserve">Then, finally, </w:t>
      </w:r>
      <w:r w:rsidR="004F26F1">
        <w:t>“</w:t>
      </w:r>
      <w:r>
        <w:t>Salute one another with a holy kiss</w:t>
      </w:r>
      <w:r w:rsidR="004F26F1">
        <w:t>”</w:t>
      </w:r>
      <w:r w:rsidR="009B2024">
        <w:t xml:space="preserve">.  </w:t>
      </w:r>
      <w:r>
        <w:t>Paul has been presenting his salutations to individuals who were in Rome</w:t>
      </w:r>
      <w:r w:rsidR="009B2024">
        <w:t xml:space="preserve">.  </w:t>
      </w:r>
      <w:r>
        <w:t>It is one thing to salute somebody at a distance, but we are sometimes tested as to whether we always salute one another with a holy kiss</w:t>
      </w:r>
      <w:r w:rsidR="009B2024">
        <w:t xml:space="preserve">.  </w:t>
      </w:r>
      <w:r>
        <w:t>We read about Joseph that the first indication of something wrong in the family was that his brethren could not greet him with friendliness</w:t>
      </w:r>
      <w:r w:rsidR="009B2024">
        <w:t xml:space="preserve">.  </w:t>
      </w:r>
      <w:r>
        <w:t>We have known something of that</w:t>
      </w:r>
      <w:r w:rsidR="009B2024">
        <w:t xml:space="preserve">.  </w:t>
      </w:r>
      <w:r>
        <w:t>Let us continue to salute one another with a holy kiss.</w:t>
      </w:r>
    </w:p>
    <w:p w14:paraId="3D6B3AE2" w14:textId="33E1D9FC" w:rsidR="00C22811" w:rsidRDefault="00C22811" w:rsidP="00231A59">
      <w:pPr>
        <w:spacing w:before="120" w:after="0" w:line="240" w:lineRule="auto"/>
        <w:ind w:firstLine="720"/>
        <w:jc w:val="both"/>
      </w:pPr>
      <w:r>
        <w:t>I remember Mr</w:t>
      </w:r>
      <w:r w:rsidR="00231A59">
        <w:t xml:space="preserve"> </w:t>
      </w:r>
      <w:r>
        <w:t xml:space="preserve">Taylor coming to Edinburgh and giving an address on </w:t>
      </w:r>
      <w:r w:rsidR="004F26F1">
        <w:t>‘</w:t>
      </w:r>
      <w:r>
        <w:t>A holy kiss</w:t>
      </w:r>
      <w:r w:rsidR="004F26F1">
        <w:t>’</w:t>
      </w:r>
      <w:r>
        <w:t xml:space="preserve">, and the next night he had a reading on </w:t>
      </w:r>
      <w:r w:rsidR="004F26F1">
        <w:t>‘</w:t>
      </w:r>
      <w:r>
        <w:t>Local assembly administration</w:t>
      </w:r>
      <w:r w:rsidR="004F26F1">
        <w:t>’</w:t>
      </w:r>
      <w:r w:rsidR="009B2024">
        <w:t xml:space="preserve">.  </w:t>
      </w:r>
      <w:r>
        <w:t>You will find in the volume (NS</w:t>
      </w:r>
      <w:r w:rsidR="00077D8C">
        <w:t xml:space="preserve"> vol</w:t>
      </w:r>
      <w:r w:rsidR="009B2024">
        <w:t xml:space="preserve"> </w:t>
      </w:r>
      <w:r>
        <w:t>43) that the reading comes before the address, but actually the address came first on the need for the maintenance of brotherly and sisterly relations locally, which would provide conditions for good administration</w:t>
      </w:r>
      <w:r w:rsidR="009B2024">
        <w:t xml:space="preserve">.  </w:t>
      </w:r>
      <w:r>
        <w:t>There is something instructive and important in that</w:t>
      </w:r>
      <w:r w:rsidR="009B2024">
        <w:t xml:space="preserve">.  </w:t>
      </w:r>
      <w:r>
        <w:t>Let us continue, dear brethren, to salute one another with a holy kiss</w:t>
      </w:r>
      <w:r w:rsidR="009B2024">
        <w:t xml:space="preserve">.  </w:t>
      </w:r>
      <w:r>
        <w:t>May it be so.</w:t>
      </w:r>
    </w:p>
    <w:p w14:paraId="55BEC691" w14:textId="77777777" w:rsidR="00C22811" w:rsidRDefault="00C22811" w:rsidP="00C22811">
      <w:pPr>
        <w:spacing w:before="120" w:after="0" w:line="240" w:lineRule="auto"/>
        <w:jc w:val="both"/>
      </w:pPr>
    </w:p>
    <w:p w14:paraId="12D49A0C" w14:textId="77777777" w:rsidR="00C22811" w:rsidRPr="00C22811" w:rsidRDefault="00C22811" w:rsidP="00C22811">
      <w:pPr>
        <w:spacing w:before="120" w:after="0" w:line="240" w:lineRule="auto"/>
        <w:jc w:val="both"/>
        <w:rPr>
          <w:b/>
          <w:bCs/>
        </w:rPr>
      </w:pPr>
      <w:r w:rsidRPr="00C22811">
        <w:rPr>
          <w:b/>
          <w:bCs/>
        </w:rPr>
        <w:t>SANDWELL</w:t>
      </w:r>
    </w:p>
    <w:p w14:paraId="38BB9A10" w14:textId="77777777" w:rsidR="00C22811" w:rsidRDefault="00C22811" w:rsidP="00C22811">
      <w:pPr>
        <w:spacing w:before="120" w:after="0" w:line="240" w:lineRule="auto"/>
        <w:jc w:val="both"/>
        <w:rPr>
          <w:b/>
          <w:bCs/>
        </w:rPr>
      </w:pPr>
      <w:r w:rsidRPr="00C22811">
        <w:rPr>
          <w:b/>
          <w:bCs/>
        </w:rPr>
        <w:t>13</w:t>
      </w:r>
      <w:r w:rsidRPr="00C22811">
        <w:rPr>
          <w:b/>
          <w:bCs/>
          <w:vertAlign w:val="superscript"/>
        </w:rPr>
        <w:t>th</w:t>
      </w:r>
      <w:r w:rsidRPr="00C22811">
        <w:rPr>
          <w:b/>
          <w:bCs/>
        </w:rPr>
        <w:t xml:space="preserve"> April 1974</w:t>
      </w:r>
    </w:p>
    <w:p w14:paraId="0FD481DC" w14:textId="15124C61" w:rsidR="000C209C" w:rsidRDefault="000C209C" w:rsidP="000C209C">
      <w:pPr>
        <w:pStyle w:val="Heading1"/>
        <w:spacing w:before="120" w:line="240" w:lineRule="auto"/>
        <w:jc w:val="both"/>
      </w:pPr>
      <w:bookmarkStart w:id="19" w:name="_Toc26879105"/>
      <w:bookmarkStart w:id="20" w:name="_Toc35685460"/>
      <w:r w:rsidRPr="00572B35">
        <w:lastRenderedPageBreak/>
        <w:t>GOING</w:t>
      </w:r>
      <w:r>
        <w:t xml:space="preserve"> ON TO FULL GROWTH</w:t>
      </w:r>
      <w:bookmarkEnd w:id="19"/>
      <w:bookmarkEnd w:id="20"/>
    </w:p>
    <w:p w14:paraId="66867D75" w14:textId="0201D517" w:rsidR="000C209C" w:rsidRPr="00572B35" w:rsidRDefault="000C209C" w:rsidP="000C209C">
      <w:pPr>
        <w:spacing w:before="120" w:after="0" w:line="240" w:lineRule="auto"/>
        <w:jc w:val="both"/>
        <w:rPr>
          <w:b/>
        </w:rPr>
      </w:pPr>
      <w:r w:rsidRPr="00572B35">
        <w:rPr>
          <w:b/>
        </w:rPr>
        <w:t>1 John 2: 14</w:t>
      </w:r>
      <w:r w:rsidR="00D571F0">
        <w:rPr>
          <w:b/>
        </w:rPr>
        <w:t>-</w:t>
      </w:r>
      <w:r w:rsidRPr="00572B35">
        <w:rPr>
          <w:b/>
        </w:rPr>
        <w:t>17</w:t>
      </w:r>
    </w:p>
    <w:p w14:paraId="5087E11C" w14:textId="6884A73F" w:rsidR="000C209C" w:rsidRPr="00C46821" w:rsidRDefault="000C209C" w:rsidP="000C209C">
      <w:pPr>
        <w:spacing w:before="120" w:after="0" w:line="240" w:lineRule="auto"/>
        <w:ind w:firstLine="720"/>
        <w:jc w:val="both"/>
        <w:rPr>
          <w:szCs w:val="24"/>
        </w:rPr>
      </w:pPr>
      <w:r w:rsidRPr="00C46821">
        <w:rPr>
          <w:szCs w:val="24"/>
        </w:rPr>
        <w:t>In the readings we have had there has been an appeal to persons who would be expected to continue the testimony, if the Lord does not come for us soon</w:t>
      </w:r>
      <w:r w:rsidR="009B2024">
        <w:rPr>
          <w:szCs w:val="24"/>
        </w:rPr>
        <w:t xml:space="preserve">.  </w:t>
      </w:r>
      <w:r w:rsidRPr="00C46821">
        <w:rPr>
          <w:szCs w:val="24"/>
        </w:rPr>
        <w:t>In this second chapter of John</w:t>
      </w:r>
      <w:r w:rsidR="004F26F1">
        <w:rPr>
          <w:szCs w:val="24"/>
        </w:rPr>
        <w:t>’</w:t>
      </w:r>
      <w:r w:rsidRPr="00C46821">
        <w:rPr>
          <w:szCs w:val="24"/>
        </w:rPr>
        <w:t>s first epistle he addresses the saints as his own children, not exactly as children of God, which chapter 3 presents</w:t>
      </w:r>
      <w:r w:rsidR="009B2024">
        <w:rPr>
          <w:szCs w:val="24"/>
        </w:rPr>
        <w:t xml:space="preserve">.  </w:t>
      </w:r>
      <w:r w:rsidRPr="00C46821">
        <w:rPr>
          <w:szCs w:val="24"/>
        </w:rPr>
        <w:t xml:space="preserve">He begins the chapter by saying, </w:t>
      </w:r>
      <w:r w:rsidR="004F26F1">
        <w:rPr>
          <w:szCs w:val="24"/>
        </w:rPr>
        <w:t>“</w:t>
      </w:r>
      <w:r w:rsidRPr="00C46821">
        <w:rPr>
          <w:szCs w:val="24"/>
        </w:rPr>
        <w:t>My children</w:t>
      </w:r>
      <w:r w:rsidR="004F26F1">
        <w:rPr>
          <w:szCs w:val="24"/>
        </w:rPr>
        <w:t>”</w:t>
      </w:r>
      <w:r w:rsidRPr="00C46821">
        <w:rPr>
          <w:szCs w:val="24"/>
        </w:rPr>
        <w:t xml:space="preserve">, and he continues the subject of his family in verse 12, </w:t>
      </w:r>
      <w:r w:rsidR="004F26F1">
        <w:rPr>
          <w:szCs w:val="24"/>
        </w:rPr>
        <w:t>“</w:t>
      </w:r>
      <w:r w:rsidRPr="00C46821">
        <w:rPr>
          <w:szCs w:val="24"/>
        </w:rPr>
        <w:t>I write to you, children</w:t>
      </w:r>
      <w:r w:rsidR="004F26F1">
        <w:rPr>
          <w:szCs w:val="24"/>
        </w:rPr>
        <w:t>”</w:t>
      </w:r>
      <w:r w:rsidRPr="00C46821">
        <w:rPr>
          <w:szCs w:val="24"/>
        </w:rPr>
        <w:t>, that is, all who belong to his family</w:t>
      </w:r>
      <w:r w:rsidR="009B2024">
        <w:rPr>
          <w:szCs w:val="24"/>
        </w:rPr>
        <w:t xml:space="preserve">.  </w:t>
      </w:r>
      <w:r w:rsidRPr="00C46821">
        <w:rPr>
          <w:szCs w:val="24"/>
        </w:rPr>
        <w:t>There are three stages of growth in that family—the fathers, the young men, and the little children</w:t>
      </w:r>
      <w:r w:rsidR="009B2024">
        <w:rPr>
          <w:szCs w:val="24"/>
        </w:rPr>
        <w:t xml:space="preserve">.  </w:t>
      </w:r>
      <w:r w:rsidRPr="00C46821">
        <w:rPr>
          <w:szCs w:val="24"/>
        </w:rPr>
        <w:t>John has a right, because of his apostleship, to take the place of being a father and having children</w:t>
      </w:r>
      <w:r w:rsidR="009B2024">
        <w:rPr>
          <w:szCs w:val="24"/>
        </w:rPr>
        <w:t xml:space="preserve">.  </w:t>
      </w:r>
      <w:r w:rsidRPr="00C46821">
        <w:rPr>
          <w:szCs w:val="24"/>
        </w:rPr>
        <w:t>In a sense they are the children of the testimony</w:t>
      </w:r>
      <w:r w:rsidR="009B2024">
        <w:rPr>
          <w:szCs w:val="24"/>
        </w:rPr>
        <w:t xml:space="preserve">.  </w:t>
      </w:r>
      <w:r w:rsidRPr="00C46821">
        <w:rPr>
          <w:szCs w:val="24"/>
        </w:rPr>
        <w:t>To apply it to our own day, without going too far, it would be like the children of the ministry of the revival</w:t>
      </w:r>
      <w:r w:rsidR="009B2024">
        <w:rPr>
          <w:szCs w:val="24"/>
        </w:rPr>
        <w:t xml:space="preserve">.  </w:t>
      </w:r>
      <w:r w:rsidRPr="00C46821">
        <w:rPr>
          <w:szCs w:val="24"/>
        </w:rPr>
        <w:t>There are those who have gone before us who have taught, based on what is in the Scriptures, and on what was set up from the beginning, and we are meant to be persons who are thus instructed</w:t>
      </w:r>
      <w:r w:rsidR="009B2024">
        <w:rPr>
          <w:szCs w:val="24"/>
        </w:rPr>
        <w:t xml:space="preserve">.  </w:t>
      </w:r>
      <w:r w:rsidRPr="00C46821">
        <w:rPr>
          <w:szCs w:val="24"/>
        </w:rPr>
        <w:t>We were speaking of the teaching and fellowship of the apostles, Acts 2: 42</w:t>
      </w:r>
      <w:r w:rsidR="009B2024">
        <w:rPr>
          <w:szCs w:val="24"/>
        </w:rPr>
        <w:t xml:space="preserve">.  </w:t>
      </w:r>
      <w:r w:rsidRPr="00C46821">
        <w:rPr>
          <w:szCs w:val="24"/>
        </w:rPr>
        <w:t>Not only did they listen to the teaching of the apostles, but they had their fellowship, their practical fellowship</w:t>
      </w:r>
      <w:r w:rsidR="009B2024">
        <w:rPr>
          <w:szCs w:val="24"/>
        </w:rPr>
        <w:t xml:space="preserve">.  </w:t>
      </w:r>
      <w:r w:rsidRPr="00C46821">
        <w:rPr>
          <w:szCs w:val="24"/>
        </w:rPr>
        <w:t>Any one of the apostles would be approachable about any matter of soul history that anyone might have, or any individual difficulty</w:t>
      </w:r>
      <w:r w:rsidR="009B2024">
        <w:rPr>
          <w:szCs w:val="24"/>
        </w:rPr>
        <w:t xml:space="preserve">.  </w:t>
      </w:r>
      <w:r w:rsidRPr="00C46821">
        <w:rPr>
          <w:szCs w:val="24"/>
        </w:rPr>
        <w:t>So we are meant to be of the family of the testimony which has been brought to bear upon us in the revival.</w:t>
      </w:r>
    </w:p>
    <w:p w14:paraId="07D3CB0A" w14:textId="74AEFEE6" w:rsidR="000C209C" w:rsidRPr="00526091" w:rsidRDefault="000C209C" w:rsidP="000C209C">
      <w:pPr>
        <w:pStyle w:val="Default"/>
        <w:spacing w:before="120"/>
        <w:ind w:firstLine="720"/>
        <w:jc w:val="both"/>
        <w:rPr>
          <w:color w:val="auto"/>
        </w:rPr>
      </w:pPr>
      <w:r w:rsidRPr="00526091">
        <w:rPr>
          <w:color w:val="auto"/>
        </w:rPr>
        <w:t>The young men of John</w:t>
      </w:r>
      <w:r w:rsidR="004F26F1" w:rsidRPr="00526091">
        <w:rPr>
          <w:color w:val="auto"/>
        </w:rPr>
        <w:t>’</w:t>
      </w:r>
      <w:r w:rsidRPr="00526091">
        <w:rPr>
          <w:color w:val="auto"/>
        </w:rPr>
        <w:t>s family represent the intermediate stage of growth</w:t>
      </w:r>
      <w:r w:rsidR="009B2024" w:rsidRPr="00526091">
        <w:rPr>
          <w:color w:val="auto"/>
        </w:rPr>
        <w:t xml:space="preserve">.  </w:t>
      </w:r>
      <w:r w:rsidRPr="00526091">
        <w:rPr>
          <w:color w:val="auto"/>
        </w:rPr>
        <w:t>There has been an appeal to young men in these meetings, and this scripture would apply, of course, to them</w:t>
      </w:r>
      <w:r w:rsidR="009B2024" w:rsidRPr="00526091">
        <w:rPr>
          <w:color w:val="auto"/>
        </w:rPr>
        <w:t xml:space="preserve">.  </w:t>
      </w:r>
      <w:r w:rsidRPr="00526091">
        <w:rPr>
          <w:color w:val="auto"/>
        </w:rPr>
        <w:t>But it would apply to more than literal young men, because the next stage which John refers to is the fathers</w:t>
      </w:r>
      <w:r w:rsidR="009B2024" w:rsidRPr="00526091">
        <w:rPr>
          <w:color w:val="auto"/>
        </w:rPr>
        <w:t xml:space="preserve">.  </w:t>
      </w:r>
      <w:r w:rsidRPr="00526091">
        <w:rPr>
          <w:color w:val="auto"/>
        </w:rPr>
        <w:t>John has no instruction, and no exhortation, to give to the fathers, because they had reached stability</w:t>
      </w:r>
      <w:r w:rsidR="009B2024" w:rsidRPr="00526091">
        <w:rPr>
          <w:color w:val="auto"/>
        </w:rPr>
        <w:t xml:space="preserve">.  </w:t>
      </w:r>
      <w:r w:rsidRPr="00526091">
        <w:rPr>
          <w:color w:val="auto"/>
        </w:rPr>
        <w:t xml:space="preserve">They </w:t>
      </w:r>
      <w:r w:rsidR="004F26F1" w:rsidRPr="00526091">
        <w:rPr>
          <w:color w:val="auto"/>
        </w:rPr>
        <w:t>“</w:t>
      </w:r>
      <w:r w:rsidRPr="00526091">
        <w:rPr>
          <w:color w:val="auto"/>
        </w:rPr>
        <w:t>have known him that is from the beginning</w:t>
      </w:r>
      <w:r w:rsidR="004F26F1" w:rsidRPr="00526091">
        <w:rPr>
          <w:color w:val="auto"/>
        </w:rPr>
        <w:t>”</w:t>
      </w:r>
      <w:r w:rsidR="009B2024" w:rsidRPr="00526091">
        <w:rPr>
          <w:color w:val="auto"/>
        </w:rPr>
        <w:t xml:space="preserve">.  </w:t>
      </w:r>
      <w:r w:rsidRPr="00526091">
        <w:rPr>
          <w:color w:val="auto"/>
        </w:rPr>
        <w:t>I do not know how many of us would take the place of being fathers in this sense, therefore the idea of young men might be more embracing than just literal young men</w:t>
      </w:r>
      <w:r w:rsidR="009B2024" w:rsidRPr="00526091">
        <w:rPr>
          <w:color w:val="auto"/>
        </w:rPr>
        <w:t xml:space="preserve">.  </w:t>
      </w:r>
      <w:r w:rsidR="004F26F1" w:rsidRPr="00526091">
        <w:rPr>
          <w:color w:val="auto"/>
        </w:rPr>
        <w:t>“</w:t>
      </w:r>
      <w:r w:rsidRPr="00526091">
        <w:rPr>
          <w:color w:val="auto"/>
        </w:rPr>
        <w:t>I have written to you, young men, because ye are strong, and the word of God abides in you, and ye have overcome the wicked one</w:t>
      </w:r>
      <w:r w:rsidR="004F26F1" w:rsidRPr="00526091">
        <w:rPr>
          <w:color w:val="auto"/>
        </w:rPr>
        <w:t>”</w:t>
      </w:r>
      <w:r w:rsidR="009B2024" w:rsidRPr="00526091">
        <w:rPr>
          <w:color w:val="auto"/>
        </w:rPr>
        <w:t xml:space="preserve">.  </w:t>
      </w:r>
      <w:r w:rsidRPr="00526091">
        <w:rPr>
          <w:color w:val="auto"/>
        </w:rPr>
        <w:t>Reference has been made to energy</w:t>
      </w:r>
      <w:r w:rsidR="009B2024" w:rsidRPr="00526091">
        <w:rPr>
          <w:color w:val="auto"/>
        </w:rPr>
        <w:t xml:space="preserve">.  </w:t>
      </w:r>
      <w:r w:rsidRPr="00526091">
        <w:rPr>
          <w:color w:val="auto"/>
        </w:rPr>
        <w:t>We need to apply our energies in a right direction</w:t>
      </w:r>
      <w:r w:rsidR="009B2024" w:rsidRPr="00526091">
        <w:rPr>
          <w:color w:val="auto"/>
        </w:rPr>
        <w:t xml:space="preserve">.  </w:t>
      </w:r>
      <w:r w:rsidRPr="00526091">
        <w:rPr>
          <w:color w:val="auto"/>
        </w:rPr>
        <w:t>How important this is!  The little children are in danger of the attacks of the wicked one by false teaching, and that kind of thing</w:t>
      </w:r>
      <w:r w:rsidR="009B2024" w:rsidRPr="00526091">
        <w:rPr>
          <w:color w:val="auto"/>
        </w:rPr>
        <w:t xml:space="preserve">.  </w:t>
      </w:r>
      <w:r w:rsidRPr="00526091">
        <w:rPr>
          <w:color w:val="auto"/>
        </w:rPr>
        <w:t xml:space="preserve">Now the unction, </w:t>
      </w:r>
      <w:r w:rsidRPr="00526091">
        <w:rPr>
          <w:color w:val="auto"/>
        </w:rPr>
        <w:lastRenderedPageBreak/>
        <w:t>which John points out later in this chapter, would protect them, and keep them right as they are true to it</w:t>
      </w:r>
      <w:r w:rsidR="009B2024" w:rsidRPr="00526091">
        <w:rPr>
          <w:color w:val="auto"/>
        </w:rPr>
        <w:t xml:space="preserve">.  </w:t>
      </w:r>
    </w:p>
    <w:p w14:paraId="6320E645" w14:textId="3F27B708" w:rsidR="000C209C" w:rsidRPr="00526091" w:rsidRDefault="000C209C" w:rsidP="000C209C">
      <w:pPr>
        <w:pStyle w:val="Default"/>
        <w:spacing w:before="120"/>
        <w:ind w:firstLine="720"/>
        <w:jc w:val="both"/>
        <w:rPr>
          <w:color w:val="auto"/>
        </w:rPr>
      </w:pPr>
      <w:r w:rsidRPr="00526091">
        <w:rPr>
          <w:color w:val="auto"/>
        </w:rPr>
        <w:t>The young men have overcome the wicked one</w:t>
      </w:r>
      <w:r w:rsidR="009B2024" w:rsidRPr="00526091">
        <w:rPr>
          <w:color w:val="auto"/>
        </w:rPr>
        <w:t xml:space="preserve">.  </w:t>
      </w:r>
      <w:r w:rsidRPr="00526091">
        <w:rPr>
          <w:color w:val="auto"/>
        </w:rPr>
        <w:t>There has been a certain development and growth</w:t>
      </w:r>
      <w:r w:rsidR="009B2024" w:rsidRPr="00526091">
        <w:rPr>
          <w:color w:val="auto"/>
        </w:rPr>
        <w:t xml:space="preserve">.  </w:t>
      </w:r>
      <w:r w:rsidRPr="00526091">
        <w:rPr>
          <w:color w:val="auto"/>
        </w:rPr>
        <w:t xml:space="preserve">They know what is right and what is wrong, </w:t>
      </w:r>
      <w:r w:rsidR="004F26F1" w:rsidRPr="00526091">
        <w:rPr>
          <w:color w:val="auto"/>
        </w:rPr>
        <w:t>“</w:t>
      </w:r>
      <w:r w:rsidRPr="00526091">
        <w:rPr>
          <w:color w:val="auto"/>
        </w:rPr>
        <w:t>Because ye are strong, and the word of God abides in you, and ye have overcome the wicked one</w:t>
      </w:r>
      <w:r w:rsidR="004F26F1" w:rsidRPr="00526091">
        <w:rPr>
          <w:color w:val="auto"/>
        </w:rPr>
        <w:t>”</w:t>
      </w:r>
      <w:r w:rsidR="009B2024" w:rsidRPr="00526091">
        <w:rPr>
          <w:color w:val="auto"/>
        </w:rPr>
        <w:t xml:space="preserve">.  </w:t>
      </w:r>
      <w:r w:rsidRPr="00526091">
        <w:rPr>
          <w:color w:val="auto"/>
        </w:rPr>
        <w:t xml:space="preserve">The word is, </w:t>
      </w:r>
      <w:r w:rsidR="004F26F1" w:rsidRPr="00526091">
        <w:rPr>
          <w:color w:val="auto"/>
        </w:rPr>
        <w:t>“</w:t>
      </w:r>
      <w:r w:rsidRPr="00526091">
        <w:rPr>
          <w:color w:val="auto"/>
        </w:rPr>
        <w:t>Love not the world, nor the things in the world</w:t>
      </w:r>
      <w:r w:rsidR="004F26F1" w:rsidRPr="00526091">
        <w:rPr>
          <w:color w:val="auto"/>
        </w:rPr>
        <w:t>”</w:t>
      </w:r>
      <w:r w:rsidR="009B2024" w:rsidRPr="00526091">
        <w:rPr>
          <w:color w:val="auto"/>
        </w:rPr>
        <w:t xml:space="preserve">.  </w:t>
      </w:r>
      <w:r w:rsidRPr="00526091">
        <w:rPr>
          <w:color w:val="auto"/>
        </w:rPr>
        <w:t>If there is to be further growth, and formation, we need to protect ourselves from being diverted by the world and the things of the world</w:t>
      </w:r>
      <w:r w:rsidR="009B2024" w:rsidRPr="00526091">
        <w:rPr>
          <w:color w:val="auto"/>
        </w:rPr>
        <w:t xml:space="preserve">.  </w:t>
      </w:r>
      <w:r w:rsidRPr="00526091">
        <w:rPr>
          <w:color w:val="auto"/>
        </w:rPr>
        <w:t xml:space="preserve">This would not only apply to younger persons, but to all of us, because we can all be diverted, unless we have </w:t>
      </w:r>
      <w:r w:rsidR="004F26F1" w:rsidRPr="00526091">
        <w:rPr>
          <w:color w:val="auto"/>
        </w:rPr>
        <w:t>“</w:t>
      </w:r>
      <w:r w:rsidRPr="00526091">
        <w:rPr>
          <w:color w:val="auto"/>
        </w:rPr>
        <w:t>known him that is from the beginning</w:t>
      </w:r>
      <w:r w:rsidR="004F26F1" w:rsidRPr="00526091">
        <w:rPr>
          <w:color w:val="auto"/>
        </w:rPr>
        <w:t>”</w:t>
      </w:r>
      <w:r w:rsidRPr="00526091">
        <w:rPr>
          <w:color w:val="auto"/>
        </w:rPr>
        <w:t>, which would be fulness of growth in John</w:t>
      </w:r>
      <w:r w:rsidR="004F26F1" w:rsidRPr="00526091">
        <w:rPr>
          <w:color w:val="auto"/>
        </w:rPr>
        <w:t>’</w:t>
      </w:r>
      <w:r w:rsidRPr="00526091">
        <w:rPr>
          <w:color w:val="auto"/>
        </w:rPr>
        <w:t>s family</w:t>
      </w:r>
      <w:r w:rsidR="009B2024" w:rsidRPr="00526091">
        <w:rPr>
          <w:color w:val="auto"/>
        </w:rPr>
        <w:t xml:space="preserve">.  </w:t>
      </w:r>
      <w:r w:rsidRPr="00526091">
        <w:rPr>
          <w:color w:val="auto"/>
        </w:rPr>
        <w:t xml:space="preserve">Such were at a stage where John addresses them as fathers, </w:t>
      </w:r>
      <w:r w:rsidR="004F26F1" w:rsidRPr="00526091">
        <w:rPr>
          <w:color w:val="auto"/>
        </w:rPr>
        <w:t>“</w:t>
      </w:r>
      <w:r w:rsidRPr="00526091">
        <w:rPr>
          <w:color w:val="auto"/>
        </w:rPr>
        <w:t>Ye have known him that is from the beginning</w:t>
      </w:r>
      <w:r w:rsidR="004F26F1" w:rsidRPr="00526091">
        <w:rPr>
          <w:color w:val="auto"/>
        </w:rPr>
        <w:t>”</w:t>
      </w:r>
      <w:r w:rsidR="009B2024" w:rsidRPr="00526091">
        <w:rPr>
          <w:color w:val="auto"/>
        </w:rPr>
        <w:t xml:space="preserve">.  </w:t>
      </w:r>
      <w:r w:rsidRPr="00526091">
        <w:rPr>
          <w:color w:val="auto"/>
        </w:rPr>
        <w:t>There is a certain stability reached, but I do not know how many of us would have reached that</w:t>
      </w:r>
      <w:r w:rsidR="009B2024" w:rsidRPr="00526091">
        <w:rPr>
          <w:color w:val="auto"/>
        </w:rPr>
        <w:t xml:space="preserve">.  </w:t>
      </w:r>
      <w:r w:rsidRPr="00526091">
        <w:rPr>
          <w:color w:val="auto"/>
        </w:rPr>
        <w:t>Therefore this intermediate stage is so important, that we should persevere</w:t>
      </w:r>
      <w:r w:rsidR="009B2024" w:rsidRPr="00526091">
        <w:rPr>
          <w:color w:val="auto"/>
        </w:rPr>
        <w:t xml:space="preserve">.  </w:t>
      </w:r>
      <w:r w:rsidR="004F26F1" w:rsidRPr="00526091">
        <w:rPr>
          <w:color w:val="auto"/>
        </w:rPr>
        <w:t>“</w:t>
      </w:r>
      <w:r w:rsidRPr="00526091">
        <w:rPr>
          <w:color w:val="auto"/>
        </w:rPr>
        <w:t>They persevered in the teaching and fellowship of the apostles, in breaking of bread and prayers</w:t>
      </w:r>
      <w:r w:rsidR="004F26F1" w:rsidRPr="00526091">
        <w:rPr>
          <w:color w:val="auto"/>
        </w:rPr>
        <w:t>”</w:t>
      </w:r>
      <w:r w:rsidRPr="00526091">
        <w:rPr>
          <w:color w:val="auto"/>
        </w:rPr>
        <w:t>, Acts 2: 42</w:t>
      </w:r>
      <w:r w:rsidR="009B2024" w:rsidRPr="00526091">
        <w:rPr>
          <w:color w:val="auto"/>
        </w:rPr>
        <w:t xml:space="preserve">.  </w:t>
      </w:r>
      <w:r w:rsidRPr="00526091">
        <w:rPr>
          <w:color w:val="auto"/>
        </w:rPr>
        <w:t xml:space="preserve">John continues, </w:t>
      </w:r>
      <w:r w:rsidR="004F26F1" w:rsidRPr="00526091">
        <w:rPr>
          <w:color w:val="auto"/>
        </w:rPr>
        <w:t>“</w:t>
      </w:r>
      <w:r w:rsidRPr="00526091">
        <w:rPr>
          <w:color w:val="auto"/>
        </w:rPr>
        <w:t>Love not the world, nor the things in the world</w:t>
      </w:r>
      <w:r w:rsidR="009B2024" w:rsidRPr="00526091">
        <w:rPr>
          <w:color w:val="auto"/>
        </w:rPr>
        <w:t xml:space="preserve">.  </w:t>
      </w:r>
      <w:r w:rsidRPr="00526091">
        <w:rPr>
          <w:color w:val="auto"/>
        </w:rPr>
        <w:t>If any one love the world, the love of the Father is not in him; because all that is in the world, the lust of the flesh, and the lust of the eyes, and the pride of life, is not of the Father but is of the world</w:t>
      </w:r>
      <w:r w:rsidR="004F26F1" w:rsidRPr="00526091">
        <w:rPr>
          <w:color w:val="auto"/>
        </w:rPr>
        <w:t>”</w:t>
      </w:r>
      <w:r w:rsidR="009B2024" w:rsidRPr="00526091">
        <w:rPr>
          <w:color w:val="auto"/>
        </w:rPr>
        <w:t xml:space="preserve">.  </w:t>
      </w:r>
      <w:r w:rsidRPr="00526091">
        <w:rPr>
          <w:color w:val="auto"/>
        </w:rPr>
        <w:t>How near these things are to us!  We do not need to take a journey to come under the influence of these things</w:t>
      </w:r>
      <w:r w:rsidR="009B2024" w:rsidRPr="00526091">
        <w:rPr>
          <w:color w:val="auto"/>
        </w:rPr>
        <w:t xml:space="preserve">.  </w:t>
      </w:r>
      <w:r w:rsidRPr="00526091">
        <w:rPr>
          <w:color w:val="auto"/>
        </w:rPr>
        <w:t>They are in every one of us, in the flesh in us</w:t>
      </w:r>
      <w:r w:rsidR="009B2024" w:rsidRPr="00526091">
        <w:rPr>
          <w:color w:val="auto"/>
        </w:rPr>
        <w:t xml:space="preserve">.  </w:t>
      </w:r>
      <w:r w:rsidRPr="00526091">
        <w:rPr>
          <w:color w:val="auto"/>
        </w:rPr>
        <w:t>The safeguard is the love of the Father</w:t>
      </w:r>
      <w:r w:rsidR="009B2024" w:rsidRPr="00526091">
        <w:rPr>
          <w:color w:val="auto"/>
        </w:rPr>
        <w:t xml:space="preserve">.  </w:t>
      </w:r>
    </w:p>
    <w:p w14:paraId="002EC248" w14:textId="7B0C1639" w:rsidR="000C209C" w:rsidRPr="00526091" w:rsidRDefault="000C209C" w:rsidP="000C209C">
      <w:pPr>
        <w:pStyle w:val="Default"/>
        <w:spacing w:before="120"/>
        <w:ind w:firstLine="720"/>
        <w:jc w:val="both"/>
        <w:rPr>
          <w:color w:val="auto"/>
        </w:rPr>
      </w:pPr>
      <w:r w:rsidRPr="00526091">
        <w:rPr>
          <w:color w:val="auto"/>
        </w:rPr>
        <w:t>Now I would like to refer to three young men in the Old Testament who would be examples for us</w:t>
      </w:r>
      <w:r w:rsidR="009B2024" w:rsidRPr="00526091">
        <w:rPr>
          <w:color w:val="auto"/>
        </w:rPr>
        <w:t xml:space="preserve">.  </w:t>
      </w:r>
      <w:r w:rsidRPr="00526091">
        <w:rPr>
          <w:color w:val="auto"/>
        </w:rPr>
        <w:t>They had come to an intermediate stage of growth, and they go on to become fathers</w:t>
      </w:r>
      <w:r w:rsidR="009B2024" w:rsidRPr="00526091">
        <w:rPr>
          <w:color w:val="auto"/>
        </w:rPr>
        <w:t xml:space="preserve">.  </w:t>
      </w:r>
      <w:r w:rsidRPr="00526091">
        <w:rPr>
          <w:color w:val="auto"/>
        </w:rPr>
        <w:t>The first is Joseph who at seventeen years of age was feeding the flock with his brethren</w:t>
      </w:r>
      <w:r w:rsidR="009B2024" w:rsidRPr="00526091">
        <w:rPr>
          <w:color w:val="auto"/>
        </w:rPr>
        <w:t xml:space="preserve">.  </w:t>
      </w:r>
      <w:r w:rsidRPr="00526091">
        <w:rPr>
          <w:color w:val="auto"/>
        </w:rPr>
        <w:t>He had found a circle of interest according to the will of God, according to what the Lord would have him do</w:t>
      </w:r>
      <w:r w:rsidR="009B2024" w:rsidRPr="00526091">
        <w:rPr>
          <w:color w:val="auto"/>
        </w:rPr>
        <w:t xml:space="preserve">.  </w:t>
      </w:r>
      <w:r w:rsidRPr="00526091">
        <w:rPr>
          <w:color w:val="auto"/>
        </w:rPr>
        <w:t>He had found sufficient scope for his energies</w:t>
      </w:r>
      <w:r w:rsidR="009B2024" w:rsidRPr="00526091">
        <w:rPr>
          <w:color w:val="auto"/>
        </w:rPr>
        <w:t xml:space="preserve">.  </w:t>
      </w:r>
      <w:r w:rsidRPr="00526091">
        <w:rPr>
          <w:color w:val="auto"/>
        </w:rPr>
        <w:t>He was strong, he was feeding the flock with his brethren</w:t>
      </w:r>
      <w:r w:rsidR="009B2024" w:rsidRPr="00526091">
        <w:rPr>
          <w:color w:val="auto"/>
        </w:rPr>
        <w:t xml:space="preserve">.  </w:t>
      </w:r>
      <w:r w:rsidRPr="00526091">
        <w:rPr>
          <w:color w:val="auto"/>
        </w:rPr>
        <w:t>He had overcome the wicked one</w:t>
      </w:r>
      <w:r w:rsidR="009B2024" w:rsidRPr="00526091">
        <w:rPr>
          <w:color w:val="auto"/>
        </w:rPr>
        <w:t xml:space="preserve">.  </w:t>
      </w:r>
      <w:r w:rsidRPr="00526091">
        <w:rPr>
          <w:color w:val="auto"/>
        </w:rPr>
        <w:t>He had no fellowship with the evil discourse of his brethren, who had the same father</w:t>
      </w:r>
      <w:r w:rsidR="009B2024" w:rsidRPr="00526091">
        <w:rPr>
          <w:color w:val="auto"/>
        </w:rPr>
        <w:t xml:space="preserve">.  </w:t>
      </w:r>
      <w:r w:rsidRPr="00526091">
        <w:rPr>
          <w:color w:val="auto"/>
        </w:rPr>
        <w:t>He had overcome the wicked one</w:t>
      </w:r>
      <w:r w:rsidR="009B2024" w:rsidRPr="00526091">
        <w:rPr>
          <w:color w:val="auto"/>
        </w:rPr>
        <w:t xml:space="preserve">.  </w:t>
      </w:r>
      <w:r w:rsidRPr="00526091">
        <w:rPr>
          <w:color w:val="auto"/>
        </w:rPr>
        <w:t>He had a judgment and could confide in his father Jacob as to his judgment of the evil discourse of his brethren</w:t>
      </w:r>
      <w:r w:rsidR="009B2024" w:rsidRPr="00526091">
        <w:rPr>
          <w:color w:val="auto"/>
        </w:rPr>
        <w:t xml:space="preserve">.  </w:t>
      </w:r>
      <w:r w:rsidRPr="00526091">
        <w:rPr>
          <w:color w:val="auto"/>
        </w:rPr>
        <w:t>He kept himself, and he was loved by his father</w:t>
      </w:r>
      <w:r w:rsidR="009B2024" w:rsidRPr="00526091">
        <w:rPr>
          <w:color w:val="auto"/>
        </w:rPr>
        <w:t xml:space="preserve">.  </w:t>
      </w:r>
      <w:r w:rsidR="004F26F1" w:rsidRPr="00526091">
        <w:rPr>
          <w:color w:val="auto"/>
        </w:rPr>
        <w:t>“</w:t>
      </w:r>
      <w:r w:rsidRPr="00526091">
        <w:rPr>
          <w:color w:val="auto"/>
        </w:rPr>
        <w:t>If any one love the world, the love of the Father is not in him</w:t>
      </w:r>
      <w:r w:rsidR="004F26F1" w:rsidRPr="00526091">
        <w:rPr>
          <w:color w:val="auto"/>
        </w:rPr>
        <w:t>”</w:t>
      </w:r>
      <w:r w:rsidR="009B2024" w:rsidRPr="00526091">
        <w:rPr>
          <w:color w:val="auto"/>
        </w:rPr>
        <w:t xml:space="preserve">.  </w:t>
      </w:r>
      <w:r w:rsidRPr="00526091">
        <w:rPr>
          <w:color w:val="auto"/>
        </w:rPr>
        <w:t>Joseph had the love of his father in him</w:t>
      </w:r>
      <w:r w:rsidR="009B2024" w:rsidRPr="00526091">
        <w:rPr>
          <w:color w:val="auto"/>
        </w:rPr>
        <w:t xml:space="preserve">.  </w:t>
      </w:r>
      <w:r w:rsidRPr="00526091">
        <w:rPr>
          <w:color w:val="auto"/>
        </w:rPr>
        <w:t xml:space="preserve">He found this circle of interests and he was in the </w:t>
      </w:r>
      <w:r w:rsidRPr="00526091">
        <w:rPr>
          <w:color w:val="auto"/>
        </w:rPr>
        <w:lastRenderedPageBreak/>
        <w:t>enjoyment of the love of his father</w:t>
      </w:r>
      <w:r w:rsidR="009B2024" w:rsidRPr="00526091">
        <w:rPr>
          <w:color w:val="auto"/>
        </w:rPr>
        <w:t xml:space="preserve">.  </w:t>
      </w:r>
      <w:r w:rsidRPr="00526091">
        <w:rPr>
          <w:color w:val="auto"/>
        </w:rPr>
        <w:t>What a protective circle this is!  What salvation it was for Joseph to find an environment in which he could breathe freely!  In the strength of the love of his father, he went through the sufferings which his brethren subjected him to, being sold into Egypt</w:t>
      </w:r>
      <w:r w:rsidR="009B2024" w:rsidRPr="00526091">
        <w:rPr>
          <w:color w:val="auto"/>
        </w:rPr>
        <w:t xml:space="preserve">.  </w:t>
      </w:r>
      <w:r w:rsidRPr="00526091">
        <w:rPr>
          <w:color w:val="auto"/>
        </w:rPr>
        <w:t>He had thirteen years of suffering in Egypt</w:t>
      </w:r>
      <w:r w:rsidR="009B2024" w:rsidRPr="00526091">
        <w:rPr>
          <w:color w:val="auto"/>
        </w:rPr>
        <w:t xml:space="preserve">.  </w:t>
      </w:r>
      <w:r w:rsidRPr="00526091">
        <w:rPr>
          <w:color w:val="auto"/>
        </w:rPr>
        <w:t>What sustained him?  It was on the one hand the enjoyment of his father</w:t>
      </w:r>
      <w:r w:rsidR="004F26F1" w:rsidRPr="00526091">
        <w:rPr>
          <w:color w:val="auto"/>
        </w:rPr>
        <w:t>’</w:t>
      </w:r>
      <w:r w:rsidRPr="00526091">
        <w:rPr>
          <w:color w:val="auto"/>
        </w:rPr>
        <w:t>s love, and on the other hand the light imparted to him by God in the dreams he had</w:t>
      </w:r>
      <w:r w:rsidR="009B2024" w:rsidRPr="00526091">
        <w:rPr>
          <w:color w:val="auto"/>
        </w:rPr>
        <w:t xml:space="preserve">.  </w:t>
      </w:r>
      <w:r w:rsidRPr="00526091">
        <w:rPr>
          <w:color w:val="auto"/>
        </w:rPr>
        <w:t>See what a privileged area this is to be in, to find in the Christian circle a circle of interests to which we can direct our energies and apply ourselves</w:t>
      </w:r>
      <w:r w:rsidR="009B2024" w:rsidRPr="00526091">
        <w:rPr>
          <w:color w:val="auto"/>
        </w:rPr>
        <w:t xml:space="preserve">.  </w:t>
      </w:r>
    </w:p>
    <w:p w14:paraId="1CDFF623" w14:textId="6B3D82D8" w:rsidR="000C209C" w:rsidRPr="00526091" w:rsidRDefault="000C209C" w:rsidP="000C209C">
      <w:pPr>
        <w:pStyle w:val="Default"/>
        <w:spacing w:before="120"/>
        <w:ind w:firstLine="720"/>
        <w:jc w:val="both"/>
        <w:rPr>
          <w:color w:val="auto"/>
        </w:rPr>
      </w:pPr>
      <w:r w:rsidRPr="00526091">
        <w:rPr>
          <w:color w:val="auto"/>
        </w:rPr>
        <w:t>The next one I would speak about is David</w:t>
      </w:r>
      <w:r w:rsidR="009B2024" w:rsidRPr="00526091">
        <w:rPr>
          <w:color w:val="auto"/>
        </w:rPr>
        <w:t xml:space="preserve">.  </w:t>
      </w:r>
      <w:r w:rsidRPr="00526091">
        <w:rPr>
          <w:color w:val="auto"/>
        </w:rPr>
        <w:t>He began as a young man</w:t>
      </w:r>
      <w:r w:rsidR="009B2024" w:rsidRPr="00526091">
        <w:rPr>
          <w:color w:val="auto"/>
        </w:rPr>
        <w:t xml:space="preserve">.  </w:t>
      </w:r>
      <w:r w:rsidRPr="00526091">
        <w:rPr>
          <w:color w:val="auto"/>
        </w:rPr>
        <w:t>He fed his father</w:t>
      </w:r>
      <w:r w:rsidR="004F26F1" w:rsidRPr="00526091">
        <w:rPr>
          <w:color w:val="auto"/>
        </w:rPr>
        <w:t>’</w:t>
      </w:r>
      <w:r w:rsidRPr="00526091">
        <w:rPr>
          <w:color w:val="auto"/>
        </w:rPr>
        <w:t>s flock at Bethlehem</w:t>
      </w:r>
      <w:r w:rsidR="009B2024" w:rsidRPr="00526091">
        <w:rPr>
          <w:color w:val="auto"/>
        </w:rPr>
        <w:t xml:space="preserve">.  </w:t>
      </w:r>
      <w:r w:rsidRPr="00526091">
        <w:rPr>
          <w:color w:val="auto"/>
        </w:rPr>
        <w:t>He overcame the wicked one</w:t>
      </w:r>
      <w:r w:rsidR="009B2024" w:rsidRPr="00526091">
        <w:rPr>
          <w:color w:val="auto"/>
        </w:rPr>
        <w:t xml:space="preserve">.  </w:t>
      </w:r>
      <w:r w:rsidRPr="00526091">
        <w:rPr>
          <w:color w:val="auto"/>
        </w:rPr>
        <w:t>As a very young man he slew the lion and the bear</w:t>
      </w:r>
      <w:r w:rsidR="009B2024" w:rsidRPr="00526091">
        <w:rPr>
          <w:color w:val="auto"/>
        </w:rPr>
        <w:t xml:space="preserve">.  </w:t>
      </w:r>
      <w:r w:rsidRPr="00526091">
        <w:rPr>
          <w:color w:val="auto"/>
        </w:rPr>
        <w:t>He knew what it was to overcome</w:t>
      </w:r>
      <w:r w:rsidR="009B2024" w:rsidRPr="00526091">
        <w:rPr>
          <w:color w:val="auto"/>
        </w:rPr>
        <w:t xml:space="preserve">.  </w:t>
      </w:r>
      <w:r w:rsidRPr="00526091">
        <w:rPr>
          <w:color w:val="auto"/>
        </w:rPr>
        <w:t>He knew what it was to be in victory, according to his measure</w:t>
      </w:r>
      <w:r w:rsidR="009B2024" w:rsidRPr="00526091">
        <w:rPr>
          <w:color w:val="auto"/>
        </w:rPr>
        <w:t xml:space="preserve">.  </w:t>
      </w:r>
      <w:r w:rsidRPr="00526091">
        <w:rPr>
          <w:color w:val="auto"/>
        </w:rPr>
        <w:t>We might never have known that, because it was his own secret history, had it not been that Saul tried to dissuade him from meeting Goliath</w:t>
      </w:r>
      <w:r w:rsidR="009B2024" w:rsidRPr="00526091">
        <w:rPr>
          <w:color w:val="auto"/>
        </w:rPr>
        <w:t xml:space="preserve">.  </w:t>
      </w:r>
      <w:r w:rsidRPr="00526091">
        <w:rPr>
          <w:color w:val="auto"/>
        </w:rPr>
        <w:t>David tells him the secret, that he knew a better armour than Saul</w:t>
      </w:r>
      <w:r w:rsidR="004F26F1" w:rsidRPr="00526091">
        <w:rPr>
          <w:color w:val="auto"/>
        </w:rPr>
        <w:t>’</w:t>
      </w:r>
      <w:r w:rsidRPr="00526091">
        <w:rPr>
          <w:color w:val="auto"/>
        </w:rPr>
        <w:t xml:space="preserve">s; he had </w:t>
      </w:r>
      <w:r w:rsidRPr="00526091">
        <w:rPr>
          <w:i/>
          <w:color w:val="auto"/>
        </w:rPr>
        <w:t xml:space="preserve">proved </w:t>
      </w:r>
      <w:r w:rsidRPr="00526091">
        <w:rPr>
          <w:color w:val="auto"/>
        </w:rPr>
        <w:t>it</w:t>
      </w:r>
      <w:r w:rsidR="009B2024" w:rsidRPr="00526091">
        <w:rPr>
          <w:color w:val="auto"/>
        </w:rPr>
        <w:t xml:space="preserve">.  </w:t>
      </w:r>
      <w:r w:rsidRPr="00526091">
        <w:rPr>
          <w:color w:val="auto"/>
        </w:rPr>
        <w:t>He had devoted his energies to feeding his father</w:t>
      </w:r>
      <w:r w:rsidR="004F26F1" w:rsidRPr="00526091">
        <w:rPr>
          <w:color w:val="auto"/>
        </w:rPr>
        <w:t>’</w:t>
      </w:r>
      <w:r w:rsidRPr="00526091">
        <w:rPr>
          <w:color w:val="auto"/>
        </w:rPr>
        <w:t>s sheep at Bethlehem</w:t>
      </w:r>
      <w:r w:rsidR="009B2024" w:rsidRPr="00526091">
        <w:rPr>
          <w:color w:val="auto"/>
        </w:rPr>
        <w:t xml:space="preserve">.  </w:t>
      </w:r>
      <w:r w:rsidRPr="00526091">
        <w:rPr>
          <w:color w:val="auto"/>
        </w:rPr>
        <w:t>It would be like the local company; we are to devote our energies to promoting the Lord</w:t>
      </w:r>
      <w:r w:rsidR="004F26F1" w:rsidRPr="00526091">
        <w:rPr>
          <w:color w:val="auto"/>
        </w:rPr>
        <w:t>’</w:t>
      </w:r>
      <w:r w:rsidRPr="00526091">
        <w:rPr>
          <w:color w:val="auto"/>
        </w:rPr>
        <w:t>s interests in the places in which we are</w:t>
      </w:r>
      <w:r w:rsidR="009B2024" w:rsidRPr="00526091">
        <w:rPr>
          <w:color w:val="auto"/>
        </w:rPr>
        <w:t xml:space="preserve">.  </w:t>
      </w:r>
      <w:r w:rsidRPr="00526091">
        <w:rPr>
          <w:color w:val="auto"/>
        </w:rPr>
        <w:t>We find that Saul sends for him to come into his court and play with the harp to remove the evil spirit, but David went back to feed his father</w:t>
      </w:r>
      <w:r w:rsidR="004F26F1" w:rsidRPr="00526091">
        <w:rPr>
          <w:color w:val="auto"/>
        </w:rPr>
        <w:t>’</w:t>
      </w:r>
      <w:r w:rsidRPr="00526091">
        <w:rPr>
          <w:color w:val="auto"/>
        </w:rPr>
        <w:t>s flock at Bethlehem</w:t>
      </w:r>
      <w:r w:rsidR="009B2024" w:rsidRPr="00526091">
        <w:rPr>
          <w:color w:val="auto"/>
        </w:rPr>
        <w:t xml:space="preserve">.  </w:t>
      </w:r>
      <w:r w:rsidRPr="00526091">
        <w:rPr>
          <w:color w:val="auto"/>
        </w:rPr>
        <w:t>He knew what it was to find locally a circle of interests for his energies, to which he committed himself</w:t>
      </w:r>
      <w:r w:rsidR="009B2024" w:rsidRPr="00526091">
        <w:rPr>
          <w:color w:val="auto"/>
        </w:rPr>
        <w:t xml:space="preserve">.  </w:t>
      </w:r>
      <w:r w:rsidRPr="00526091">
        <w:rPr>
          <w:color w:val="auto"/>
        </w:rPr>
        <w:t>He found salvation and he was able to grow according to God in that environment</w:t>
      </w:r>
      <w:r w:rsidR="009B2024" w:rsidRPr="00526091">
        <w:rPr>
          <w:color w:val="auto"/>
        </w:rPr>
        <w:t xml:space="preserve">.  </w:t>
      </w:r>
      <w:r w:rsidRPr="00526091">
        <w:rPr>
          <w:color w:val="auto"/>
        </w:rPr>
        <w:t>Also, David got light early as to the ark, which would be Christ typically</w:t>
      </w:r>
      <w:r w:rsidR="009B2024" w:rsidRPr="00526091">
        <w:rPr>
          <w:color w:val="auto"/>
        </w:rPr>
        <w:t xml:space="preserve">.  </w:t>
      </w:r>
    </w:p>
    <w:p w14:paraId="56F2561C" w14:textId="0B763CEC" w:rsidR="000C209C" w:rsidRPr="00526091" w:rsidRDefault="000C209C" w:rsidP="000C209C">
      <w:pPr>
        <w:pStyle w:val="Default"/>
        <w:spacing w:before="120"/>
        <w:ind w:firstLine="720"/>
        <w:jc w:val="both"/>
        <w:rPr>
          <w:color w:val="auto"/>
        </w:rPr>
      </w:pPr>
      <w:r w:rsidRPr="00526091">
        <w:rPr>
          <w:color w:val="auto"/>
        </w:rPr>
        <w:t>The third one is Daniel, who was also young</w:t>
      </w:r>
      <w:r w:rsidR="009B2024" w:rsidRPr="00526091">
        <w:rPr>
          <w:color w:val="auto"/>
        </w:rPr>
        <w:t xml:space="preserve">.  </w:t>
      </w:r>
      <w:r w:rsidRPr="00526091">
        <w:rPr>
          <w:color w:val="auto"/>
        </w:rPr>
        <w:t>He had light as to Jerusalem, and although he was carried captive and put in very trying circumstances, he was able to overcome the wicked one</w:t>
      </w:r>
      <w:r w:rsidR="009B2024" w:rsidRPr="00526091">
        <w:rPr>
          <w:color w:val="auto"/>
        </w:rPr>
        <w:t xml:space="preserve">.  </w:t>
      </w:r>
      <w:r w:rsidRPr="00526091">
        <w:rPr>
          <w:color w:val="auto"/>
        </w:rPr>
        <w:t>He reached this intermediate stage of growth that John would refer to as his young men, and he goes on to fatherhood</w:t>
      </w:r>
      <w:r w:rsidR="009B2024" w:rsidRPr="00526091">
        <w:rPr>
          <w:color w:val="auto"/>
        </w:rPr>
        <w:t xml:space="preserve">.  </w:t>
      </w:r>
      <w:r w:rsidRPr="00526091">
        <w:rPr>
          <w:color w:val="auto"/>
        </w:rPr>
        <w:t>He becomes an old man, and what a father he became among the captives!  He prayed, and what light God was able to impart to Daniel!  He as a young man refused the king</w:t>
      </w:r>
      <w:r w:rsidR="004F26F1" w:rsidRPr="00526091">
        <w:rPr>
          <w:color w:val="auto"/>
        </w:rPr>
        <w:t>’</w:t>
      </w:r>
      <w:r w:rsidRPr="00526091">
        <w:rPr>
          <w:color w:val="auto"/>
        </w:rPr>
        <w:t>s delicate food, and the wine which he drank, which would be so attractive to youth</w:t>
      </w:r>
      <w:r w:rsidR="009B2024" w:rsidRPr="00526091">
        <w:rPr>
          <w:color w:val="auto"/>
        </w:rPr>
        <w:t xml:space="preserve">.  </w:t>
      </w:r>
      <w:r w:rsidRPr="00526091">
        <w:rPr>
          <w:color w:val="auto"/>
        </w:rPr>
        <w:t>Not only did he refuse the king</w:t>
      </w:r>
      <w:r w:rsidR="004F26F1" w:rsidRPr="00526091">
        <w:rPr>
          <w:color w:val="auto"/>
        </w:rPr>
        <w:t>’</w:t>
      </w:r>
      <w:r w:rsidRPr="00526091">
        <w:rPr>
          <w:color w:val="auto"/>
        </w:rPr>
        <w:t>s delicate food and the wine that he drank, but he told the man who was set over them what to give them</w:t>
      </w:r>
      <w:r w:rsidR="009B2024" w:rsidRPr="00526091">
        <w:rPr>
          <w:color w:val="auto"/>
        </w:rPr>
        <w:t xml:space="preserve">.  </w:t>
      </w:r>
      <w:r w:rsidRPr="00526091">
        <w:rPr>
          <w:color w:val="auto"/>
        </w:rPr>
        <w:t xml:space="preserve">He said, </w:t>
      </w:r>
      <w:r w:rsidR="004F26F1" w:rsidRPr="00526091">
        <w:rPr>
          <w:color w:val="auto"/>
        </w:rPr>
        <w:t>‘</w:t>
      </w:r>
      <w:r w:rsidRPr="00526091">
        <w:rPr>
          <w:color w:val="auto"/>
        </w:rPr>
        <w:t>Give us pulse and water</w:t>
      </w:r>
      <w:r w:rsidR="004F26F1" w:rsidRPr="00526091">
        <w:rPr>
          <w:color w:val="auto"/>
        </w:rPr>
        <w:t>’</w:t>
      </w:r>
      <w:r w:rsidRPr="00526091">
        <w:rPr>
          <w:color w:val="auto"/>
        </w:rPr>
        <w:t xml:space="preserve">, which would be most </w:t>
      </w:r>
      <w:r w:rsidRPr="00526091">
        <w:rPr>
          <w:color w:val="auto"/>
        </w:rPr>
        <w:lastRenderedPageBreak/>
        <w:t>unattractive to the natural mind</w:t>
      </w:r>
      <w:r w:rsidR="009B2024" w:rsidRPr="00526091">
        <w:rPr>
          <w:color w:val="auto"/>
        </w:rPr>
        <w:t xml:space="preserve">.  </w:t>
      </w:r>
      <w:r w:rsidRPr="00526091">
        <w:rPr>
          <w:color w:val="auto"/>
        </w:rPr>
        <w:t>He developed a taste for the truth, for the Scriptures, for accredited ministry</w:t>
      </w:r>
      <w:r w:rsidR="009B2024" w:rsidRPr="00526091">
        <w:rPr>
          <w:color w:val="auto"/>
        </w:rPr>
        <w:t xml:space="preserve">.  </w:t>
      </w:r>
      <w:r w:rsidRPr="00526091">
        <w:rPr>
          <w:color w:val="auto"/>
        </w:rPr>
        <w:t>He preferred it</w:t>
      </w:r>
      <w:r w:rsidR="009B2024" w:rsidRPr="00526091">
        <w:rPr>
          <w:color w:val="auto"/>
        </w:rPr>
        <w:t xml:space="preserve">.  </w:t>
      </w:r>
      <w:r w:rsidRPr="00526091">
        <w:rPr>
          <w:color w:val="auto"/>
        </w:rPr>
        <w:t>Think of that!—He preferred it!  He chose it, rather than what was so attractive to the flesh</w:t>
      </w:r>
      <w:r w:rsidR="009B2024" w:rsidRPr="00526091">
        <w:rPr>
          <w:color w:val="auto"/>
        </w:rPr>
        <w:t xml:space="preserve">.  </w:t>
      </w:r>
      <w:r w:rsidR="004F26F1" w:rsidRPr="00526091">
        <w:rPr>
          <w:color w:val="auto"/>
        </w:rPr>
        <w:t>“</w:t>
      </w:r>
      <w:r w:rsidRPr="00526091">
        <w:rPr>
          <w:color w:val="auto"/>
        </w:rPr>
        <w:t>Love not the world, nor the things in the world</w:t>
      </w:r>
      <w:r w:rsidR="004F26F1" w:rsidRPr="00526091">
        <w:rPr>
          <w:color w:val="auto"/>
        </w:rPr>
        <w:t>”</w:t>
      </w:r>
      <w:r w:rsidRPr="00526091">
        <w:rPr>
          <w:color w:val="auto"/>
        </w:rPr>
        <w:t>; that was Daniel</w:t>
      </w:r>
      <w:r w:rsidR="009B2024" w:rsidRPr="00526091">
        <w:rPr>
          <w:color w:val="auto"/>
        </w:rPr>
        <w:t xml:space="preserve">.  </w:t>
      </w:r>
      <w:r w:rsidRPr="00526091">
        <w:rPr>
          <w:color w:val="auto"/>
        </w:rPr>
        <w:t>He became an overcomer</w:t>
      </w:r>
      <w:r w:rsidR="009B2024" w:rsidRPr="00526091">
        <w:rPr>
          <w:color w:val="auto"/>
        </w:rPr>
        <w:t xml:space="preserve">.  </w:t>
      </w:r>
    </w:p>
    <w:p w14:paraId="29DE5DA5" w14:textId="087CF2F6" w:rsidR="000C209C" w:rsidRPr="00526091" w:rsidRDefault="000C209C" w:rsidP="000C209C">
      <w:pPr>
        <w:pStyle w:val="Default"/>
        <w:spacing w:before="120"/>
        <w:ind w:firstLine="720"/>
        <w:jc w:val="both"/>
        <w:rPr>
          <w:color w:val="auto"/>
        </w:rPr>
      </w:pPr>
      <w:r w:rsidRPr="00526091">
        <w:rPr>
          <w:color w:val="auto"/>
        </w:rPr>
        <w:t>These young men in the Old Testament would encourage us to commit ourselves, encourage us to persevere, to go on to full growth</w:t>
      </w:r>
      <w:r w:rsidR="009B2024" w:rsidRPr="00526091">
        <w:rPr>
          <w:color w:val="auto"/>
        </w:rPr>
        <w:t xml:space="preserve">.  </w:t>
      </w:r>
      <w:r w:rsidRPr="00526091">
        <w:rPr>
          <w:color w:val="auto"/>
        </w:rPr>
        <w:t xml:space="preserve">We were reminded in Edinburgh recently that the divine objective for us all is full growth, </w:t>
      </w:r>
      <w:r w:rsidR="004F26F1" w:rsidRPr="00526091">
        <w:rPr>
          <w:color w:val="auto"/>
        </w:rPr>
        <w:t>“</w:t>
      </w:r>
      <w:r w:rsidRPr="00526091">
        <w:rPr>
          <w:color w:val="auto"/>
        </w:rPr>
        <w:t xml:space="preserve">until we all arrive </w:t>
      </w:r>
      <w:r w:rsidR="009B2024" w:rsidRPr="00526091">
        <w:rPr>
          <w:color w:val="auto"/>
        </w:rPr>
        <w:t xml:space="preserve">... </w:t>
      </w:r>
      <w:r w:rsidRPr="00526091">
        <w:rPr>
          <w:color w:val="auto"/>
        </w:rPr>
        <w:t>at the full-grown man, at the measure of the stature of the fulness of the Christ</w:t>
      </w:r>
      <w:r w:rsidR="004F26F1" w:rsidRPr="00526091">
        <w:rPr>
          <w:color w:val="auto"/>
        </w:rPr>
        <w:t>”</w:t>
      </w:r>
      <w:r w:rsidRPr="00526091">
        <w:rPr>
          <w:color w:val="auto"/>
        </w:rPr>
        <w:t xml:space="preserve">, </w:t>
      </w:r>
      <w:r w:rsidR="00E5582F" w:rsidRPr="00526091">
        <w:rPr>
          <w:color w:val="auto"/>
        </w:rPr>
        <w:t>Eph</w:t>
      </w:r>
      <w:r w:rsidRPr="00526091">
        <w:rPr>
          <w:color w:val="auto"/>
        </w:rPr>
        <w:t xml:space="preserve"> 4: 13</w:t>
      </w:r>
      <w:r w:rsidR="009B2024" w:rsidRPr="00526091">
        <w:rPr>
          <w:color w:val="auto"/>
        </w:rPr>
        <w:t xml:space="preserve">.  </w:t>
      </w:r>
      <w:r w:rsidRPr="00526091">
        <w:rPr>
          <w:color w:val="auto"/>
        </w:rPr>
        <w:t>That calls for perseverance</w:t>
      </w:r>
      <w:r w:rsidR="009B2024" w:rsidRPr="00526091">
        <w:rPr>
          <w:color w:val="auto"/>
        </w:rPr>
        <w:t xml:space="preserve">.  </w:t>
      </w:r>
      <w:r w:rsidRPr="00526091">
        <w:rPr>
          <w:color w:val="auto"/>
        </w:rPr>
        <w:t>May the Lord encourage us, so that this work of formation may go on with every one of us</w:t>
      </w:r>
      <w:r w:rsidR="009B2024" w:rsidRPr="00526091">
        <w:rPr>
          <w:color w:val="auto"/>
        </w:rPr>
        <w:t xml:space="preserve">.  </w:t>
      </w:r>
      <w:r w:rsidRPr="00526091">
        <w:rPr>
          <w:color w:val="auto"/>
        </w:rPr>
        <w:t>It means that we commit ourselves and persevere, the Spirit helping us</w:t>
      </w:r>
      <w:r w:rsidR="009B2024" w:rsidRPr="00526091">
        <w:rPr>
          <w:color w:val="auto"/>
        </w:rPr>
        <w:t xml:space="preserve">.  </w:t>
      </w:r>
      <w:r w:rsidRPr="00526091">
        <w:rPr>
          <w:color w:val="auto"/>
        </w:rPr>
        <w:t xml:space="preserve">May it be so for His </w:t>
      </w:r>
      <w:r w:rsidR="00814ED4" w:rsidRPr="00526091">
        <w:rPr>
          <w:color w:val="auto"/>
        </w:rPr>
        <w:t>N</w:t>
      </w:r>
      <w:r w:rsidRPr="00526091">
        <w:rPr>
          <w:color w:val="auto"/>
        </w:rPr>
        <w:t>ame</w:t>
      </w:r>
      <w:r w:rsidR="004F26F1" w:rsidRPr="00526091">
        <w:rPr>
          <w:color w:val="auto"/>
        </w:rPr>
        <w:t>’</w:t>
      </w:r>
      <w:r w:rsidRPr="00526091">
        <w:rPr>
          <w:color w:val="auto"/>
        </w:rPr>
        <w:t>s sake</w:t>
      </w:r>
      <w:r w:rsidR="009B2024" w:rsidRPr="00526091">
        <w:rPr>
          <w:color w:val="auto"/>
        </w:rPr>
        <w:t xml:space="preserve">.  </w:t>
      </w:r>
    </w:p>
    <w:p w14:paraId="52BB44E1" w14:textId="77777777" w:rsidR="000C209C" w:rsidRPr="00C46821" w:rsidRDefault="000C209C" w:rsidP="000C209C">
      <w:pPr>
        <w:spacing w:before="120" w:after="0" w:line="240" w:lineRule="auto"/>
        <w:jc w:val="both"/>
        <w:rPr>
          <w:szCs w:val="24"/>
        </w:rPr>
      </w:pPr>
    </w:p>
    <w:p w14:paraId="754E3F95" w14:textId="77777777" w:rsidR="000C209C" w:rsidRPr="00C46821" w:rsidRDefault="000C209C" w:rsidP="000C209C">
      <w:pPr>
        <w:spacing w:before="120" w:after="0" w:line="240" w:lineRule="auto"/>
        <w:jc w:val="both"/>
        <w:rPr>
          <w:b/>
          <w:bCs/>
          <w:szCs w:val="24"/>
        </w:rPr>
      </w:pPr>
      <w:r w:rsidRPr="00C46821">
        <w:rPr>
          <w:b/>
          <w:bCs/>
          <w:szCs w:val="24"/>
        </w:rPr>
        <w:t xml:space="preserve">DUNDEE </w:t>
      </w:r>
    </w:p>
    <w:p w14:paraId="55EA1AC8" w14:textId="77777777" w:rsidR="000C209C" w:rsidRPr="00DB1EBB" w:rsidRDefault="000C209C" w:rsidP="000C209C">
      <w:pPr>
        <w:spacing w:before="120" w:after="0" w:line="240" w:lineRule="auto"/>
        <w:jc w:val="both"/>
        <w:rPr>
          <w:b/>
          <w:bCs/>
        </w:rPr>
      </w:pPr>
      <w:r w:rsidRPr="00C46821">
        <w:rPr>
          <w:b/>
          <w:bCs/>
          <w:szCs w:val="24"/>
        </w:rPr>
        <w:t>27</w:t>
      </w:r>
      <w:r w:rsidRPr="00C46821">
        <w:rPr>
          <w:b/>
          <w:bCs/>
          <w:szCs w:val="24"/>
          <w:vertAlign w:val="superscript"/>
        </w:rPr>
        <w:t>th</w:t>
      </w:r>
      <w:r w:rsidRPr="00C46821">
        <w:rPr>
          <w:b/>
          <w:bCs/>
          <w:szCs w:val="24"/>
        </w:rPr>
        <w:t xml:space="preserve"> September 1974</w:t>
      </w:r>
    </w:p>
    <w:p w14:paraId="11125AFA" w14:textId="77777777" w:rsidR="000C209C" w:rsidRPr="00FD428C" w:rsidRDefault="000C209C" w:rsidP="000C209C">
      <w:pPr>
        <w:spacing w:before="120" w:after="0" w:line="240" w:lineRule="auto"/>
        <w:jc w:val="center"/>
        <w:rPr>
          <w:rFonts w:cs="Times New Roman"/>
          <w:bCs/>
          <w:szCs w:val="24"/>
        </w:rPr>
      </w:pPr>
      <w:r w:rsidRPr="00FD428C">
        <w:rPr>
          <w:rFonts w:cs="Times New Roman"/>
          <w:bCs/>
          <w:szCs w:val="24"/>
        </w:rPr>
        <w:t>_____________________</w:t>
      </w:r>
    </w:p>
    <w:p w14:paraId="75257A42" w14:textId="77777777" w:rsidR="00FB4BC3" w:rsidRDefault="00FB4BC3" w:rsidP="000C209C">
      <w:pPr>
        <w:jc w:val="both"/>
      </w:pPr>
    </w:p>
    <w:p w14:paraId="722AFCA1" w14:textId="77777777" w:rsidR="00FB4BC3" w:rsidRDefault="00FB4BC3">
      <w:r>
        <w:br w:type="page"/>
      </w:r>
    </w:p>
    <w:p w14:paraId="3449FEE6" w14:textId="055FE99B" w:rsidR="00FB4BC3" w:rsidRDefault="00FB4BC3" w:rsidP="00FB4BC3">
      <w:pPr>
        <w:pStyle w:val="Heading1"/>
      </w:pPr>
      <w:bookmarkStart w:id="21" w:name="_Toc26879106"/>
      <w:bookmarkStart w:id="22" w:name="_Toc35685461"/>
      <w:r>
        <w:lastRenderedPageBreak/>
        <w:t>ADMINISTRATION</w:t>
      </w:r>
      <w:bookmarkEnd w:id="21"/>
      <w:bookmarkEnd w:id="22"/>
    </w:p>
    <w:p w14:paraId="5BB53DA2" w14:textId="77777777" w:rsidR="00FB4BC3" w:rsidRPr="00FB4BC3" w:rsidRDefault="00FB4BC3" w:rsidP="00FB4BC3">
      <w:pPr>
        <w:spacing w:before="120" w:after="0" w:line="240" w:lineRule="auto"/>
        <w:jc w:val="both"/>
        <w:rPr>
          <w:b/>
          <w:bCs/>
        </w:rPr>
      </w:pPr>
      <w:r w:rsidRPr="00FB4BC3">
        <w:rPr>
          <w:b/>
          <w:bCs/>
        </w:rPr>
        <w:t>Matthew 18: 15-20</w:t>
      </w:r>
    </w:p>
    <w:p w14:paraId="15C490CE" w14:textId="1B587274" w:rsidR="00FB4BC3" w:rsidRPr="00FB4BC3" w:rsidRDefault="00FB4BC3" w:rsidP="00FB4BC3">
      <w:pPr>
        <w:spacing w:after="0" w:line="240" w:lineRule="auto"/>
        <w:jc w:val="both"/>
        <w:rPr>
          <w:b/>
          <w:bCs/>
        </w:rPr>
      </w:pPr>
      <w:r w:rsidRPr="00FB4BC3">
        <w:rPr>
          <w:b/>
          <w:bCs/>
        </w:rPr>
        <w:t>Deuteronomy 17: 8-13</w:t>
      </w:r>
    </w:p>
    <w:p w14:paraId="30F3DABF" w14:textId="3AA58E29" w:rsidR="00FB4BC3" w:rsidRDefault="00FB4BC3" w:rsidP="00FB4BC3">
      <w:pPr>
        <w:spacing w:before="120" w:after="0" w:line="240" w:lineRule="auto"/>
        <w:jc w:val="both"/>
      </w:pPr>
      <w:r>
        <w:t>J.R</w:t>
      </w:r>
      <w:r w:rsidR="009B2024">
        <w:t xml:space="preserve">.  </w:t>
      </w:r>
      <w:r>
        <w:t>The Lord may help us to consider His provision in view of sin coming in, in view of failure on our part</w:t>
      </w:r>
      <w:r w:rsidR="009B2024">
        <w:t xml:space="preserve">.  </w:t>
      </w:r>
      <w:r>
        <w:t>Where would any of us be, or where would any of our localities be, if the Lord had not made ample provision for failure and breakdown?  The Lord has foreseen what we needed and made certain arrangements for us, that when there is sin or failure on our side, there is a remedy, there is an answer to it</w:t>
      </w:r>
      <w:r w:rsidR="009B2024">
        <w:t xml:space="preserve">.  </w:t>
      </w:r>
      <w:r>
        <w:t>There is provision made for sin coming in between brother and brother, or, of course, between sister and sister; there is provision made for offence being settled between them according to the divine standard</w:t>
      </w:r>
      <w:r w:rsidR="009B2024">
        <w:t xml:space="preserve">.  </w:t>
      </w:r>
      <w:r>
        <w:t>If that does not succeed there is something in reserve, that is one or two besides, and then the great reserve is the assembly</w:t>
      </w:r>
      <w:r w:rsidR="009B2024">
        <w:t xml:space="preserve">.  </w:t>
      </w:r>
      <w:r>
        <w:t xml:space="preserve">I trust we may be helped to see how the assembly is available to us in this setting at the present time: </w:t>
      </w:r>
      <w:r w:rsidR="004F26F1">
        <w:t>“</w:t>
      </w:r>
      <w:r>
        <w:t>Tell it to the assembly</w:t>
      </w:r>
      <w:r w:rsidR="004F26F1">
        <w:t>”</w:t>
      </w:r>
      <w:r w:rsidR="009B2024">
        <w:t xml:space="preserve">.  </w:t>
      </w:r>
      <w:r>
        <w:t>There is a certain level of things where there is the answer to every difficulty; whatever comes in, there is a full answer</w:t>
      </w:r>
      <w:r w:rsidR="009B2024">
        <w:t xml:space="preserve">.  </w:t>
      </w:r>
      <w:r>
        <w:t>We need to learn how to arrive at this, how the assembly is available, how it operates and how we come into the good and benefit of it in facing difficulties which come in, have come in and, if we are left here, very likely will come in</w:t>
      </w:r>
      <w:r w:rsidR="009B2024">
        <w:t xml:space="preserve">.  </w:t>
      </w:r>
      <w:r>
        <w:t xml:space="preserve">What do you say? </w:t>
      </w:r>
    </w:p>
    <w:p w14:paraId="161B95CD" w14:textId="39BD322E" w:rsidR="00FB4BC3" w:rsidRDefault="00FB4BC3" w:rsidP="00FB4BC3">
      <w:pPr>
        <w:spacing w:before="120" w:after="0" w:line="240" w:lineRule="auto"/>
        <w:jc w:val="both"/>
      </w:pPr>
      <w:r>
        <w:t>A.J.E.W</w:t>
      </w:r>
      <w:r w:rsidR="009B2024">
        <w:t xml:space="preserve">.  </w:t>
      </w:r>
      <w:r>
        <w:t>It just affects me that the spirit of the new covenant enters into this</w:t>
      </w:r>
      <w:r w:rsidR="009B2024">
        <w:t xml:space="preserve">.  </w:t>
      </w:r>
      <w:r>
        <w:t>God has come in from His side in the work of Christ to resolve everything, and that is the point that is to govern us</w:t>
      </w:r>
      <w:r w:rsidR="009B2024">
        <w:t xml:space="preserve">.  </w:t>
      </w:r>
      <w:r>
        <w:t>Matters are not to be left, nor to be ignored, but to be resolved according to God, and the new covenant enters into that.</w:t>
      </w:r>
    </w:p>
    <w:p w14:paraId="3B4E86BB" w14:textId="49D44269" w:rsidR="00FB4BC3" w:rsidRDefault="00FB4BC3" w:rsidP="00FB4BC3">
      <w:pPr>
        <w:spacing w:before="120" w:after="0" w:line="240" w:lineRule="auto"/>
        <w:jc w:val="both"/>
      </w:pPr>
      <w:r>
        <w:t>J.R</w:t>
      </w:r>
      <w:r w:rsidR="009B2024">
        <w:t xml:space="preserve">.  </w:t>
      </w:r>
      <w:r>
        <w:t xml:space="preserve"> I am sure it does</w:t>
      </w:r>
      <w:r w:rsidR="009B2024">
        <w:t xml:space="preserve">.  </w:t>
      </w:r>
      <w:r>
        <w:t xml:space="preserve"> We need to see that matters can be resolved</w:t>
      </w:r>
      <w:r w:rsidR="009B2024">
        <w:t xml:space="preserve">.  </w:t>
      </w:r>
      <w:r>
        <w:t>There is no matter that cannot be resolved.</w:t>
      </w:r>
    </w:p>
    <w:p w14:paraId="4E9382AF" w14:textId="3A6D152F" w:rsidR="00FB4BC3" w:rsidRDefault="00FB4BC3" w:rsidP="00FB4BC3">
      <w:pPr>
        <w:spacing w:before="120" w:after="0" w:line="240" w:lineRule="auto"/>
        <w:jc w:val="both"/>
      </w:pPr>
      <w:r>
        <w:t>R.S.R</w:t>
      </w:r>
      <w:r w:rsidR="009B2024">
        <w:t xml:space="preserve">.  </w:t>
      </w:r>
      <w:r>
        <w:t>In the beginning of the chapter the Lord Jesus called a little child to Him and set it in their midst and there is no suggestion that the child was taken away</w:t>
      </w:r>
      <w:r w:rsidR="009B2024">
        <w:t xml:space="preserve">.  </w:t>
      </w:r>
      <w:r>
        <w:t xml:space="preserve">Is that the spirit which would help us? </w:t>
      </w:r>
    </w:p>
    <w:p w14:paraId="0C0949BF" w14:textId="4BA1EA7D" w:rsidR="00FB4BC3" w:rsidRDefault="00FB4BC3" w:rsidP="00FB4BC3">
      <w:pPr>
        <w:spacing w:before="120" w:after="0" w:line="240" w:lineRule="auto"/>
        <w:jc w:val="both"/>
      </w:pPr>
      <w:r>
        <w:t>J.R</w:t>
      </w:r>
      <w:r w:rsidR="009B2024">
        <w:t xml:space="preserve">.  </w:t>
      </w:r>
      <w:r>
        <w:t>Yes, I am sure it would</w:t>
      </w:r>
      <w:r w:rsidR="009B2024">
        <w:t xml:space="preserve">.  </w:t>
      </w:r>
      <w:r>
        <w:t xml:space="preserve">If we had read the whole chapter we would have seen that in the first section down to verse 14 a little child is very much in mind: the Lord refers in verse 14 to </w:t>
      </w:r>
      <w:r w:rsidR="004F26F1">
        <w:t>“</w:t>
      </w:r>
      <w:r>
        <w:t>one of these little ones</w:t>
      </w:r>
      <w:r w:rsidR="004F26F1">
        <w:t>”</w:t>
      </w:r>
      <w:r w:rsidR="009B2024">
        <w:t xml:space="preserve">.  </w:t>
      </w:r>
      <w:r>
        <w:t>A little child is in mind and not withdrawn throughout the whole chapter</w:t>
      </w:r>
      <w:r w:rsidR="009B2024">
        <w:t xml:space="preserve">.  </w:t>
      </w:r>
      <w:r>
        <w:t>You will notice that down to verse 20 is one statement of the Lord Jesus</w:t>
      </w:r>
      <w:r w:rsidR="009B2024">
        <w:t xml:space="preserve">.  </w:t>
      </w:r>
      <w:r w:rsidR="004F26F1">
        <w:lastRenderedPageBreak/>
        <w:t>“</w:t>
      </w:r>
      <w:r>
        <w:t>The disciples came to Jesus saying, Who then is greatest in the kingdom of the heavens?  And Jesus having called a little child to him, set it in their midst</w:t>
      </w:r>
      <w:r w:rsidR="004F26F1">
        <w:t>”</w:t>
      </w:r>
      <w:r>
        <w:t xml:space="preserve"> and began to speak, and His speaking is without interruption down to the end of verse 20</w:t>
      </w:r>
      <w:r w:rsidR="009B2024">
        <w:t xml:space="preserve">.  </w:t>
      </w:r>
      <w:r>
        <w:t>In verse 21 Peter has another question to ask, but down to verse 20 it is one statement of the Lord Jesus therefore it all hangs together</w:t>
      </w:r>
      <w:r w:rsidR="009B2024">
        <w:t xml:space="preserve">.  </w:t>
      </w:r>
      <w:r>
        <w:t xml:space="preserve">We read in verse 2, </w:t>
      </w:r>
      <w:r w:rsidR="004F26F1">
        <w:t>“</w:t>
      </w:r>
      <w:r>
        <w:t>Jesus having called a little child to Him set it in their midst</w:t>
      </w:r>
      <w:r w:rsidR="004F26F1">
        <w:t>”</w:t>
      </w:r>
      <w:r>
        <w:t xml:space="preserve">, and in verse 20, </w:t>
      </w:r>
      <w:r w:rsidR="00A44AEE">
        <w:t>“</w:t>
      </w:r>
      <w:r>
        <w:t>Where two or three are gathered together unto my name, there am I in the midst of them</w:t>
      </w:r>
      <w:r w:rsidR="004F26F1">
        <w:t>”</w:t>
      </w:r>
      <w:r w:rsidR="009B2024">
        <w:t xml:space="preserve">.  </w:t>
      </w:r>
      <w:r>
        <w:t xml:space="preserve"> There is a link between a little child being in their midst and </w:t>
      </w:r>
      <w:r w:rsidR="004F26F1">
        <w:t>“</w:t>
      </w:r>
      <w:r>
        <w:t>there am I in the midst of the them</w:t>
      </w:r>
      <w:r w:rsidR="004F26F1">
        <w:t>”</w:t>
      </w:r>
      <w:r w:rsidR="009B2024">
        <w:t xml:space="preserve">.  </w:t>
      </w:r>
      <w:r>
        <w:t xml:space="preserve">Do you think so? </w:t>
      </w:r>
    </w:p>
    <w:p w14:paraId="5B5ED384" w14:textId="492201C0" w:rsidR="00FB4BC3" w:rsidRDefault="00FB4BC3" w:rsidP="00FB4BC3">
      <w:pPr>
        <w:spacing w:before="120" w:after="0" w:line="240" w:lineRule="auto"/>
        <w:jc w:val="both"/>
      </w:pPr>
      <w:r>
        <w:t>E.C.B</w:t>
      </w:r>
      <w:r w:rsidR="009B2024">
        <w:t xml:space="preserve">.  </w:t>
      </w:r>
      <w:r>
        <w:t>Yes, I do and it seems as if the Lord is really saying to them that this little child is exemplifying features of Myself</w:t>
      </w:r>
      <w:r w:rsidR="009B2024">
        <w:t xml:space="preserve">.  </w:t>
      </w:r>
      <w:r>
        <w:t xml:space="preserve">What Mr Welch said is of importance, because it is the same sense in which the spirit of the new covenant underlay the old covenant, God providing for sin being dealt with with grace on His side, was it not? </w:t>
      </w:r>
    </w:p>
    <w:p w14:paraId="5FE55275" w14:textId="6B604921" w:rsidR="00FB4BC3" w:rsidRDefault="00FB4BC3" w:rsidP="00FB4BC3">
      <w:pPr>
        <w:spacing w:before="120" w:after="0" w:line="240" w:lineRule="auto"/>
        <w:jc w:val="both"/>
      </w:pPr>
      <w:r>
        <w:t>J.R</w:t>
      </w:r>
      <w:r w:rsidR="009B2024">
        <w:t xml:space="preserve">.  </w:t>
      </w:r>
      <w:r>
        <w:t xml:space="preserve">That is right; even in the old economy there was provision made for sin coming in, and there was an adequate answer to it which satisfied God; how much more in Christianity! </w:t>
      </w:r>
    </w:p>
    <w:p w14:paraId="7B9934BB" w14:textId="74D871FF" w:rsidR="00FB4BC3" w:rsidRDefault="00FB4BC3" w:rsidP="00FB4BC3">
      <w:pPr>
        <w:spacing w:before="120" w:after="0" w:line="240" w:lineRule="auto"/>
        <w:jc w:val="both"/>
      </w:pPr>
      <w:r>
        <w:t>E.C.B</w:t>
      </w:r>
      <w:r w:rsidR="009B2024">
        <w:t xml:space="preserve">.  </w:t>
      </w:r>
      <w:r>
        <w:t xml:space="preserve"> If God had not provided means of dealing with things He would have to come in in judgment; but He has left a resource.</w:t>
      </w:r>
    </w:p>
    <w:p w14:paraId="3F88EF28" w14:textId="6B60AC82" w:rsidR="00FB4BC3" w:rsidRDefault="00FB4BC3" w:rsidP="00FB4BC3">
      <w:pPr>
        <w:spacing w:before="120" w:after="0" w:line="240" w:lineRule="auto"/>
        <w:jc w:val="both"/>
      </w:pPr>
      <w:r>
        <w:t>G</w:t>
      </w:r>
      <w:r w:rsidR="00FA3E74">
        <w:t>.</w:t>
      </w:r>
      <w:r>
        <w:t>W.B</w:t>
      </w:r>
      <w:r w:rsidR="009B2024">
        <w:t xml:space="preserve">.  </w:t>
      </w:r>
      <w:r>
        <w:t>Do you understand verse 20 to apply to an expression of the assembly in any place?  It behoves us to have great respect for the assembly in any place even if there be only two or three.</w:t>
      </w:r>
    </w:p>
    <w:p w14:paraId="034BA9E0" w14:textId="6D277F40" w:rsidR="00FB4BC3" w:rsidRDefault="00FB4BC3" w:rsidP="00FB4BC3">
      <w:pPr>
        <w:spacing w:before="120" w:after="0" w:line="240" w:lineRule="auto"/>
        <w:jc w:val="both"/>
      </w:pPr>
      <w:r>
        <w:t>J.R</w:t>
      </w:r>
      <w:r w:rsidR="009B2024">
        <w:t xml:space="preserve">.  </w:t>
      </w:r>
      <w:r>
        <w:t>Exactly</w:t>
      </w:r>
      <w:r w:rsidR="009B2024">
        <w:t xml:space="preserve">.  </w:t>
      </w:r>
      <w:r w:rsidR="004F26F1">
        <w:t>“</w:t>
      </w:r>
      <w:r>
        <w:t>Again I say to you</w:t>
      </w:r>
      <w:r w:rsidR="004F26F1">
        <w:t>”</w:t>
      </w:r>
      <w:r>
        <w:t>, in verse 19, would make way for conditions in our own day</w:t>
      </w:r>
      <w:r w:rsidR="009B2024">
        <w:t xml:space="preserve">.  </w:t>
      </w:r>
      <w:r>
        <w:t xml:space="preserve">Down to verse 18 would be strictly applicable before the breakdown came in but </w:t>
      </w:r>
      <w:r w:rsidR="004F26F1">
        <w:t>“</w:t>
      </w:r>
      <w:r>
        <w:t>Again I say to you</w:t>
      </w:r>
      <w:r w:rsidR="004F26F1">
        <w:t>”</w:t>
      </w:r>
      <w:r>
        <w:t xml:space="preserve"> makes provision for days such as we are in now</w:t>
      </w:r>
      <w:r w:rsidR="009B2024">
        <w:t xml:space="preserve">.  </w:t>
      </w:r>
    </w:p>
    <w:p w14:paraId="08C0AFC6" w14:textId="6A94051C" w:rsidR="00FB4BC3" w:rsidRDefault="00FB4BC3" w:rsidP="00FB4BC3">
      <w:pPr>
        <w:spacing w:before="120" w:after="0" w:line="240" w:lineRule="auto"/>
        <w:jc w:val="both"/>
      </w:pPr>
      <w:r>
        <w:t>G.W.B</w:t>
      </w:r>
      <w:r w:rsidR="009B2024">
        <w:t xml:space="preserve">.  </w:t>
      </w:r>
      <w:r>
        <w:t>So that we must not give up any of the truth that we have been brought to in relation to the assembly, however few there may be in the locality.</w:t>
      </w:r>
    </w:p>
    <w:p w14:paraId="6323F7A7" w14:textId="61692B34" w:rsidR="00FB4BC3" w:rsidRDefault="00FB4BC3" w:rsidP="00FB4BC3">
      <w:pPr>
        <w:spacing w:before="120" w:after="0" w:line="240" w:lineRule="auto"/>
        <w:jc w:val="both"/>
      </w:pPr>
      <w:r>
        <w:t>J.R</w:t>
      </w:r>
      <w:r w:rsidR="009B2024">
        <w:t xml:space="preserve">.  </w:t>
      </w:r>
      <w:r>
        <w:t xml:space="preserve">In connection with what you are saying, verse 17 says </w:t>
      </w:r>
      <w:r w:rsidR="004F26F1">
        <w:t>“</w:t>
      </w:r>
      <w:r>
        <w:t>Tell it to the assembly</w:t>
      </w:r>
      <w:r w:rsidR="004F26F1">
        <w:t>”</w:t>
      </w:r>
      <w:r>
        <w:t xml:space="preserve"> and verse 18 says </w:t>
      </w:r>
      <w:r w:rsidR="004F26F1">
        <w:t>“</w:t>
      </w:r>
      <w:r>
        <w:t>Whatsoever ye shall bind on the earth</w:t>
      </w:r>
      <w:r w:rsidR="004F26F1">
        <w:t>”</w:t>
      </w:r>
      <w:r w:rsidR="009B2024">
        <w:t xml:space="preserve">.  </w:t>
      </w:r>
      <w:r>
        <w:t xml:space="preserve">Who are the </w:t>
      </w:r>
      <w:r w:rsidR="004F26F1">
        <w:t>“</w:t>
      </w:r>
      <w:r>
        <w:t>ye</w:t>
      </w:r>
      <w:r w:rsidR="004F26F1">
        <w:t>”</w:t>
      </w:r>
      <w:r>
        <w:t xml:space="preserve">? </w:t>
      </w:r>
    </w:p>
    <w:p w14:paraId="75E09F64" w14:textId="36F9129E" w:rsidR="00FB4BC3" w:rsidRDefault="00FB4BC3" w:rsidP="00FB4BC3">
      <w:pPr>
        <w:spacing w:before="120" w:after="0" w:line="240" w:lineRule="auto"/>
        <w:jc w:val="both"/>
      </w:pPr>
      <w:r>
        <w:t>G.W.B</w:t>
      </w:r>
      <w:r w:rsidR="009B2024">
        <w:t xml:space="preserve">.  </w:t>
      </w:r>
      <w:r>
        <w:t>The assembly, surely.</w:t>
      </w:r>
    </w:p>
    <w:p w14:paraId="454FB929" w14:textId="5E5453A5" w:rsidR="00FB4BC3" w:rsidRDefault="00FB4BC3" w:rsidP="00FB4BC3">
      <w:pPr>
        <w:spacing w:before="120" w:after="0" w:line="240" w:lineRule="auto"/>
        <w:jc w:val="both"/>
      </w:pPr>
      <w:r>
        <w:lastRenderedPageBreak/>
        <w:t>J</w:t>
      </w:r>
      <w:r w:rsidR="00FA3E74">
        <w:t>.</w:t>
      </w:r>
      <w:r>
        <w:t>R</w:t>
      </w:r>
      <w:r w:rsidR="009B2024">
        <w:t xml:space="preserve">.  </w:t>
      </w:r>
      <w:r>
        <w:t xml:space="preserve">The </w:t>
      </w:r>
      <w:r w:rsidR="004F26F1">
        <w:t>“</w:t>
      </w:r>
      <w:r>
        <w:t>ye</w:t>
      </w:r>
      <w:r w:rsidR="004F26F1">
        <w:t>”</w:t>
      </w:r>
      <w:r>
        <w:t xml:space="preserve"> would be the personnel of the assembly</w:t>
      </w:r>
      <w:r w:rsidR="009B2024">
        <w:t xml:space="preserve">.  </w:t>
      </w:r>
      <w:r>
        <w:t xml:space="preserve">The Lord then says in verse 19 </w:t>
      </w:r>
      <w:r w:rsidR="004F26F1">
        <w:t>“</w:t>
      </w:r>
      <w:r>
        <w:t>Two of you</w:t>
      </w:r>
      <w:r w:rsidR="004F26F1">
        <w:t>”</w:t>
      </w:r>
      <w:r w:rsidR="009B2024">
        <w:t xml:space="preserve">.  </w:t>
      </w:r>
      <w:r>
        <w:t xml:space="preserve">These are the same kind of persons as He speaks about in verse 18, are they not?  </w:t>
      </w:r>
      <w:r w:rsidR="004F26F1">
        <w:t>“</w:t>
      </w:r>
      <w:r>
        <w:t>Whatsoever ye shall bind on the earth shall be bound in heaven</w:t>
      </w:r>
      <w:r w:rsidR="004F26F1">
        <w:t>”</w:t>
      </w:r>
      <w:r w:rsidR="009B2024">
        <w:t xml:space="preserve">.  </w:t>
      </w:r>
      <w:r>
        <w:t xml:space="preserve">The </w:t>
      </w:r>
      <w:r w:rsidR="004F26F1">
        <w:t>“</w:t>
      </w:r>
      <w:r>
        <w:t>ye</w:t>
      </w:r>
      <w:r w:rsidR="004F26F1">
        <w:t>”</w:t>
      </w:r>
      <w:r>
        <w:t xml:space="preserve"> would be the personnel of the assembly</w:t>
      </w:r>
      <w:r w:rsidR="009B2024">
        <w:t xml:space="preserve">.  </w:t>
      </w:r>
      <w:r w:rsidR="004F26F1">
        <w:t>“</w:t>
      </w:r>
      <w:r>
        <w:t>Again I say to you, that if two of you</w:t>
      </w:r>
      <w:r w:rsidR="004F26F1">
        <w:t>”</w:t>
      </w:r>
      <w:r>
        <w:t>, that is the same kind of persons coming through into our own day</w:t>
      </w:r>
      <w:r w:rsidR="009B2024">
        <w:t xml:space="preserve">.  </w:t>
      </w:r>
      <w:r>
        <w:t xml:space="preserve">Is that what you understand? </w:t>
      </w:r>
    </w:p>
    <w:p w14:paraId="1E7F4139" w14:textId="4C8C4065" w:rsidR="00FB4BC3" w:rsidRDefault="00FB4BC3" w:rsidP="00FB4BC3">
      <w:pPr>
        <w:spacing w:before="120" w:after="0" w:line="240" w:lineRule="auto"/>
        <w:jc w:val="both"/>
      </w:pPr>
      <w:r>
        <w:t>G.W.B</w:t>
      </w:r>
      <w:r w:rsidR="009B2024">
        <w:t xml:space="preserve">.  </w:t>
      </w:r>
      <w:r>
        <w:t>It is the greatest comfort and support at the present time where there are only two or three in many places.</w:t>
      </w:r>
    </w:p>
    <w:p w14:paraId="12F5EDB1" w14:textId="40913407" w:rsidR="00FB4BC3" w:rsidRDefault="00FB4BC3" w:rsidP="00FB4BC3">
      <w:pPr>
        <w:spacing w:before="120" w:after="0" w:line="240" w:lineRule="auto"/>
        <w:jc w:val="both"/>
      </w:pPr>
      <w:r>
        <w:t>A.J.E.W</w:t>
      </w:r>
      <w:r w:rsidR="009B2024">
        <w:t xml:space="preserve">.  </w:t>
      </w:r>
      <w:r>
        <w:t>It would not be going too far, would it, to say that the little child was still in their midst?  The Lord had set it there and, as you say, it is one statement right through</w:t>
      </w:r>
      <w:r w:rsidR="009B2024">
        <w:t xml:space="preserve">.  </w:t>
      </w:r>
      <w:r>
        <w:t xml:space="preserve">So that the Lord would include the little child in the </w:t>
      </w:r>
      <w:r w:rsidR="004F26F1">
        <w:t>“</w:t>
      </w:r>
      <w:r>
        <w:t>ye</w:t>
      </w:r>
      <w:r w:rsidR="004F26F1">
        <w:t>”</w:t>
      </w:r>
      <w:r>
        <w:t xml:space="preserve"> in the spirit and character of it.</w:t>
      </w:r>
    </w:p>
    <w:p w14:paraId="7FAC6BCD" w14:textId="30308918" w:rsidR="00FB4BC3" w:rsidRDefault="00FB4BC3" w:rsidP="00FB4BC3">
      <w:pPr>
        <w:spacing w:before="120" w:after="0" w:line="240" w:lineRule="auto"/>
        <w:jc w:val="both"/>
      </w:pPr>
      <w:r>
        <w:t>J.R</w:t>
      </w:r>
      <w:r w:rsidR="009B2024">
        <w:t xml:space="preserve">.  </w:t>
      </w:r>
      <w:r>
        <w:t>That is just it.</w:t>
      </w:r>
    </w:p>
    <w:p w14:paraId="14B082C6" w14:textId="297A86F1" w:rsidR="00FB4BC3" w:rsidRDefault="00FB4BC3" w:rsidP="00FB4BC3">
      <w:pPr>
        <w:spacing w:before="120" w:after="0" w:line="240" w:lineRule="auto"/>
        <w:jc w:val="both"/>
      </w:pPr>
      <w:r>
        <w:t>F.C.M</w:t>
      </w:r>
      <w:r w:rsidR="009B2024">
        <w:t xml:space="preserve">.  </w:t>
      </w:r>
      <w:r>
        <w:t>So that, whilst accepting the humbling character of the public position, it is not assumption, should the sad necessity arise, to call a meeting of assembly character</w:t>
      </w:r>
      <w:r w:rsidR="009B2024">
        <w:t xml:space="preserve">.  </w:t>
      </w:r>
      <w:r>
        <w:t>I only remark that because some no longer with us call it claiming high ground, but this passage would emphasise the rightness of it and the necessity for it.</w:t>
      </w:r>
    </w:p>
    <w:p w14:paraId="52959D9A" w14:textId="4661AE3D" w:rsidR="00FB4BC3" w:rsidRDefault="00FB4BC3" w:rsidP="00FB4BC3">
      <w:pPr>
        <w:spacing w:before="120" w:after="0" w:line="240" w:lineRule="auto"/>
        <w:jc w:val="both"/>
      </w:pPr>
      <w:r>
        <w:t>J.R</w:t>
      </w:r>
      <w:r w:rsidR="009B2024">
        <w:t xml:space="preserve">.  </w:t>
      </w:r>
      <w:r>
        <w:t>I am sure that is just it</w:t>
      </w:r>
      <w:r w:rsidR="009B2024">
        <w:t xml:space="preserve">.  </w:t>
      </w:r>
      <w:r>
        <w:t>We would fail the Lord if we did not resort to assembly character when needed</w:t>
      </w:r>
      <w:r w:rsidR="009B2024">
        <w:t xml:space="preserve">.  </w:t>
      </w:r>
      <w:r>
        <w:t xml:space="preserve"> To go on with sin would be dishonouring to the Lord.</w:t>
      </w:r>
    </w:p>
    <w:p w14:paraId="50CBF536" w14:textId="66FCE025" w:rsidR="00FB4BC3" w:rsidRDefault="00FB4BC3" w:rsidP="00FB4BC3">
      <w:pPr>
        <w:spacing w:before="120" w:after="0" w:line="240" w:lineRule="auto"/>
        <w:jc w:val="both"/>
      </w:pPr>
      <w:r>
        <w:t>S.G.S</w:t>
      </w:r>
      <w:r w:rsidR="009B2024">
        <w:t xml:space="preserve">.  </w:t>
      </w:r>
      <w:r>
        <w:t>In that regard, referring to what we touched earlier yesterday</w:t>
      </w:r>
      <w:r w:rsidR="009B2024">
        <w:t>—</w:t>
      </w:r>
      <w:r>
        <w:t>the mind of Christ</w:t>
      </w:r>
      <w:r w:rsidR="009B2024">
        <w:t>—</w:t>
      </w:r>
      <w:r>
        <w:t>would we expect the Lord</w:t>
      </w:r>
      <w:r w:rsidR="004F26F1">
        <w:t>’</w:t>
      </w:r>
      <w:r>
        <w:t xml:space="preserve">s mind about a matter? </w:t>
      </w:r>
    </w:p>
    <w:p w14:paraId="3B8AF168" w14:textId="5DA6DF2D" w:rsidR="00FB4BC3" w:rsidRDefault="00FB4BC3" w:rsidP="00FB4BC3">
      <w:pPr>
        <w:spacing w:before="120" w:after="0" w:line="240" w:lineRule="auto"/>
        <w:jc w:val="both"/>
      </w:pPr>
      <w:r>
        <w:t>J.R</w:t>
      </w:r>
      <w:r w:rsidR="009B2024">
        <w:t xml:space="preserve">.  </w:t>
      </w:r>
      <w:r>
        <w:t>Yes, I am sure that is so.</w:t>
      </w:r>
    </w:p>
    <w:p w14:paraId="5C5C05FC" w14:textId="4868BAA2" w:rsidR="00FB4BC3" w:rsidRDefault="00FB4BC3" w:rsidP="00FB4BC3">
      <w:pPr>
        <w:spacing w:before="120" w:after="0" w:line="240" w:lineRule="auto"/>
        <w:jc w:val="both"/>
      </w:pPr>
      <w:r>
        <w:t>C.H</w:t>
      </w:r>
      <w:r w:rsidR="009B2024">
        <w:t xml:space="preserve">.  </w:t>
      </w:r>
      <w:r>
        <w:t>Does this suppose assembly-minded persons, persons who take heaven</w:t>
      </w:r>
      <w:r w:rsidR="004F26F1">
        <w:t>’</w:t>
      </w:r>
      <w:r>
        <w:t>s view?  It explains what you have enquired about in verses 18 and 19</w:t>
      </w:r>
      <w:r w:rsidR="009B2024">
        <w:t xml:space="preserve">.  </w:t>
      </w:r>
      <w:r>
        <w:t xml:space="preserve">Whilst there are the two or three, there is a qualification: </w:t>
      </w:r>
      <w:r w:rsidR="004F26F1">
        <w:t>“</w:t>
      </w:r>
      <w:r>
        <w:t>Gathered together unto my name</w:t>
      </w:r>
      <w:r w:rsidR="004F26F1">
        <w:t>”</w:t>
      </w:r>
      <w:r>
        <w:t>.</w:t>
      </w:r>
    </w:p>
    <w:p w14:paraId="515E8144" w14:textId="7C9A4FF7" w:rsidR="00FB4BC3" w:rsidRDefault="00FB4BC3" w:rsidP="00FB4BC3">
      <w:pPr>
        <w:spacing w:before="120" w:after="0" w:line="240" w:lineRule="auto"/>
        <w:jc w:val="both"/>
      </w:pPr>
      <w:r>
        <w:t>J.R</w:t>
      </w:r>
      <w:r w:rsidR="009B2024">
        <w:t xml:space="preserve">.  </w:t>
      </w:r>
      <w:r>
        <w:t>I am sure that is right</w:t>
      </w:r>
      <w:r w:rsidR="009B2024">
        <w:t xml:space="preserve">.  </w:t>
      </w:r>
      <w:r>
        <w:t xml:space="preserve">The scripture in Deuteronomy speaks about the place which Jehovah will choose and, as is added in chapter 12, </w:t>
      </w:r>
      <w:r w:rsidR="004F26F1">
        <w:t>“</w:t>
      </w:r>
      <w:r>
        <w:t>to set his name there</w:t>
      </w:r>
      <w:r w:rsidR="00993EE0">
        <w:t>”</w:t>
      </w:r>
      <w:r w:rsidR="00C047BB">
        <w:t>,</w:t>
      </w:r>
      <w:r w:rsidR="00B12D39">
        <w:t xml:space="preserve"> </w:t>
      </w:r>
      <w:r>
        <w:t>v 5</w:t>
      </w:r>
      <w:r w:rsidR="009B2024">
        <w:t xml:space="preserve">.  </w:t>
      </w:r>
      <w:r>
        <w:t xml:space="preserve">I think there is a link between the place that Jehovah has chosen to set His name there and </w:t>
      </w:r>
      <w:r w:rsidR="004F26F1">
        <w:t>“</w:t>
      </w:r>
      <w:r>
        <w:t>unto my name</w:t>
      </w:r>
      <w:r w:rsidR="004F26F1">
        <w:t>”</w:t>
      </w:r>
      <w:r w:rsidR="009B2024">
        <w:t xml:space="preserve">.  </w:t>
      </w:r>
      <w:r w:rsidR="004F26F1">
        <w:t>“</w:t>
      </w:r>
      <w:r>
        <w:t>Unto my name</w:t>
      </w:r>
      <w:r w:rsidR="004F26F1">
        <w:t>”</w:t>
      </w:r>
      <w:r>
        <w:t xml:space="preserve"> is not presumptive claiming, it really makes way for what the Lord can put His name to</w:t>
      </w:r>
      <w:r w:rsidR="009B2024">
        <w:t xml:space="preserve">.  </w:t>
      </w:r>
      <w:r>
        <w:t xml:space="preserve">What do you think? </w:t>
      </w:r>
    </w:p>
    <w:p w14:paraId="3191FD0C" w14:textId="374523D0" w:rsidR="00FB4BC3" w:rsidRDefault="00FB4BC3" w:rsidP="00FB4BC3">
      <w:pPr>
        <w:spacing w:before="120" w:after="0" w:line="240" w:lineRule="auto"/>
        <w:jc w:val="both"/>
      </w:pPr>
      <w:r>
        <w:lastRenderedPageBreak/>
        <w:t>C.H</w:t>
      </w:r>
      <w:r w:rsidR="009B2024">
        <w:t xml:space="preserve">.  </w:t>
      </w:r>
      <w:r>
        <w:t xml:space="preserve">It involves moral qualifications because </w:t>
      </w:r>
      <w:r w:rsidR="004F26F1">
        <w:t>‘</w:t>
      </w:r>
      <w:r>
        <w:t>unto his name</w:t>
      </w:r>
      <w:r w:rsidR="004F26F1">
        <w:t>’</w:t>
      </w:r>
      <w:r>
        <w:t xml:space="preserve"> eliminates every other name</w:t>
      </w:r>
      <w:r w:rsidR="009B2024">
        <w:t>.</w:t>
      </w:r>
      <w:r>
        <w:t xml:space="preserve"> </w:t>
      </w:r>
      <w:r w:rsidR="00B12D39">
        <w:t xml:space="preserve"> </w:t>
      </w:r>
      <w:r>
        <w:t>I was thinking about Mr Welch</w:t>
      </w:r>
      <w:r w:rsidR="004F26F1">
        <w:t>’</w:t>
      </w:r>
      <w:r>
        <w:t>s suggestion as to the covenant</w:t>
      </w:r>
      <w:r w:rsidR="009B2024">
        <w:t xml:space="preserve">.  </w:t>
      </w:r>
      <w:r>
        <w:t xml:space="preserve"> You referred to verse 14: </w:t>
      </w:r>
      <w:r w:rsidR="004F26F1">
        <w:t>“</w:t>
      </w:r>
      <w:r>
        <w:t>It is not the will of your Father who is in the heavens that one of these little ones should perish</w:t>
      </w:r>
      <w:r w:rsidR="004F26F1">
        <w:t>”</w:t>
      </w:r>
      <w:r w:rsidR="009B2024">
        <w:t xml:space="preserve">.  </w:t>
      </w:r>
      <w:r>
        <w:t>It means, do you think, that you have the Father</w:t>
      </w:r>
      <w:r w:rsidR="004F26F1">
        <w:t>’</w:t>
      </w:r>
      <w:r>
        <w:t xml:space="preserve">s feelings as you approach the brother? </w:t>
      </w:r>
    </w:p>
    <w:p w14:paraId="48A58C0D" w14:textId="36129747" w:rsidR="00FB4BC3" w:rsidRDefault="00FB4BC3" w:rsidP="00FB4BC3">
      <w:pPr>
        <w:spacing w:before="120" w:after="0" w:line="240" w:lineRule="auto"/>
        <w:jc w:val="both"/>
      </w:pPr>
      <w:r>
        <w:t>J.R</w:t>
      </w:r>
      <w:r w:rsidR="009B2024">
        <w:t xml:space="preserve">.  </w:t>
      </w:r>
      <w:r>
        <w:t>That is very helpful.</w:t>
      </w:r>
    </w:p>
    <w:p w14:paraId="11FAAEA2" w14:textId="62360643" w:rsidR="00FB4BC3" w:rsidRDefault="00FB4BC3" w:rsidP="00FB4BC3">
      <w:pPr>
        <w:spacing w:before="120" w:after="0" w:line="240" w:lineRule="auto"/>
        <w:jc w:val="both"/>
      </w:pPr>
      <w:r>
        <w:t>F.N.S</w:t>
      </w:r>
      <w:r w:rsidR="009B2024">
        <w:t xml:space="preserve">.  </w:t>
      </w:r>
      <w:r>
        <w:t xml:space="preserve">Is there an identity between the </w:t>
      </w:r>
      <w:r w:rsidR="004F26F1">
        <w:t>“</w:t>
      </w:r>
      <w:r>
        <w:t>two or three</w:t>
      </w:r>
      <w:r w:rsidR="004F26F1">
        <w:t>”</w:t>
      </w:r>
      <w:r>
        <w:t xml:space="preserve">, or the </w:t>
      </w:r>
      <w:r w:rsidR="004F26F1">
        <w:t>“</w:t>
      </w:r>
      <w:r>
        <w:t>two of you</w:t>
      </w:r>
      <w:r w:rsidR="004F26F1">
        <w:t>”</w:t>
      </w:r>
      <w:r>
        <w:t xml:space="preserve">, and the </w:t>
      </w:r>
      <w:r w:rsidR="004F26F1">
        <w:t>“</w:t>
      </w:r>
      <w:r>
        <w:t>those</w:t>
      </w:r>
      <w:r w:rsidR="004F26F1">
        <w:t>”</w:t>
      </w:r>
      <w:r>
        <w:t xml:space="preserve"> of 2 Timothy 2: 22?  If we take any ground at all it is that we call upon the Lord out of a pure heart</w:t>
      </w:r>
      <w:r w:rsidR="009B2024">
        <w:t xml:space="preserve">.  </w:t>
      </w:r>
      <w:r>
        <w:t>That would involve having unmixed motives as to His own rights and claims, and this would make us morally qualified for being in this position that you are speaking about in Matthew 18, and in character have assembly features.</w:t>
      </w:r>
    </w:p>
    <w:p w14:paraId="590A4382" w14:textId="73AFEAA7" w:rsidR="00FB4BC3" w:rsidRDefault="00FB4BC3" w:rsidP="00FB4BC3">
      <w:pPr>
        <w:spacing w:before="120" w:after="0" w:line="240" w:lineRule="auto"/>
        <w:jc w:val="both"/>
      </w:pPr>
      <w:r>
        <w:t>J.R</w:t>
      </w:r>
      <w:r w:rsidR="009B2024">
        <w:t xml:space="preserve">.  </w:t>
      </w:r>
      <w:r>
        <w:t>Exactly</w:t>
      </w:r>
      <w:r w:rsidR="009B2024">
        <w:t xml:space="preserve">.  </w:t>
      </w:r>
      <w:r>
        <w:t>It speaks in that chapter about the Master</w:t>
      </w:r>
      <w:r w:rsidR="009B2024">
        <w:t xml:space="preserve">.  </w:t>
      </w:r>
      <w:r w:rsidR="004F26F1">
        <w:t>“</w:t>
      </w:r>
      <w:r>
        <w:t>If therefore one shall have purified himself from these, in separating himself from them, he shall be a vessel to honour, sanctified, serviceable to the Master, prepared for every good work</w:t>
      </w:r>
      <w:r w:rsidR="009B2024">
        <w:t xml:space="preserve">.  </w:t>
      </w:r>
      <w:r>
        <w:t>But youthful lusts flee, and pursue righteousness, faith, love, peace, with those that call upon the Lord out of a pure heart</w:t>
      </w:r>
      <w:r w:rsidR="004F26F1">
        <w:t>”</w:t>
      </w:r>
      <w:r w:rsidR="00E52F9E">
        <w:t xml:space="preserve">, </w:t>
      </w:r>
      <w:r>
        <w:t>vv 21, 22</w:t>
      </w:r>
      <w:r w:rsidR="009B2024">
        <w:t xml:space="preserve">.  </w:t>
      </w:r>
      <w:r>
        <w:t xml:space="preserve">Your suggestion is that these are the same kind of persons as the </w:t>
      </w:r>
      <w:r w:rsidR="004F26F1">
        <w:t>“</w:t>
      </w:r>
      <w:r>
        <w:t>two of you</w:t>
      </w:r>
      <w:r w:rsidR="004F26F1">
        <w:t>”</w:t>
      </w:r>
      <w:r>
        <w:t xml:space="preserve"> or </w:t>
      </w:r>
      <w:r w:rsidR="004F26F1">
        <w:t>“</w:t>
      </w:r>
      <w:r>
        <w:t>two or three</w:t>
      </w:r>
      <w:r w:rsidR="00E52F9E">
        <w:t xml:space="preserve"> </w:t>
      </w:r>
      <w:r w:rsidR="009B2024">
        <w:t xml:space="preserve">... </w:t>
      </w:r>
      <w:r>
        <w:t>gathered together unto my name</w:t>
      </w:r>
      <w:r w:rsidR="004F26F1">
        <w:t>”</w:t>
      </w:r>
      <w:r w:rsidR="009B2024">
        <w:t xml:space="preserve">.  </w:t>
      </w:r>
      <w:r>
        <w:t>I think that puts the matter rightly.</w:t>
      </w:r>
    </w:p>
    <w:p w14:paraId="79CCB714" w14:textId="3E0893A2" w:rsidR="00FB4BC3" w:rsidRDefault="00FB4BC3" w:rsidP="00FB4BC3">
      <w:pPr>
        <w:spacing w:before="120" w:after="0" w:line="240" w:lineRule="auto"/>
        <w:jc w:val="both"/>
      </w:pPr>
      <w:r>
        <w:t>L.A.B</w:t>
      </w:r>
      <w:r w:rsidR="009B2024">
        <w:t xml:space="preserve">.  </w:t>
      </w:r>
      <w:r>
        <w:t>Is the Lord</w:t>
      </w:r>
      <w:r w:rsidR="004F26F1">
        <w:t>’</w:t>
      </w:r>
      <w:r>
        <w:t xml:space="preserve">s commendation of Philadelphia a link with this: </w:t>
      </w:r>
      <w:r w:rsidR="004F26F1">
        <w:t>“</w:t>
      </w:r>
      <w:r>
        <w:t>not denied my name</w:t>
      </w:r>
      <w:r w:rsidR="004F26F1">
        <w:t>”</w:t>
      </w:r>
      <w:r>
        <w:t>, Rev 3: 8?  I wondered whether it meant that in a day of breakdown there was the maintenance of the rights of the Lord here in this scene.</w:t>
      </w:r>
    </w:p>
    <w:p w14:paraId="3D9866D6" w14:textId="31A077B9" w:rsidR="00FB4BC3" w:rsidRDefault="00FB4BC3" w:rsidP="00FB4BC3">
      <w:pPr>
        <w:spacing w:before="120" w:after="0" w:line="240" w:lineRule="auto"/>
        <w:jc w:val="both"/>
      </w:pPr>
      <w:r>
        <w:t>J.R</w:t>
      </w:r>
      <w:r w:rsidR="009B2024">
        <w:t xml:space="preserve">.  </w:t>
      </w:r>
      <w:r>
        <w:t>Exactly, that is right.</w:t>
      </w:r>
    </w:p>
    <w:p w14:paraId="1AAE013A" w14:textId="6C152C99" w:rsidR="00FB4BC3" w:rsidRDefault="00FB4BC3" w:rsidP="00FB4BC3">
      <w:pPr>
        <w:spacing w:before="120" w:after="0" w:line="240" w:lineRule="auto"/>
        <w:jc w:val="both"/>
      </w:pPr>
      <w:r>
        <w:t>S.D.K.R</w:t>
      </w:r>
      <w:r w:rsidR="009B2024">
        <w:t xml:space="preserve">.  </w:t>
      </w:r>
      <w:r>
        <w:t xml:space="preserve">Regarding this passage, </w:t>
      </w:r>
      <w:r w:rsidR="004F26F1">
        <w:t>“</w:t>
      </w:r>
      <w:r>
        <w:t>If thy brother sin against thee</w:t>
      </w:r>
      <w:r w:rsidR="004F26F1">
        <w:t>”</w:t>
      </w:r>
      <w:r>
        <w:t>, it has been claimed that this is only a personal matter</w:t>
      </w:r>
      <w:r w:rsidR="009B2024">
        <w:t xml:space="preserve">.  </w:t>
      </w:r>
      <w:r>
        <w:t xml:space="preserve">If a brother compromises the fellowship, is that a sin against me? </w:t>
      </w:r>
    </w:p>
    <w:p w14:paraId="2071CD9D" w14:textId="136FD843" w:rsidR="00FB4BC3" w:rsidRDefault="00FB4BC3" w:rsidP="00FB4BC3">
      <w:pPr>
        <w:spacing w:before="120" w:after="0" w:line="240" w:lineRule="auto"/>
        <w:jc w:val="both"/>
      </w:pPr>
      <w:r>
        <w:t>J.R</w:t>
      </w:r>
      <w:r w:rsidR="009B2024">
        <w:t xml:space="preserve">.  </w:t>
      </w:r>
      <w:r>
        <w:t xml:space="preserve"> I should think it is, if you get to know about it</w:t>
      </w:r>
      <w:r w:rsidR="009B2024">
        <w:t xml:space="preserve">.  </w:t>
      </w:r>
      <w:r>
        <w:t>Maybe nobody else knows about it but you know about it.</w:t>
      </w:r>
    </w:p>
    <w:p w14:paraId="48E9B4B6" w14:textId="521869D4" w:rsidR="00FB4BC3" w:rsidRDefault="00FB4BC3" w:rsidP="00FB4BC3">
      <w:pPr>
        <w:spacing w:before="120" w:after="0" w:line="240" w:lineRule="auto"/>
        <w:jc w:val="both"/>
      </w:pPr>
      <w:r>
        <w:t>S.D.K.R</w:t>
      </w:r>
      <w:r w:rsidR="009B2024">
        <w:t xml:space="preserve">.  </w:t>
      </w:r>
      <w:r>
        <w:t>This passage amongst some has been ruled out in connection with matters affecting general fellowship, that it is only a person that has done something personally against me.</w:t>
      </w:r>
    </w:p>
    <w:p w14:paraId="48C67831" w14:textId="5A27C981" w:rsidR="00FB4BC3" w:rsidRDefault="00FB4BC3" w:rsidP="00FB4BC3">
      <w:pPr>
        <w:spacing w:before="120" w:after="0" w:line="240" w:lineRule="auto"/>
        <w:jc w:val="both"/>
      </w:pPr>
      <w:r>
        <w:lastRenderedPageBreak/>
        <w:t>J.R</w:t>
      </w:r>
      <w:r w:rsidR="009B2024">
        <w:t xml:space="preserve">.  </w:t>
      </w:r>
      <w:r>
        <w:t xml:space="preserve">In verse 21 it says, </w:t>
      </w:r>
      <w:r w:rsidR="004F26F1">
        <w:t>“</w:t>
      </w:r>
      <w:r>
        <w:t>Then Peter came to him and said, Lord, how often shall my brother sin against me and I forgive him?  Until seven times?  Jesus says to him, I say not to thee until seven times, but until seventy times seven</w:t>
      </w:r>
      <w:r w:rsidR="004F26F1">
        <w:t>”</w:t>
      </w:r>
      <w:r w:rsidR="009B2024">
        <w:t xml:space="preserve">.  </w:t>
      </w:r>
      <w:r>
        <w:t>That is a new covenant attitude</w:t>
      </w:r>
      <w:r w:rsidR="009B2024">
        <w:t xml:space="preserve">.  </w:t>
      </w:r>
      <w:r>
        <w:t>It is the attitude of forgiveness regarding personal matters.</w:t>
      </w:r>
    </w:p>
    <w:p w14:paraId="00FDD3FC" w14:textId="5B965A57" w:rsidR="00FB4BC3" w:rsidRDefault="00FB4BC3" w:rsidP="00FB4BC3">
      <w:pPr>
        <w:spacing w:before="120" w:after="0" w:line="240" w:lineRule="auto"/>
        <w:jc w:val="both"/>
      </w:pPr>
      <w:r>
        <w:t>S.D.K.R</w:t>
      </w:r>
      <w:r w:rsidR="009B2024">
        <w:t xml:space="preserve">.  </w:t>
      </w:r>
      <w:r>
        <w:t>That is helpful.</w:t>
      </w:r>
    </w:p>
    <w:p w14:paraId="24BA1868" w14:textId="59ECD123" w:rsidR="00FB4BC3" w:rsidRDefault="00FB4BC3" w:rsidP="00FB4BC3">
      <w:pPr>
        <w:spacing w:before="120" w:after="0" w:line="240" w:lineRule="auto"/>
        <w:jc w:val="both"/>
      </w:pPr>
      <w:r>
        <w:t>J.R</w:t>
      </w:r>
      <w:r w:rsidR="009B2024">
        <w:t xml:space="preserve">.  </w:t>
      </w:r>
      <w:r>
        <w:t xml:space="preserve">What do you think? </w:t>
      </w:r>
    </w:p>
    <w:p w14:paraId="1247078E" w14:textId="00FF99E1" w:rsidR="00FB4BC3" w:rsidRDefault="00FB4BC3" w:rsidP="00FB4BC3">
      <w:pPr>
        <w:spacing w:before="120" w:after="0" w:line="240" w:lineRule="auto"/>
        <w:jc w:val="both"/>
      </w:pPr>
      <w:r>
        <w:t>E.C.B</w:t>
      </w:r>
      <w:r w:rsidR="009B2024">
        <w:t xml:space="preserve">.  </w:t>
      </w:r>
      <w:r>
        <w:t>It almost seems as if Peter missed what the Lord had said</w:t>
      </w:r>
      <w:r w:rsidR="009B2024">
        <w:t xml:space="preserve">.  </w:t>
      </w:r>
      <w:r>
        <w:t xml:space="preserve">He </w:t>
      </w:r>
      <w:r w:rsidR="004F26F1">
        <w:t>“</w:t>
      </w:r>
      <w:r>
        <w:t>came to him</w:t>
      </w:r>
      <w:r w:rsidR="004F26F1">
        <w:t>”</w:t>
      </w:r>
      <w:r>
        <w:t xml:space="preserve"> and asked a question which took the Lord back to the beginning of what He had said</w:t>
      </w:r>
      <w:r w:rsidR="009B2024">
        <w:t xml:space="preserve">.  </w:t>
      </w:r>
      <w:r>
        <w:t xml:space="preserve">The Lord said </w:t>
      </w:r>
      <w:r w:rsidR="004F26F1">
        <w:t>“</w:t>
      </w:r>
      <w:r>
        <w:t>If thy brother sin against thee, go, reprove him between thee and him alone</w:t>
      </w:r>
      <w:r w:rsidR="004F26F1">
        <w:t>”</w:t>
      </w:r>
      <w:r>
        <w:t xml:space="preserve"> and Peter says </w:t>
      </w:r>
      <w:r w:rsidR="004F26F1">
        <w:t>“</w:t>
      </w:r>
      <w:r>
        <w:t>How often</w:t>
      </w:r>
      <w:r w:rsidR="004F26F1">
        <w:t>”</w:t>
      </w:r>
      <w:r>
        <w:t xml:space="preserve"> shall he sin against me?  What the Lord says to Peter would obviate the rest of the procedure because you would forgive him; but if it went on and it was not possible, it would have ultimately to come to the assembly</w:t>
      </w:r>
      <w:r w:rsidR="009B2024">
        <w:t xml:space="preserve">.  </w:t>
      </w:r>
      <w:r>
        <w:t>But there is something implicit in the question that Dr Roberts asked, that we easily tend to think it more important to deal with offences against ourselves than offences against the rights of Christ in the assembly, and we then get the thing the wrong way round.</w:t>
      </w:r>
    </w:p>
    <w:p w14:paraId="49F99349" w14:textId="01082036" w:rsidR="00FB4BC3" w:rsidRDefault="00FB4BC3" w:rsidP="00FB4BC3">
      <w:pPr>
        <w:spacing w:before="120" w:after="0" w:line="240" w:lineRule="auto"/>
        <w:jc w:val="both"/>
      </w:pPr>
      <w:r>
        <w:t>J.R</w:t>
      </w:r>
      <w:r w:rsidR="009B2024">
        <w:t xml:space="preserve">.  </w:t>
      </w:r>
      <w:r>
        <w:t>That is very helpful and very important.</w:t>
      </w:r>
    </w:p>
    <w:p w14:paraId="06943EAA" w14:textId="36F7E6EF" w:rsidR="00FB4BC3" w:rsidRDefault="00FB4BC3" w:rsidP="00FB4BC3">
      <w:pPr>
        <w:spacing w:before="120" w:after="0" w:line="240" w:lineRule="auto"/>
        <w:jc w:val="both"/>
      </w:pPr>
      <w:r>
        <w:t>J.M-l</w:t>
      </w:r>
      <w:r w:rsidR="009B2024">
        <w:t xml:space="preserve">.  </w:t>
      </w:r>
      <w:r>
        <w:t xml:space="preserve"> In regard to Dr Roberts</w:t>
      </w:r>
      <w:r w:rsidR="004F26F1">
        <w:t>’</w:t>
      </w:r>
      <w:r>
        <w:t xml:space="preserve"> question, do you think that, if it is possible, priestly persons would cover matters, and the more that can be dealt with in this way the better?  But then if matters have to be told they are told to the assembly.</w:t>
      </w:r>
    </w:p>
    <w:p w14:paraId="0034A12E" w14:textId="68DE5042" w:rsidR="00FB4BC3" w:rsidRDefault="00FB4BC3" w:rsidP="00FB4BC3">
      <w:pPr>
        <w:spacing w:before="120" w:after="0" w:line="240" w:lineRule="auto"/>
        <w:jc w:val="both"/>
      </w:pPr>
      <w:r>
        <w:t>J.R</w:t>
      </w:r>
      <w:r w:rsidR="009B2024">
        <w:t xml:space="preserve">.  </w:t>
      </w:r>
      <w:r>
        <w:t>That is the truth, the more things can be confined the better</w:t>
      </w:r>
      <w:r w:rsidR="009B2024">
        <w:t xml:space="preserve">.  </w:t>
      </w:r>
      <w:r>
        <w:t>If they can be satisfactorily settled in a confined way they are satisfactorily settled as far as God is concerned</w:t>
      </w:r>
      <w:r w:rsidR="009B2024">
        <w:t xml:space="preserve">.  </w:t>
      </w:r>
      <w:r>
        <w:t xml:space="preserve">Is that right? </w:t>
      </w:r>
    </w:p>
    <w:p w14:paraId="7E1815A2" w14:textId="3CEF89DA" w:rsidR="00FB4BC3" w:rsidRDefault="00FB4BC3" w:rsidP="00FB4BC3">
      <w:pPr>
        <w:spacing w:before="120" w:after="0" w:line="240" w:lineRule="auto"/>
        <w:jc w:val="both"/>
      </w:pPr>
      <w:r>
        <w:t>J.M-l</w:t>
      </w:r>
      <w:r w:rsidR="009B2024">
        <w:t xml:space="preserve">.  </w:t>
      </w:r>
      <w:r>
        <w:t>I think so</w:t>
      </w:r>
      <w:r w:rsidR="009B2024">
        <w:t xml:space="preserve">.  </w:t>
      </w:r>
      <w:r>
        <w:t>Care should be taken not to tell things that involve individuals</w:t>
      </w:r>
      <w:r w:rsidR="009B2024">
        <w:t xml:space="preserve">.  </w:t>
      </w:r>
      <w:r>
        <w:t xml:space="preserve">Do you not think we should be very guarded as to matters becoming the subject of gossip, for instance? </w:t>
      </w:r>
    </w:p>
    <w:p w14:paraId="7D02E355" w14:textId="71BCA17A" w:rsidR="00FB4BC3" w:rsidRDefault="00FB4BC3" w:rsidP="00FB4BC3">
      <w:pPr>
        <w:spacing w:before="120" w:after="0" w:line="240" w:lineRule="auto"/>
        <w:jc w:val="both"/>
      </w:pPr>
      <w:r>
        <w:t>J.R</w:t>
      </w:r>
      <w:r w:rsidR="009B2024">
        <w:t xml:space="preserve">.  </w:t>
      </w:r>
      <w:r>
        <w:t xml:space="preserve">It is </w:t>
      </w:r>
      <w:r w:rsidR="004F26F1">
        <w:t>“</w:t>
      </w:r>
      <w:r>
        <w:t>thy brother</w:t>
      </w:r>
      <w:r w:rsidR="004F26F1">
        <w:t>”</w:t>
      </w:r>
      <w:r w:rsidR="009B2024">
        <w:t xml:space="preserve">.  </w:t>
      </w:r>
      <w:r>
        <w:t xml:space="preserve">It is a setting of the kingdom and discipleship, yet it involves the family feelings: </w:t>
      </w:r>
      <w:r w:rsidR="004F26F1">
        <w:t>“</w:t>
      </w:r>
      <w:r>
        <w:t>thy brother</w:t>
      </w:r>
      <w:r w:rsidR="004F26F1">
        <w:t>”</w:t>
      </w:r>
      <w:r>
        <w:t>.</w:t>
      </w:r>
    </w:p>
    <w:p w14:paraId="72D8294A" w14:textId="6E598D35" w:rsidR="00FB4BC3" w:rsidRDefault="00FB4BC3" w:rsidP="00FB4BC3">
      <w:pPr>
        <w:spacing w:before="120" w:after="0" w:line="240" w:lineRule="auto"/>
        <w:jc w:val="both"/>
      </w:pPr>
      <w:r>
        <w:t>C.H</w:t>
      </w:r>
      <w:r w:rsidR="009B2024">
        <w:t xml:space="preserve">.  </w:t>
      </w:r>
      <w:r>
        <w:t>Is it also priestly?  You go to the brother in a priestly way to show the true nature of a thing; reprove means that</w:t>
      </w:r>
      <w:r w:rsidR="009B2024">
        <w:t xml:space="preserve">.  </w:t>
      </w:r>
      <w:r>
        <w:t>We do not go as legislators exactly but as those who have the Father</w:t>
      </w:r>
      <w:r w:rsidR="00AA157E">
        <w:t>’</w:t>
      </w:r>
      <w:r>
        <w:t xml:space="preserve">s feelings; and that </w:t>
      </w:r>
      <w:r>
        <w:lastRenderedPageBreak/>
        <w:t>involves giving place to the Spirit to show the true character of a thing, to help the brother to judge it if possible.</w:t>
      </w:r>
    </w:p>
    <w:p w14:paraId="69B4EDFF" w14:textId="185FE92D" w:rsidR="00FB4BC3" w:rsidRDefault="00FB4BC3" w:rsidP="00FB4BC3">
      <w:pPr>
        <w:spacing w:before="120" w:after="0" w:line="240" w:lineRule="auto"/>
        <w:jc w:val="both"/>
      </w:pPr>
      <w:r>
        <w:t>J.R</w:t>
      </w:r>
      <w:r w:rsidR="009B2024">
        <w:t xml:space="preserve">.  </w:t>
      </w:r>
      <w:r>
        <w:t>That is very helpful</w:t>
      </w:r>
      <w:r w:rsidR="009B2024">
        <w:t xml:space="preserve">.  </w:t>
      </w:r>
      <w:r>
        <w:t xml:space="preserve">Your reference to verse 14 </w:t>
      </w:r>
      <w:r w:rsidR="004F26F1">
        <w:t>“</w:t>
      </w:r>
      <w:r>
        <w:t>the will of your Father who is in the heavens</w:t>
      </w:r>
      <w:r w:rsidR="004F26F1">
        <w:t>”</w:t>
      </w:r>
      <w:r>
        <w:t xml:space="preserve">, is very interesting because it is </w:t>
      </w:r>
      <w:r w:rsidR="004F26F1">
        <w:t>“</w:t>
      </w:r>
      <w:r>
        <w:t>thy brother</w:t>
      </w:r>
      <w:r w:rsidR="004F26F1">
        <w:t>”</w:t>
      </w:r>
      <w:r>
        <w:t xml:space="preserve"> in that relationship.</w:t>
      </w:r>
    </w:p>
    <w:p w14:paraId="5D1B420D" w14:textId="40B5D382" w:rsidR="00FB4BC3" w:rsidRDefault="00FB4BC3" w:rsidP="00FB4BC3">
      <w:pPr>
        <w:spacing w:before="120" w:after="0" w:line="240" w:lineRule="auto"/>
        <w:jc w:val="both"/>
      </w:pPr>
      <w:r>
        <w:t>C.H</w:t>
      </w:r>
      <w:r w:rsidR="009B2024">
        <w:t xml:space="preserve">.  </w:t>
      </w:r>
      <w:r>
        <w:t>Quite so</w:t>
      </w:r>
      <w:r w:rsidR="009B2024">
        <w:t xml:space="preserve">.  </w:t>
      </w:r>
      <w:r>
        <w:t>As to Dr Roberts</w:t>
      </w:r>
      <w:r w:rsidR="004F26F1">
        <w:t>’</w:t>
      </w:r>
      <w:r>
        <w:t xml:space="preserve"> question, it is after all a fellowship, a partnership, is it not? </w:t>
      </w:r>
    </w:p>
    <w:p w14:paraId="79C1D492" w14:textId="3D34CFFC" w:rsidR="00FB4BC3" w:rsidRDefault="00FB4BC3" w:rsidP="00FB4BC3">
      <w:pPr>
        <w:spacing w:before="120" w:after="0" w:line="240" w:lineRule="auto"/>
        <w:jc w:val="both"/>
      </w:pPr>
      <w:r>
        <w:t>J.R</w:t>
      </w:r>
      <w:r w:rsidR="009B2024">
        <w:t xml:space="preserve">.  </w:t>
      </w:r>
      <w:r>
        <w:t>Exactly.</w:t>
      </w:r>
    </w:p>
    <w:p w14:paraId="1C04DBCE" w14:textId="793C187B" w:rsidR="00FB4BC3" w:rsidRDefault="00FB4BC3" w:rsidP="00FB4BC3">
      <w:pPr>
        <w:spacing w:before="120" w:after="0" w:line="240" w:lineRule="auto"/>
        <w:jc w:val="both"/>
      </w:pPr>
      <w:r>
        <w:t>S.</w:t>
      </w:r>
      <w:r w:rsidR="00FA3E74">
        <w:t>N.</w:t>
      </w:r>
      <w:r>
        <w:t>C</w:t>
      </w:r>
      <w:r w:rsidR="009B2024">
        <w:t xml:space="preserve">.  </w:t>
      </w:r>
      <w:r>
        <w:t xml:space="preserve">If we keep more before us the family idea there would be more affection entering into our dealings with one another, would there not? </w:t>
      </w:r>
    </w:p>
    <w:p w14:paraId="01711D92" w14:textId="65EEBC6A" w:rsidR="00FB4BC3" w:rsidRDefault="00FB4BC3" w:rsidP="00FB4BC3">
      <w:pPr>
        <w:spacing w:before="120" w:after="0" w:line="240" w:lineRule="auto"/>
        <w:jc w:val="both"/>
      </w:pPr>
      <w:r>
        <w:t>J.R</w:t>
      </w:r>
      <w:r w:rsidR="009B2024">
        <w:t xml:space="preserve">.  </w:t>
      </w:r>
      <w:r>
        <w:t>That is right</w:t>
      </w:r>
      <w:r w:rsidR="009B2024">
        <w:t xml:space="preserve">.  </w:t>
      </w:r>
      <w:r>
        <w:t xml:space="preserve">The Lord says </w:t>
      </w:r>
      <w:r w:rsidR="004F26F1">
        <w:t>“</w:t>
      </w:r>
      <w:r>
        <w:t>your Father</w:t>
      </w:r>
      <w:r w:rsidR="004F26F1">
        <w:t>”</w:t>
      </w:r>
      <w:r w:rsidR="009B2024">
        <w:t xml:space="preserve">.  </w:t>
      </w:r>
      <w:r>
        <w:t xml:space="preserve">We would say </w:t>
      </w:r>
      <w:r w:rsidR="004F26F1">
        <w:t>‘</w:t>
      </w:r>
      <w:r>
        <w:t>our Father</w:t>
      </w:r>
      <w:r w:rsidR="004F26F1">
        <w:t>’</w:t>
      </w:r>
      <w:r>
        <w:t xml:space="preserve">: </w:t>
      </w:r>
      <w:r w:rsidR="004F26F1">
        <w:t>“</w:t>
      </w:r>
      <w:r>
        <w:t>Our Father who art in the heavens</w:t>
      </w:r>
      <w:r w:rsidR="004F26F1">
        <w:t>”</w:t>
      </w:r>
      <w:r>
        <w:t>, Matt 6: 9</w:t>
      </w:r>
      <w:r w:rsidR="009B2024">
        <w:t xml:space="preserve">.  </w:t>
      </w:r>
      <w:r>
        <w:t>Our appreciation of our relationship with Him would help us to view each other in a respectful and affectionate way.</w:t>
      </w:r>
    </w:p>
    <w:p w14:paraId="6B881233" w14:textId="038A3CCA" w:rsidR="00FB4BC3" w:rsidRDefault="00FB4BC3" w:rsidP="00FB4BC3">
      <w:pPr>
        <w:spacing w:before="120" w:after="0" w:line="240" w:lineRule="auto"/>
        <w:jc w:val="both"/>
      </w:pPr>
      <w:r>
        <w:t>S.</w:t>
      </w:r>
      <w:r w:rsidR="00FA3E74">
        <w:t>N.</w:t>
      </w:r>
      <w:r>
        <w:t>C</w:t>
      </w:r>
      <w:r w:rsidR="009B2024">
        <w:t xml:space="preserve">.  </w:t>
      </w:r>
      <w:r>
        <w:t>I am sure that is right because naturally you do not want your family matters to be divulged abroad</w:t>
      </w:r>
      <w:r w:rsidR="009B2024">
        <w:t xml:space="preserve">.  </w:t>
      </w:r>
      <w:r>
        <w:t xml:space="preserve">It is just as a man would not go speaking abroad about his wife, he keeps that to himself, does he not? </w:t>
      </w:r>
    </w:p>
    <w:p w14:paraId="5E2F1627" w14:textId="610363C9" w:rsidR="00FB4BC3" w:rsidRDefault="00FB4BC3" w:rsidP="00FB4BC3">
      <w:pPr>
        <w:spacing w:before="120" w:after="0" w:line="240" w:lineRule="auto"/>
        <w:jc w:val="both"/>
      </w:pPr>
      <w:r>
        <w:t>J.R</w:t>
      </w:r>
      <w:r w:rsidR="009B2024">
        <w:t xml:space="preserve">.  </w:t>
      </w:r>
      <w:r>
        <w:t>That is right</w:t>
      </w:r>
      <w:r w:rsidR="009B2024">
        <w:t xml:space="preserve">.  </w:t>
      </w:r>
      <w:r>
        <w:t>He would be jealous as to the family dignity.</w:t>
      </w:r>
    </w:p>
    <w:p w14:paraId="4F71C3A3" w14:textId="671F7123" w:rsidR="00FB4BC3" w:rsidRDefault="00FB4BC3" w:rsidP="00FB4BC3">
      <w:pPr>
        <w:spacing w:before="120" w:after="0" w:line="240" w:lineRule="auto"/>
        <w:jc w:val="both"/>
      </w:pPr>
      <w:r>
        <w:t>E.M.W</w:t>
      </w:r>
      <w:r w:rsidR="009B2024">
        <w:t xml:space="preserve">.  </w:t>
      </w:r>
      <w:r>
        <w:t xml:space="preserve">Does the Lord make provision for the unusual?  He speaks about the spirit of a little child and then later of His being in their midst; but He says </w:t>
      </w:r>
      <w:r w:rsidR="004F26F1">
        <w:t>“</w:t>
      </w:r>
      <w:r>
        <w:t>if thy brother sin against thee</w:t>
      </w:r>
      <w:r w:rsidR="004F26F1">
        <w:t>”</w:t>
      </w:r>
      <w:r>
        <w:t>, as though it should really be unusual; and yet there is a provision, as you said, to meet it.</w:t>
      </w:r>
    </w:p>
    <w:p w14:paraId="5A6B2C84" w14:textId="222972D6" w:rsidR="00FB4BC3" w:rsidRDefault="00FB4BC3" w:rsidP="00FB4BC3">
      <w:pPr>
        <w:spacing w:before="120" w:after="0" w:line="240" w:lineRule="auto"/>
        <w:jc w:val="both"/>
      </w:pPr>
      <w:r>
        <w:t>J.R</w:t>
      </w:r>
      <w:r w:rsidR="009B2024">
        <w:t xml:space="preserve">.  </w:t>
      </w:r>
      <w:r>
        <w:t>That is very fine</w:t>
      </w:r>
      <w:r w:rsidR="009B2024">
        <w:t xml:space="preserve">.  </w:t>
      </w:r>
      <w:r>
        <w:t>If we were all in the good of what we had yesterday the unusual would not occur, but we all know how far short we come in practice of what we had yesterday in the normality of what is available for us</w:t>
      </w:r>
      <w:r w:rsidR="009B2024">
        <w:t xml:space="preserve">.  </w:t>
      </w:r>
      <w:r>
        <w:t>We ought to live in the joy and good of it</w:t>
      </w:r>
      <w:r w:rsidR="009B2024">
        <w:t xml:space="preserve">.  </w:t>
      </w:r>
      <w:r>
        <w:t>What you say as to the unusual is important.</w:t>
      </w:r>
    </w:p>
    <w:p w14:paraId="5C9797CC" w14:textId="1E86CCC1" w:rsidR="00FB4BC3" w:rsidRDefault="00FB4BC3" w:rsidP="00FB4BC3">
      <w:pPr>
        <w:spacing w:before="120" w:after="0" w:line="240" w:lineRule="auto"/>
        <w:jc w:val="both"/>
      </w:pPr>
      <w:r>
        <w:t>A.A.B</w:t>
      </w:r>
      <w:r w:rsidR="009B2024">
        <w:t xml:space="preserve">.  </w:t>
      </w:r>
      <w:r>
        <w:t>As in John</w:t>
      </w:r>
      <w:r w:rsidR="004F26F1">
        <w:t>’</w:t>
      </w:r>
      <w:r>
        <w:t xml:space="preserve">s epistle, </w:t>
      </w:r>
      <w:r w:rsidR="004F26F1">
        <w:t>“</w:t>
      </w:r>
      <w:r>
        <w:t>if any one sin</w:t>
      </w:r>
      <w:r w:rsidR="004F26F1">
        <w:t>”</w:t>
      </w:r>
      <w:r>
        <w:t xml:space="preserve"> (1 John 2: 1), so it would be in the spirit of advocacy in our relations with our brother.</w:t>
      </w:r>
    </w:p>
    <w:p w14:paraId="3EA750C4" w14:textId="56E6E62F" w:rsidR="00FB4BC3" w:rsidRDefault="00FB4BC3" w:rsidP="00FB4BC3">
      <w:pPr>
        <w:spacing w:before="120" w:after="0" w:line="240" w:lineRule="auto"/>
        <w:jc w:val="both"/>
      </w:pPr>
      <w:r>
        <w:t>J.R</w:t>
      </w:r>
      <w:r w:rsidR="009B2024">
        <w:t xml:space="preserve">.  </w:t>
      </w:r>
      <w:r>
        <w:t xml:space="preserve">John begins that chapter by saying </w:t>
      </w:r>
      <w:r w:rsidR="004F26F1">
        <w:t>“</w:t>
      </w:r>
      <w:r>
        <w:t>My children, these things I write to you in order that ye may not sin; and if any one sin</w:t>
      </w:r>
      <w:r w:rsidR="004F26F1">
        <w:t>”</w:t>
      </w:r>
      <w:r>
        <w:t xml:space="preserve">; that is the unusual coming in, interrupting, do you think? </w:t>
      </w:r>
    </w:p>
    <w:p w14:paraId="33D23902" w14:textId="33D1984E" w:rsidR="00FB4BC3" w:rsidRDefault="00FB4BC3" w:rsidP="00FB4BC3">
      <w:pPr>
        <w:spacing w:before="120" w:after="0" w:line="240" w:lineRule="auto"/>
        <w:jc w:val="both"/>
      </w:pPr>
      <w:r>
        <w:t>A.A.B</w:t>
      </w:r>
      <w:r w:rsidR="009B2024">
        <w:t xml:space="preserve">.  </w:t>
      </w:r>
      <w:r>
        <w:t>Yes, I think that greatly helps</w:t>
      </w:r>
      <w:r w:rsidR="009B2024">
        <w:t xml:space="preserve">.  </w:t>
      </w:r>
      <w:r>
        <w:t xml:space="preserve">In another connection, I would like to ask for further help as to the link between the Deuteronomy </w:t>
      </w:r>
      <w:r>
        <w:lastRenderedPageBreak/>
        <w:t>scripture and Matthew 18</w:t>
      </w:r>
      <w:r w:rsidR="009B2024">
        <w:t xml:space="preserve">.  </w:t>
      </w:r>
      <w:r>
        <w:t xml:space="preserve">Is it your thought that </w:t>
      </w:r>
      <w:r w:rsidR="004F26F1">
        <w:t>“</w:t>
      </w:r>
      <w:r>
        <w:t>the place which Jehovah thy God will choose</w:t>
      </w:r>
      <w:r w:rsidR="004F26F1">
        <w:t>”</w:t>
      </w:r>
      <w:r>
        <w:t xml:space="preserve"> is something available in each locality, not necessarily another place literally? </w:t>
      </w:r>
    </w:p>
    <w:p w14:paraId="22E1D859" w14:textId="47C8A937" w:rsidR="00FB4BC3" w:rsidRDefault="00FB4BC3" w:rsidP="00FB4BC3">
      <w:pPr>
        <w:spacing w:before="120" w:after="0" w:line="240" w:lineRule="auto"/>
        <w:jc w:val="both"/>
      </w:pPr>
      <w:r>
        <w:t>J.R</w:t>
      </w:r>
      <w:r w:rsidR="009B2024">
        <w:t xml:space="preserve">.  </w:t>
      </w:r>
      <w:r>
        <w:t>Yes, it would be available in each locality, yet it is above the details and circumstances and the feelings and all the kinds of things that arise</w:t>
      </w:r>
      <w:r w:rsidR="009B2024">
        <w:t xml:space="preserve">.  </w:t>
      </w:r>
      <w:r>
        <w:t>In Deuteronomy 17 a journey is involved, a journey from where the difficulty is</w:t>
      </w:r>
      <w:r w:rsidR="009B2024">
        <w:t xml:space="preserve">.  </w:t>
      </w:r>
      <w:r>
        <w:t>We know how we can become obsessed with the difficulty, the details of it, the circumstances, the persons involved, sometimes prejudice, sometimes preference, and all that kind of thing; we get bogged down</w:t>
      </w:r>
      <w:r w:rsidR="009B2024">
        <w:t xml:space="preserve">.  </w:t>
      </w:r>
      <w:r>
        <w:t>But they take a journey</w:t>
      </w:r>
      <w:r w:rsidR="009B2024">
        <w:t xml:space="preserve">.  </w:t>
      </w:r>
      <w:r>
        <w:t xml:space="preserve">It says </w:t>
      </w:r>
      <w:r w:rsidR="004F26F1">
        <w:t>“</w:t>
      </w:r>
      <w:r>
        <w:t>arise</w:t>
      </w:r>
      <w:r w:rsidR="004F26F1">
        <w:t>”</w:t>
      </w:r>
      <w:r>
        <w:t xml:space="preserve"> in verse 8: </w:t>
      </w:r>
      <w:r w:rsidR="004F26F1">
        <w:t>“</w:t>
      </w:r>
      <w:r>
        <w:t>Then shalt thou arise, and go up to the place which Jehovah thy God will choose</w:t>
      </w:r>
      <w:r w:rsidR="004F26F1">
        <w:t>”</w:t>
      </w:r>
      <w:r w:rsidR="009B2024">
        <w:t xml:space="preserve">.  </w:t>
      </w:r>
      <w:r>
        <w:t xml:space="preserve">You can understand in Israel something happening within certain gates, but </w:t>
      </w:r>
      <w:r w:rsidR="00C106F3">
        <w:t>then</w:t>
      </w:r>
      <w:r>
        <w:t xml:space="preserve"> they arise and take a journey and the further they get away from the place where it happened the less the details would count, and they come into another environment, another area</w:t>
      </w:r>
      <w:r w:rsidR="009B2024">
        <w:t xml:space="preserve">.  </w:t>
      </w:r>
      <w:r>
        <w:t xml:space="preserve">That transferred to </w:t>
      </w:r>
      <w:r w:rsidR="004F26F1">
        <w:t>“</w:t>
      </w:r>
      <w:r>
        <w:t>tell it to the assembly</w:t>
      </w:r>
      <w:r w:rsidR="004F26F1">
        <w:t>”</w:t>
      </w:r>
      <w:r>
        <w:t xml:space="preserve"> is what we need to experience</w:t>
      </w:r>
      <w:r w:rsidR="009B2024">
        <w:t xml:space="preserve">.  </w:t>
      </w:r>
    </w:p>
    <w:p w14:paraId="4D3580E8" w14:textId="6EF6CC6E" w:rsidR="00FB4BC3" w:rsidRDefault="00FB4BC3" w:rsidP="00FB4BC3">
      <w:pPr>
        <w:spacing w:before="120" w:after="0" w:line="240" w:lineRule="auto"/>
        <w:jc w:val="both"/>
      </w:pPr>
      <w:r>
        <w:t>A.A.B</w:t>
      </w:r>
      <w:r w:rsidR="009B2024">
        <w:t xml:space="preserve">.  </w:t>
      </w:r>
      <w:r>
        <w:t xml:space="preserve"> It is a higher level, as you say, above the detail of the matter, involving the augustness of the assembly</w:t>
      </w:r>
      <w:r w:rsidR="009B2024">
        <w:t xml:space="preserve">.  </w:t>
      </w:r>
      <w:r>
        <w:t>You used the expression, the assembly being available to us</w:t>
      </w:r>
      <w:r w:rsidR="009B2024">
        <w:t xml:space="preserve">.  </w:t>
      </w:r>
      <w:r>
        <w:t xml:space="preserve">How does that work out? </w:t>
      </w:r>
    </w:p>
    <w:p w14:paraId="189F356D" w14:textId="1BE30D07" w:rsidR="00FB4BC3" w:rsidRDefault="00FB4BC3" w:rsidP="00FB4BC3">
      <w:pPr>
        <w:spacing w:before="120" w:after="0" w:line="240" w:lineRule="auto"/>
        <w:jc w:val="both"/>
      </w:pPr>
      <w:r>
        <w:t>J.R</w:t>
      </w:r>
      <w:r w:rsidR="009B2024">
        <w:t xml:space="preserve">.  </w:t>
      </w:r>
      <w:r>
        <w:t>This area we are speaking about, this elevated level of things, is available to us, were we all able to drop the other things that bog us down</w:t>
      </w:r>
      <w:r w:rsidR="009B2024">
        <w:t xml:space="preserve">.  </w:t>
      </w:r>
      <w:r>
        <w:t>The tendency (and I speak from personal experience) is to go, as we say, into assembly with feelings and obsession with details and all that kind of thing, whereas we need to take this moral journey</w:t>
      </w:r>
      <w:r w:rsidR="009B2024">
        <w:t xml:space="preserve">.  </w:t>
      </w:r>
      <w:r>
        <w:t xml:space="preserve"> If we actually took a journey it would help us in a sense, but it is a moral journey we take.</w:t>
      </w:r>
    </w:p>
    <w:p w14:paraId="2ED154B7" w14:textId="17A2C7D2" w:rsidR="00FB4BC3" w:rsidRDefault="00FB4BC3" w:rsidP="00FB4BC3">
      <w:pPr>
        <w:spacing w:before="120" w:after="0" w:line="240" w:lineRule="auto"/>
        <w:jc w:val="both"/>
      </w:pPr>
      <w:r>
        <w:t>A.A.B</w:t>
      </w:r>
      <w:r w:rsidR="009B2024">
        <w:t xml:space="preserve">.  </w:t>
      </w:r>
      <w:r>
        <w:t xml:space="preserve">The way Paul approaches the </w:t>
      </w:r>
      <w:r w:rsidR="00E766D5">
        <w:t>Corinthi</w:t>
      </w:r>
      <w:r>
        <w:t>an issue in the first nine verses of the first chapter would involve what you are speaking of</w:t>
      </w:r>
      <w:r w:rsidR="009B2024">
        <w:t xml:space="preserve">.  </w:t>
      </w:r>
      <w:r>
        <w:t>He approaches the whole matter at the level of the assembly of God before getting into the detailed side.</w:t>
      </w:r>
    </w:p>
    <w:p w14:paraId="2FABBA36" w14:textId="6525AB5F" w:rsidR="00FB4BC3" w:rsidRDefault="00FB4BC3" w:rsidP="00FB4BC3">
      <w:pPr>
        <w:spacing w:before="120" w:after="0" w:line="240" w:lineRule="auto"/>
        <w:jc w:val="both"/>
      </w:pPr>
      <w:r>
        <w:t>J.R</w:t>
      </w:r>
      <w:r w:rsidR="009B2024">
        <w:t xml:space="preserve">.  </w:t>
      </w:r>
      <w:r>
        <w:t>Exactly.</w:t>
      </w:r>
    </w:p>
    <w:p w14:paraId="6A137944" w14:textId="483B4D0A" w:rsidR="00FB4BC3" w:rsidRDefault="00FB4BC3" w:rsidP="00FB4BC3">
      <w:pPr>
        <w:spacing w:before="120" w:after="0" w:line="240" w:lineRule="auto"/>
        <w:jc w:val="both"/>
      </w:pPr>
      <w:r>
        <w:t>A.J.E.W</w:t>
      </w:r>
      <w:r w:rsidR="009B2024">
        <w:t xml:space="preserve">.  </w:t>
      </w:r>
      <w:r>
        <w:t xml:space="preserve">1 Corinthians 1: 2, </w:t>
      </w:r>
      <w:r w:rsidR="004F26F1">
        <w:t>“</w:t>
      </w:r>
      <w:r>
        <w:t>called saints, with all that in every place call on the name of our Lord Jesus Christ, both theirs and ours</w:t>
      </w:r>
      <w:r w:rsidR="004F26F1">
        <w:t>”</w:t>
      </w:r>
      <w:r>
        <w:t xml:space="preserve">: is not that, in a sense, the moral journey?  That is </w:t>
      </w:r>
      <w:r w:rsidR="004F26F1">
        <w:t>“</w:t>
      </w:r>
      <w:r>
        <w:t>in every place</w:t>
      </w:r>
      <w:r w:rsidR="004F26F1">
        <w:t>”</w:t>
      </w:r>
      <w:r>
        <w:t xml:space="preserve"> that one name and what belongs to it is governing us.</w:t>
      </w:r>
    </w:p>
    <w:p w14:paraId="082002C5" w14:textId="02443A03" w:rsidR="00FB4BC3" w:rsidRDefault="00FB4BC3" w:rsidP="00FB4BC3">
      <w:pPr>
        <w:spacing w:before="120" w:after="0" w:line="240" w:lineRule="auto"/>
        <w:jc w:val="both"/>
      </w:pPr>
      <w:r>
        <w:t>J.R</w:t>
      </w:r>
      <w:r w:rsidR="009B2024">
        <w:t xml:space="preserve">.  </w:t>
      </w:r>
      <w:r>
        <w:t>That is very helpful.</w:t>
      </w:r>
    </w:p>
    <w:p w14:paraId="4F16E39B" w14:textId="2893F4B4" w:rsidR="00FB4BC3" w:rsidRDefault="00FB4BC3" w:rsidP="00FB4BC3">
      <w:pPr>
        <w:spacing w:before="120" w:after="0" w:line="240" w:lineRule="auto"/>
        <w:jc w:val="both"/>
      </w:pPr>
      <w:r>
        <w:lastRenderedPageBreak/>
        <w:t>E.C.B</w:t>
      </w:r>
      <w:r w:rsidR="009B2024">
        <w:t xml:space="preserve">.  </w:t>
      </w:r>
      <w:r>
        <w:t>I think what is being said is of the greatest importance, as to getting out of the atmosphere of the trouble</w:t>
      </w:r>
      <w:r w:rsidR="009B2024">
        <w:t xml:space="preserve">.  </w:t>
      </w:r>
      <w:r>
        <w:t xml:space="preserve">When you come to Matthew 18 you come to it by way of chapter 16, and the assembly to which you bring it is </w:t>
      </w:r>
      <w:r w:rsidR="004F26F1">
        <w:t>“</w:t>
      </w:r>
      <w:r>
        <w:t>my assembly</w:t>
      </w:r>
      <w:r w:rsidR="004F26F1">
        <w:t>”</w:t>
      </w:r>
      <w:r>
        <w:t xml:space="preserve"> where cause and cause and stroke and stroke and controversy are relegated to their own level and the atmosphere is His.</w:t>
      </w:r>
    </w:p>
    <w:p w14:paraId="3C26994F" w14:textId="02B8606F" w:rsidR="00FB4BC3" w:rsidRDefault="00FB4BC3" w:rsidP="00FB4BC3">
      <w:pPr>
        <w:spacing w:before="120" w:after="0" w:line="240" w:lineRule="auto"/>
        <w:jc w:val="both"/>
      </w:pPr>
      <w:r>
        <w:t>J.R</w:t>
      </w:r>
      <w:r w:rsidR="009B2024">
        <w:t xml:space="preserve">.  </w:t>
      </w:r>
      <w:r>
        <w:t>Quite so.</w:t>
      </w:r>
    </w:p>
    <w:p w14:paraId="2FD44A09" w14:textId="521DE669" w:rsidR="00FB4BC3" w:rsidRDefault="00FB4BC3" w:rsidP="00FB4BC3">
      <w:pPr>
        <w:spacing w:before="120" w:after="0" w:line="240" w:lineRule="auto"/>
        <w:jc w:val="both"/>
      </w:pPr>
      <w:r>
        <w:t>J.A.P</w:t>
      </w:r>
      <w:r w:rsidR="009B2024">
        <w:t xml:space="preserve">.  </w:t>
      </w:r>
      <w:r>
        <w:t xml:space="preserve">Would Acts 15: 2 confirm what you say?  It says </w:t>
      </w:r>
      <w:r w:rsidR="004F26F1">
        <w:t>“</w:t>
      </w:r>
      <w:r>
        <w:t>A commotion therefore having taken place, and no small discussion</w:t>
      </w:r>
      <w:r w:rsidR="004F26F1">
        <w:t>”</w:t>
      </w:r>
      <w:r>
        <w:t>, and so forth</w:t>
      </w:r>
      <w:r w:rsidR="009B2024">
        <w:t xml:space="preserve">.  </w:t>
      </w:r>
      <w:r>
        <w:t xml:space="preserve">But when the matter came into the assembly what order, what grace among the brethren, what unity was reached in that chapter! </w:t>
      </w:r>
    </w:p>
    <w:p w14:paraId="7E29090B" w14:textId="35112F9E" w:rsidR="00FB4BC3" w:rsidRDefault="00FB4BC3" w:rsidP="00FB4BC3">
      <w:pPr>
        <w:spacing w:before="120" w:after="0" w:line="240" w:lineRule="auto"/>
        <w:jc w:val="both"/>
      </w:pPr>
      <w:r>
        <w:t>J.R</w:t>
      </w:r>
      <w:r w:rsidR="009B2024">
        <w:t xml:space="preserve">.  </w:t>
      </w:r>
      <w:r w:rsidR="004F26F1">
        <w:t>“</w:t>
      </w:r>
      <w:r>
        <w:t>It has seemed good to the Holy Spirit and to us</w:t>
      </w:r>
      <w:r w:rsidR="004F26F1">
        <w:t>”</w:t>
      </w:r>
      <w:r>
        <w:t xml:space="preserve"> (v 28) is the conclusion arrived at</w:t>
      </w:r>
      <w:r w:rsidR="009B2024">
        <w:t xml:space="preserve">.  </w:t>
      </w:r>
      <w:r>
        <w:t>It is a sphere where the Spirit dominates, the Spirit</w:t>
      </w:r>
      <w:r w:rsidR="004F26F1">
        <w:t>’</w:t>
      </w:r>
      <w:r>
        <w:t>s mind is available</w:t>
      </w:r>
      <w:r w:rsidR="009B2024">
        <w:t xml:space="preserve">.  </w:t>
      </w:r>
      <w:r>
        <w:t>It says in Deuteronomy 17</w:t>
      </w:r>
      <w:r w:rsidR="00E73680">
        <w:t>,</w:t>
      </w:r>
      <w:r>
        <w:t xml:space="preserve"> </w:t>
      </w:r>
      <w:r w:rsidR="004F26F1">
        <w:t>“</w:t>
      </w:r>
      <w:r>
        <w:t>Thou shalt come .</w:t>
      </w:r>
      <w:r w:rsidR="009B2024">
        <w:t xml:space="preserve">... </w:t>
      </w:r>
      <w:r>
        <w:t>and inquire</w:t>
      </w:r>
      <w:r w:rsidR="004F26F1">
        <w:t>”</w:t>
      </w:r>
      <w:r w:rsidR="009B2024">
        <w:t xml:space="preserve">.  </w:t>
      </w:r>
      <w:r>
        <w:t xml:space="preserve">The place that Jehovah will choose is in a certain contrast to </w:t>
      </w:r>
      <w:r w:rsidR="004F26F1">
        <w:t>“</w:t>
      </w:r>
      <w:r>
        <w:t>within thy gates</w:t>
      </w:r>
      <w:r w:rsidR="004F26F1">
        <w:t>”</w:t>
      </w:r>
      <w:r w:rsidR="009B2024">
        <w:t xml:space="preserve">.  </w:t>
      </w:r>
      <w:r w:rsidR="004F26F1">
        <w:t>“</w:t>
      </w:r>
      <w:r>
        <w:t>If there arise a matter too hard for thee in judgment, between blood and blood, between cause and cause, and between stroke and stroke, matters of controversy within thy gates, then shalt thou arise, and go up to the place which Jehovah thy God will choose</w:t>
      </w:r>
      <w:r w:rsidR="004F26F1">
        <w:t>”</w:t>
      </w:r>
      <w:r w:rsidR="009B2024">
        <w:t xml:space="preserve">.  </w:t>
      </w:r>
      <w:r>
        <w:t xml:space="preserve">It is of interest that in the instructions given in 1 Corinthians 5, which has in mind a meeting to deal with evil, Paul says </w:t>
      </w:r>
      <w:r w:rsidR="004F26F1">
        <w:t>“</w:t>
      </w:r>
      <w:r>
        <w:t>For I, as absent in body but present in spirit, have already judged as present, to deliver, in the name of our Lord Jesus Christ (ye and my spirit being gathered together, with the power of our Lord Jesus Christ)</w:t>
      </w:r>
      <w:r w:rsidR="004F26F1">
        <w:t>”</w:t>
      </w:r>
      <w:r>
        <w:t xml:space="preserve"> (vv 3, 4)</w:t>
      </w:r>
      <w:r w:rsidR="009B2024">
        <w:t>—“</w:t>
      </w:r>
      <w:r>
        <w:t>ye and my spirit</w:t>
      </w:r>
      <w:r w:rsidR="004F26F1">
        <w:t>”</w:t>
      </w:r>
      <w:r w:rsidR="009B2024">
        <w:t xml:space="preserve">.  </w:t>
      </w:r>
      <w:r>
        <w:t>Paul was not there personally but his spirit was there</w:t>
      </w:r>
      <w:r w:rsidR="009B2024">
        <w:t xml:space="preserve">.  </w:t>
      </w:r>
      <w:r>
        <w:t>It just gives some idea of the place that Jehovah will choose</w:t>
      </w:r>
      <w:r w:rsidR="009B2024">
        <w:t xml:space="preserve">.  </w:t>
      </w:r>
      <w:r>
        <w:t>The thing is faced locally but has in view what you referred to in Matthew 16, the assembly universally.</w:t>
      </w:r>
    </w:p>
    <w:p w14:paraId="074CD9AB" w14:textId="1D44291A" w:rsidR="00FB4BC3" w:rsidRDefault="00FB4BC3" w:rsidP="00FB4BC3">
      <w:pPr>
        <w:spacing w:before="120" w:after="0" w:line="240" w:lineRule="auto"/>
        <w:jc w:val="both"/>
      </w:pPr>
      <w:r>
        <w:t>E.C.B</w:t>
      </w:r>
      <w:r w:rsidR="009B2024">
        <w:t xml:space="preserve">.  </w:t>
      </w:r>
      <w:r>
        <w:t>Yes; what you are saying makes me wonder whether we would not be better advised to revert to the old custom that an assembly meeting for discipline was a meeting specially arranged, and that if after discussing something in care we, as we used to say, go straight into assembly, we may not be leaving time for the journey you speak of.</w:t>
      </w:r>
    </w:p>
    <w:p w14:paraId="60A9BDF4" w14:textId="1027F4A3" w:rsidR="00FB4BC3" w:rsidRDefault="00FB4BC3" w:rsidP="00FB4BC3">
      <w:pPr>
        <w:spacing w:before="120" w:after="0" w:line="240" w:lineRule="auto"/>
        <w:jc w:val="both"/>
      </w:pPr>
      <w:r>
        <w:t>J.R</w:t>
      </w:r>
      <w:r w:rsidR="009B2024">
        <w:t xml:space="preserve">.  </w:t>
      </w:r>
      <w:r>
        <w:t>I think that is just right</w:t>
      </w:r>
      <w:r w:rsidR="009B2024">
        <w:t xml:space="preserve">.  </w:t>
      </w:r>
      <w:r>
        <w:t xml:space="preserve">If we go into assembly character </w:t>
      </w:r>
      <w:r w:rsidR="0029404F">
        <w:t>immediately,</w:t>
      </w:r>
      <w:r>
        <w:t xml:space="preserve"> we tend to go in with feelings, details, controversy, preferences, maybe prejudices: all these things in our minds</w:t>
      </w:r>
      <w:r w:rsidR="009B2024">
        <w:t xml:space="preserve">.  </w:t>
      </w:r>
    </w:p>
    <w:p w14:paraId="0890F460" w14:textId="4775E4BF" w:rsidR="00FB4BC3" w:rsidRDefault="00FB4BC3" w:rsidP="00FB4BC3">
      <w:pPr>
        <w:spacing w:before="120" w:after="0" w:line="240" w:lineRule="auto"/>
        <w:jc w:val="both"/>
      </w:pPr>
      <w:r>
        <w:lastRenderedPageBreak/>
        <w:t>E.C.B</w:t>
      </w:r>
      <w:r w:rsidR="009B2024">
        <w:t xml:space="preserve">.  </w:t>
      </w:r>
      <w:r>
        <w:t>Sometimes it may even be proved to have been valuable that the Supper intervened</w:t>
      </w:r>
      <w:r w:rsidR="009B2024">
        <w:t xml:space="preserve">.  </w:t>
      </w:r>
      <w:r>
        <w:t>The Lord knew that the thing was being carried in a priestly way, but the Supper helps you to get to the place that He chooses.</w:t>
      </w:r>
    </w:p>
    <w:p w14:paraId="3BFBC60A" w14:textId="612045D4" w:rsidR="00FB4BC3" w:rsidRDefault="00FB4BC3" w:rsidP="00FB4BC3">
      <w:pPr>
        <w:spacing w:before="120" w:after="0" w:line="240" w:lineRule="auto"/>
        <w:jc w:val="both"/>
      </w:pPr>
      <w:r>
        <w:t>J.R</w:t>
      </w:r>
      <w:r w:rsidR="009B2024">
        <w:t xml:space="preserve">.  </w:t>
      </w:r>
      <w:r>
        <w:t>Exactly.</w:t>
      </w:r>
    </w:p>
    <w:p w14:paraId="44E94C31" w14:textId="2C3A9DEB" w:rsidR="00FB4BC3" w:rsidRDefault="00FB4BC3" w:rsidP="00FB4BC3">
      <w:pPr>
        <w:spacing w:before="120" w:after="0" w:line="240" w:lineRule="auto"/>
        <w:jc w:val="both"/>
      </w:pPr>
      <w:r>
        <w:t>H.A.H</w:t>
      </w:r>
      <w:r w:rsidR="009B2024">
        <w:t xml:space="preserve">.  </w:t>
      </w:r>
      <w:r>
        <w:t xml:space="preserve">So would it be right to connect this thought of the place, and what Mr Welch has said as to the new covenant, with the reference to Jerusalem above, </w:t>
      </w:r>
      <w:r w:rsidR="004F26F1">
        <w:t>“</w:t>
      </w:r>
      <w:r>
        <w:t>which is our mother</w:t>
      </w:r>
      <w:r w:rsidR="004F26F1">
        <w:t>”</w:t>
      </w:r>
      <w:r>
        <w:t xml:space="preserve">, Gal 4: 26? </w:t>
      </w:r>
    </w:p>
    <w:p w14:paraId="451CD67B" w14:textId="77A6C421" w:rsidR="00FB4BC3" w:rsidRDefault="00FB4BC3" w:rsidP="00FB4BC3">
      <w:pPr>
        <w:spacing w:before="120" w:after="0" w:line="240" w:lineRule="auto"/>
        <w:jc w:val="both"/>
      </w:pPr>
      <w:r>
        <w:t>J.R</w:t>
      </w:r>
      <w:r w:rsidR="009B2024">
        <w:t xml:space="preserve">.  </w:t>
      </w:r>
      <w:r>
        <w:t>It is another level, it is above</w:t>
      </w:r>
      <w:r w:rsidR="009B2024">
        <w:t xml:space="preserve">.  </w:t>
      </w:r>
      <w:r>
        <w:t>We need to take this journey to get to the above, what is above the level of what is controversial which our own personal feelings often enter into</w:t>
      </w:r>
      <w:r w:rsidR="009B2024">
        <w:t xml:space="preserve">.  </w:t>
      </w:r>
      <w:r>
        <w:t>To act with these feelings is not going to help</w:t>
      </w:r>
      <w:r w:rsidR="009B2024">
        <w:t xml:space="preserve">.  </w:t>
      </w:r>
      <w:r>
        <w:t>We go and enquire, it is a matter requiring patience.</w:t>
      </w:r>
    </w:p>
    <w:p w14:paraId="7E5D0EFC" w14:textId="681A6CAF" w:rsidR="00FB4BC3" w:rsidRDefault="00FB4BC3" w:rsidP="00FB4BC3">
      <w:pPr>
        <w:spacing w:before="120" w:after="0" w:line="240" w:lineRule="auto"/>
        <w:jc w:val="both"/>
      </w:pPr>
      <w:r>
        <w:t>P.J.H</w:t>
      </w:r>
      <w:r w:rsidR="009B2024">
        <w:t xml:space="preserve">.  </w:t>
      </w:r>
      <w:r>
        <w:t xml:space="preserve">What an opportunity in the interim for getting into the sanctuary and learning the way of things!  Did not the psalmist say </w:t>
      </w:r>
      <w:r w:rsidR="004F26F1">
        <w:t>“</w:t>
      </w:r>
      <w:r>
        <w:t>Then understood I their end</w:t>
      </w:r>
      <w:r w:rsidR="004F26F1">
        <w:t>”</w:t>
      </w:r>
      <w:r>
        <w:t xml:space="preserve"> (Ps 73: 17) when he went into the sanctuary? </w:t>
      </w:r>
    </w:p>
    <w:p w14:paraId="5314E5BD" w14:textId="4320EC45" w:rsidR="00FB4BC3" w:rsidRDefault="00FB4BC3" w:rsidP="00FB4BC3">
      <w:pPr>
        <w:spacing w:before="120" w:after="0" w:line="240" w:lineRule="auto"/>
        <w:jc w:val="both"/>
      </w:pPr>
      <w:r>
        <w:t>J.R</w:t>
      </w:r>
      <w:r w:rsidR="009B2024">
        <w:t xml:space="preserve">.  </w:t>
      </w:r>
      <w:r>
        <w:t>He viewed things differently</w:t>
      </w:r>
      <w:r w:rsidR="009B2024">
        <w:t xml:space="preserve">.  </w:t>
      </w:r>
      <w:r>
        <w:t>It is the place that Jehovah thy God will choose</w:t>
      </w:r>
      <w:r w:rsidR="009B2024">
        <w:t xml:space="preserve">.  </w:t>
      </w:r>
      <w:r w:rsidR="004F26F1">
        <w:t>“</w:t>
      </w:r>
      <w:r>
        <w:t>Thou shalt come unto the priests, the Levites, and unto the judge that shall be in those days</w:t>
      </w:r>
      <w:r w:rsidR="004F26F1">
        <w:t>”</w:t>
      </w:r>
      <w:r>
        <w:t>.</w:t>
      </w:r>
    </w:p>
    <w:p w14:paraId="63BE57CE" w14:textId="41507B36" w:rsidR="00FB4BC3" w:rsidRDefault="00FB4BC3" w:rsidP="00FB4BC3">
      <w:pPr>
        <w:spacing w:before="120" w:after="0" w:line="240" w:lineRule="auto"/>
        <w:jc w:val="both"/>
      </w:pPr>
      <w:r>
        <w:t>E.T.M</w:t>
      </w:r>
      <w:r w:rsidR="009B2024">
        <w:t xml:space="preserve">.  </w:t>
      </w:r>
      <w:r>
        <w:t xml:space="preserve">It says </w:t>
      </w:r>
      <w:r w:rsidR="004F26F1">
        <w:t>“</w:t>
      </w:r>
      <w:r>
        <w:t>arise, and go up to the place which Jehovah thy God will choose</w:t>
      </w:r>
      <w:r w:rsidR="004F26F1">
        <w:t>”</w:t>
      </w:r>
      <w:r w:rsidR="009B2024">
        <w:t xml:space="preserve">.  </w:t>
      </w:r>
      <w:r>
        <w:t>It is a matter involving what is gradual, what is deliberate, and counting on the Lord</w:t>
      </w:r>
      <w:r w:rsidR="004F26F1">
        <w:t>’</w:t>
      </w:r>
      <w:r>
        <w:t>s support</w:t>
      </w:r>
      <w:r w:rsidR="009B2024">
        <w:t xml:space="preserve">.  </w:t>
      </w:r>
      <w:r>
        <w:t xml:space="preserve">The Lord uses the same term: </w:t>
      </w:r>
      <w:r w:rsidR="004F26F1">
        <w:t>“</w:t>
      </w:r>
      <w:r>
        <w:t>if I be lifted up out of the earth, will draw all to me</w:t>
      </w:r>
      <w:r w:rsidR="004F26F1">
        <w:t>”</w:t>
      </w:r>
      <w:r>
        <w:t>, John 12: 32</w:t>
      </w:r>
      <w:r w:rsidR="009B2024">
        <w:t xml:space="preserve">.  </w:t>
      </w:r>
      <w:r>
        <w:t>That would be in mind in a person who is considering for God, arising and going up to the place; and the Lord is with persons who are considering for God firstly.</w:t>
      </w:r>
    </w:p>
    <w:p w14:paraId="183B5301" w14:textId="3611897A" w:rsidR="00FB4BC3" w:rsidRDefault="00FB4BC3" w:rsidP="00FB4BC3">
      <w:pPr>
        <w:spacing w:before="120" w:after="0" w:line="240" w:lineRule="auto"/>
        <w:jc w:val="both"/>
      </w:pPr>
      <w:r>
        <w:t>J.R</w:t>
      </w:r>
      <w:r w:rsidR="009B2024">
        <w:t xml:space="preserve">.  </w:t>
      </w:r>
      <w:r>
        <w:t>That is right</w:t>
      </w:r>
      <w:r w:rsidR="009B2024">
        <w:t xml:space="preserve">.  </w:t>
      </w:r>
      <w:r>
        <w:t>You were giving us movement last night, the way to return</w:t>
      </w:r>
      <w:r w:rsidR="009B2024">
        <w:t xml:space="preserve">.  </w:t>
      </w:r>
      <w:r>
        <w:t>This is the way up</w:t>
      </w:r>
      <w:r w:rsidR="009B2024">
        <w:t xml:space="preserve">.  </w:t>
      </w:r>
      <w:r>
        <w:t>It is necessary that we take this way up if there is going to be a satisfactory answer to any difficulty.</w:t>
      </w:r>
    </w:p>
    <w:p w14:paraId="36EC06AF" w14:textId="326620E0" w:rsidR="00FB4BC3" w:rsidRDefault="00FB4BC3" w:rsidP="00FB4BC3">
      <w:pPr>
        <w:spacing w:before="120" w:after="0" w:line="240" w:lineRule="auto"/>
        <w:jc w:val="both"/>
      </w:pPr>
      <w:r>
        <w:t>P.v.d.B</w:t>
      </w:r>
      <w:r w:rsidR="009B2024">
        <w:t xml:space="preserve">.  </w:t>
      </w:r>
      <w:r>
        <w:t>Would the mount of transfiguration and the scene of glory coming in between chapter 16 and the practical working out of it locally show how this glory and this new covenant character of things would affect the working out of things locally?  Then in the end of that chapter the sons are free.</w:t>
      </w:r>
    </w:p>
    <w:p w14:paraId="17C93FB1" w14:textId="6153010B" w:rsidR="00FB4BC3" w:rsidRDefault="00FB4BC3" w:rsidP="00FB4BC3">
      <w:pPr>
        <w:spacing w:before="120" w:after="0" w:line="240" w:lineRule="auto"/>
        <w:jc w:val="both"/>
      </w:pPr>
      <w:r>
        <w:lastRenderedPageBreak/>
        <w:t>J.R</w:t>
      </w:r>
      <w:r w:rsidR="009B2024">
        <w:t xml:space="preserve">.  </w:t>
      </w:r>
      <w:r>
        <w:t xml:space="preserve">That is fine, because on the mountain </w:t>
      </w:r>
      <w:r w:rsidR="004F26F1">
        <w:t>“</w:t>
      </w:r>
      <w:r>
        <w:t>His face shone as the sun</w:t>
      </w:r>
      <w:r w:rsidR="004F26F1">
        <w:t>”</w:t>
      </w:r>
      <w:r>
        <w:t>, Matt 17: 2</w:t>
      </w:r>
      <w:r w:rsidR="009B2024">
        <w:t xml:space="preserve">.  </w:t>
      </w:r>
      <w:r>
        <w:t>It is the benign influence of Christ</w:t>
      </w:r>
      <w:r w:rsidR="009B2024">
        <w:t xml:space="preserve">.  </w:t>
      </w:r>
      <w:r>
        <w:t>The sun on which all life on the earth depends is the position Christ has in relation to us.</w:t>
      </w:r>
    </w:p>
    <w:p w14:paraId="1E9D3428" w14:textId="56C487F2" w:rsidR="00FB4BC3" w:rsidRDefault="00FB4BC3" w:rsidP="00FB4BC3">
      <w:pPr>
        <w:spacing w:before="120" w:after="0" w:line="240" w:lineRule="auto"/>
        <w:jc w:val="both"/>
      </w:pPr>
      <w:r>
        <w:t>N.T.M</w:t>
      </w:r>
      <w:r w:rsidR="009B2024">
        <w:t xml:space="preserve">.  </w:t>
      </w:r>
      <w:r w:rsidR="004F26F1">
        <w:t>“</w:t>
      </w:r>
      <w:r>
        <w:t>Boaz went up to the gate</w:t>
      </w:r>
      <w:r w:rsidR="004F26F1">
        <w:t>”</w:t>
      </w:r>
      <w:r>
        <w:t>, Ruth 4: 1</w:t>
      </w:r>
      <w:r w:rsidR="009B2024">
        <w:t xml:space="preserve">.  </w:t>
      </w:r>
      <w:r>
        <w:t>I wondered if that was the idea; he went up, there was a very important matter on which a good deal depended, even David finally.</w:t>
      </w:r>
    </w:p>
    <w:p w14:paraId="0FE6A79E" w14:textId="38003D82" w:rsidR="00FB4BC3" w:rsidRDefault="00FB4BC3" w:rsidP="00FB4BC3">
      <w:pPr>
        <w:spacing w:before="120" w:after="0" w:line="240" w:lineRule="auto"/>
        <w:jc w:val="both"/>
      </w:pPr>
      <w:r>
        <w:t>J.R</w:t>
      </w:r>
      <w:r w:rsidR="009B2024">
        <w:t xml:space="preserve">.  </w:t>
      </w:r>
      <w:r>
        <w:t>Very good, it is an upward movement.</w:t>
      </w:r>
    </w:p>
    <w:p w14:paraId="1EB91E02" w14:textId="6B4BDC58" w:rsidR="00FB4BC3" w:rsidRDefault="00FB4BC3" w:rsidP="00FB4BC3">
      <w:pPr>
        <w:spacing w:before="120" w:after="0" w:line="240" w:lineRule="auto"/>
        <w:jc w:val="both"/>
      </w:pPr>
      <w:r>
        <w:t>D.L.S</w:t>
      </w:r>
      <w:r w:rsidR="009B2024">
        <w:t xml:space="preserve">.  </w:t>
      </w:r>
      <w:r>
        <w:t>What comes out in this movement is the tenor of the word, and instruction, and then the thought of the law, bringing in, away from the detail of things, the way that God would speak and give right judgment.</w:t>
      </w:r>
    </w:p>
    <w:p w14:paraId="3EC102C0" w14:textId="130F9BBF" w:rsidR="00FB4BC3" w:rsidRDefault="00FB4BC3" w:rsidP="00FB4BC3">
      <w:pPr>
        <w:spacing w:before="120" w:after="0" w:line="240" w:lineRule="auto"/>
        <w:jc w:val="both"/>
      </w:pPr>
      <w:r>
        <w:t>J.R</w:t>
      </w:r>
      <w:r w:rsidR="009B2024">
        <w:t xml:space="preserve">.  </w:t>
      </w:r>
      <w:r>
        <w:t>That is very confirming</w:t>
      </w:r>
      <w:r w:rsidR="009B2024">
        <w:t xml:space="preserve">.  </w:t>
      </w:r>
      <w:r>
        <w:t>The judge that shall be in those days is spoken of in verse 8</w:t>
      </w:r>
      <w:r w:rsidR="009B2024">
        <w:t xml:space="preserve">.  </w:t>
      </w:r>
      <w:r>
        <w:t>Between verses 18 and 19 of Matthew 18 we can think of the Lord</w:t>
      </w:r>
      <w:r w:rsidR="004F26F1">
        <w:t>’</w:t>
      </w:r>
      <w:r>
        <w:t>s appearance in Revelation 1 taking place; that is, the breakdown comes in and the Lord appears as the Judge</w:t>
      </w:r>
      <w:r w:rsidR="009B2024">
        <w:t xml:space="preserve">.  </w:t>
      </w:r>
      <w:r>
        <w:t>In this chapter of Matthew, that would be between verse 18 and verse 19</w:t>
      </w:r>
      <w:r w:rsidR="009B2024">
        <w:t xml:space="preserve">.  </w:t>
      </w:r>
      <w:r>
        <w:t>Therefore we have to do with the Judge and what the Judge says to each assembly</w:t>
      </w:r>
      <w:r w:rsidR="009B2024">
        <w:t xml:space="preserve">.  </w:t>
      </w:r>
      <w:r>
        <w:t xml:space="preserve">We read, </w:t>
      </w:r>
      <w:r w:rsidR="004F26F1">
        <w:t>“</w:t>
      </w:r>
      <w:r>
        <w:t>His eyes as a flame of fire</w:t>
      </w:r>
      <w:r w:rsidR="004F26F1">
        <w:t>”</w:t>
      </w:r>
      <w:r>
        <w:t xml:space="preserve"> and so on; He appears in the garb of a Judge</w:t>
      </w:r>
      <w:r w:rsidR="009B2024">
        <w:t xml:space="preserve">.  </w:t>
      </w:r>
      <w:r>
        <w:t xml:space="preserve">They </w:t>
      </w:r>
      <w:r w:rsidR="004F26F1">
        <w:t>“</w:t>
      </w:r>
      <w:r>
        <w:t>come unto the priests, the Levites and unto the judge that shall be in those days, and inquire</w:t>
      </w:r>
      <w:r w:rsidR="004F26F1">
        <w:t>”</w:t>
      </w:r>
      <w:r w:rsidR="009B2024">
        <w:t xml:space="preserve">.  </w:t>
      </w:r>
      <w:r>
        <w:t>It is all to be in the light of, and in keeping with, the Lord</w:t>
      </w:r>
      <w:r w:rsidR="004F26F1">
        <w:t>’</w:t>
      </w:r>
      <w:r>
        <w:t>s judgment.</w:t>
      </w:r>
    </w:p>
    <w:p w14:paraId="0D93594B" w14:textId="042154BC" w:rsidR="00FB4BC3" w:rsidRDefault="00FB4BC3" w:rsidP="00FB4BC3">
      <w:pPr>
        <w:spacing w:before="120" w:after="0" w:line="240" w:lineRule="auto"/>
        <w:jc w:val="both"/>
      </w:pPr>
      <w:r>
        <w:t>C.H</w:t>
      </w:r>
      <w:r w:rsidR="009B2024">
        <w:t xml:space="preserve">.  </w:t>
      </w:r>
      <w:r>
        <w:t>Mr Taylor sen epitomised it in what he said, that we should be governed by the light that governs the position</w:t>
      </w:r>
      <w:r w:rsidR="009B2024">
        <w:t xml:space="preserve">.  </w:t>
      </w:r>
      <w:r>
        <w:t>What the Lord would accredit the assembly with, we at least try to act in the light and spirit of</w:t>
      </w:r>
      <w:r w:rsidR="009B2024">
        <w:t xml:space="preserve">.  </w:t>
      </w:r>
      <w:r>
        <w:t xml:space="preserve">An action taken in any particular locality is really in the light of the whole, is it not? </w:t>
      </w:r>
    </w:p>
    <w:p w14:paraId="68D5480B" w14:textId="6EC21B56" w:rsidR="00FB4BC3" w:rsidRDefault="00FB4BC3" w:rsidP="00FB4BC3">
      <w:pPr>
        <w:spacing w:before="120" w:after="0" w:line="240" w:lineRule="auto"/>
        <w:jc w:val="both"/>
      </w:pPr>
      <w:r>
        <w:t>J.R</w:t>
      </w:r>
      <w:r w:rsidR="009B2024">
        <w:t xml:space="preserve">.  </w:t>
      </w:r>
      <w:r>
        <w:t>Exactly</w:t>
      </w:r>
      <w:r w:rsidR="009B2024">
        <w:t xml:space="preserve">.  </w:t>
      </w:r>
      <w:r>
        <w:t>I think that is a very important thing</w:t>
      </w:r>
      <w:r w:rsidR="009B2024">
        <w:t xml:space="preserve">.  </w:t>
      </w:r>
      <w:r>
        <w:t>Paul</w:t>
      </w:r>
      <w:r w:rsidR="004F26F1">
        <w:t>’</w:t>
      </w:r>
      <w:r>
        <w:t>s spirit would be gathered with the Corinthians; they have to take the action but he is with them in it</w:t>
      </w:r>
      <w:r w:rsidR="009B2024">
        <w:t xml:space="preserve">.  </w:t>
      </w:r>
      <w:r>
        <w:t xml:space="preserve"> It is just a suggestion of what is universal, a certain standard entering into the action which takes place in a locality</w:t>
      </w:r>
      <w:r w:rsidR="009B2024">
        <w:t xml:space="preserve">.  </w:t>
      </w:r>
      <w:r>
        <w:t xml:space="preserve">Do you agree with that? </w:t>
      </w:r>
    </w:p>
    <w:p w14:paraId="5939B7DE" w14:textId="4340D5D1" w:rsidR="00FB4BC3" w:rsidRDefault="00FB4BC3" w:rsidP="00FB4BC3">
      <w:pPr>
        <w:spacing w:before="120" w:after="0" w:line="240" w:lineRule="auto"/>
        <w:jc w:val="both"/>
      </w:pPr>
      <w:r>
        <w:t>C.H</w:t>
      </w:r>
      <w:r w:rsidR="009B2024">
        <w:t xml:space="preserve">.  </w:t>
      </w:r>
      <w:r>
        <w:t>Mr Taylor also spoke a great deal about the universal priesthood</w:t>
      </w:r>
      <w:r w:rsidR="009B2024">
        <w:t xml:space="preserve">.  </w:t>
      </w:r>
      <w:r>
        <w:t>That enters into this chapter, does it not?  If there is godly exercise everywhere about certain matters, that is to be carried by what is done in any particular gate.</w:t>
      </w:r>
    </w:p>
    <w:p w14:paraId="164FB2BE" w14:textId="3D43781C" w:rsidR="00FB4BC3" w:rsidRDefault="00FB4BC3" w:rsidP="00FB4BC3">
      <w:pPr>
        <w:spacing w:before="120" w:after="0" w:line="240" w:lineRule="auto"/>
        <w:jc w:val="both"/>
      </w:pPr>
      <w:r>
        <w:t>J.R</w:t>
      </w:r>
      <w:r w:rsidR="009B2024">
        <w:t xml:space="preserve">.  </w:t>
      </w:r>
      <w:r>
        <w:t>Yes, that is very important</w:t>
      </w:r>
      <w:r w:rsidR="009B2024">
        <w:t xml:space="preserve">.  </w:t>
      </w:r>
      <w:r>
        <w:t>We can help one another to experience this assembly level we are speaking about</w:t>
      </w:r>
      <w:r w:rsidR="009B2024">
        <w:t xml:space="preserve">.  </w:t>
      </w:r>
      <w:r>
        <w:t xml:space="preserve">We can help each other to </w:t>
      </w:r>
      <w:r>
        <w:lastRenderedPageBreak/>
        <w:t>take this moral journey when the occasion arises, leave behind the detail and the controversial side and really reach an assembly judgment on that level</w:t>
      </w:r>
      <w:r w:rsidR="009B2024">
        <w:t xml:space="preserve">.  </w:t>
      </w:r>
      <w:r>
        <w:t>It comes down to two, two can do this.</w:t>
      </w:r>
    </w:p>
    <w:p w14:paraId="0A88D681" w14:textId="6062C229" w:rsidR="00FB4BC3" w:rsidRDefault="00FB4BC3" w:rsidP="00FB4BC3">
      <w:pPr>
        <w:spacing w:before="120" w:after="0" w:line="240" w:lineRule="auto"/>
        <w:jc w:val="both"/>
      </w:pPr>
      <w:r>
        <w:t>A.C.C</w:t>
      </w:r>
      <w:r w:rsidR="009B2024">
        <w:t xml:space="preserve">.  </w:t>
      </w:r>
      <w:r>
        <w:t xml:space="preserve">Both Matthew 18 and the scripture in Deuteronomy give the idea of something greater: </w:t>
      </w:r>
      <w:r w:rsidR="004F26F1">
        <w:t>“</w:t>
      </w:r>
      <w:r>
        <w:t>Tell it to the assembly</w:t>
      </w:r>
      <w:r w:rsidR="00D93E9B">
        <w:t>”</w:t>
      </w:r>
      <w:r>
        <w:t xml:space="preserve"> and then </w:t>
      </w:r>
      <w:r w:rsidR="004F26F1">
        <w:t>“</w:t>
      </w:r>
      <w:r>
        <w:t>the place which Jehovah thy God will choose</w:t>
      </w:r>
      <w:r w:rsidR="004F26F1">
        <w:t>”</w:t>
      </w:r>
      <w:r w:rsidR="009B2024">
        <w:t xml:space="preserve">.  </w:t>
      </w:r>
      <w:r>
        <w:t>You get the feeling of something being greater than what you may be dealing with; there is this august vessel that is your resource</w:t>
      </w:r>
      <w:r w:rsidR="009B2024">
        <w:t xml:space="preserve">.  </w:t>
      </w:r>
      <w:r>
        <w:t>In Matthew 18 the man makes a journey; he finds he has lost his sheep and he goes after it to find it, as if he is coming into the matter as having had this journey</w:t>
      </w:r>
      <w:r w:rsidR="009B2024">
        <w:t xml:space="preserve">.  </w:t>
      </w:r>
      <w:r>
        <w:t xml:space="preserve">What he would bring in in the way of feelings and care! </w:t>
      </w:r>
    </w:p>
    <w:p w14:paraId="3E99BE2C" w14:textId="55B56590" w:rsidR="00FB4BC3" w:rsidRDefault="00FB4BC3" w:rsidP="00FB4BC3">
      <w:pPr>
        <w:spacing w:before="120" w:after="0" w:line="240" w:lineRule="auto"/>
        <w:jc w:val="both"/>
      </w:pPr>
      <w:r>
        <w:t>J.R</w:t>
      </w:r>
      <w:r w:rsidR="009B2024">
        <w:t xml:space="preserve">.  </w:t>
      </w:r>
      <w:r>
        <w:t>Very good, it is the will of your Father expressed in one down here.</w:t>
      </w:r>
    </w:p>
    <w:p w14:paraId="2B217760" w14:textId="6C4226D8" w:rsidR="00FB4BC3" w:rsidRDefault="00FB4BC3" w:rsidP="00FB4BC3">
      <w:pPr>
        <w:spacing w:before="120" w:after="0" w:line="240" w:lineRule="auto"/>
        <w:jc w:val="both"/>
      </w:pPr>
      <w:r>
        <w:t>R.S</w:t>
      </w:r>
      <w:r w:rsidR="009B2024">
        <w:t xml:space="preserve">.  </w:t>
      </w:r>
      <w:r>
        <w:t>Does verse 12 support that?  Also is it in line with what you said as to the Judge, which enters into the teaching in Matthew?  The shepherd leaves the ninety and nine on the mountains, whereas in the Luke setting he leaves these in the wilderness</w:t>
      </w:r>
      <w:r w:rsidR="009B2024">
        <w:t xml:space="preserve">.  </w:t>
      </w:r>
      <w:r>
        <w:t>I wondered if the Lord</w:t>
      </w:r>
      <w:r w:rsidR="004F26F1">
        <w:t>’</w:t>
      </w:r>
      <w:r>
        <w:t>s teaching on the various mountains in Matthew has to be followed up to get the importance of the level you are stressing.</w:t>
      </w:r>
    </w:p>
    <w:p w14:paraId="3DED6C1A" w14:textId="3541CFBA" w:rsidR="00FB4BC3" w:rsidRDefault="00FB4BC3" w:rsidP="00FB4BC3">
      <w:pPr>
        <w:spacing w:before="120" w:after="0" w:line="240" w:lineRule="auto"/>
        <w:jc w:val="both"/>
      </w:pPr>
      <w:r>
        <w:t>J.R</w:t>
      </w:r>
      <w:r w:rsidR="009B2024">
        <w:t xml:space="preserve">.  </w:t>
      </w:r>
      <w:r>
        <w:t>Yes</w:t>
      </w:r>
      <w:r w:rsidR="009B2024">
        <w:t xml:space="preserve">.  </w:t>
      </w:r>
      <w:r>
        <w:t>In Luke 15 the sheep is lost, in Matthew 18 it goes astray.</w:t>
      </w:r>
    </w:p>
    <w:p w14:paraId="5858ED32" w14:textId="5A18FE1F" w:rsidR="00FB4BC3" w:rsidRDefault="00FB4BC3" w:rsidP="00FB4BC3">
      <w:pPr>
        <w:spacing w:before="120" w:after="0" w:line="240" w:lineRule="auto"/>
        <w:jc w:val="both"/>
      </w:pPr>
      <w:r>
        <w:t>C.H</w:t>
      </w:r>
      <w:r w:rsidR="009B2024">
        <w:t xml:space="preserve">.  </w:t>
      </w:r>
      <w:r>
        <w:t>In Luke the sheep is found.</w:t>
      </w:r>
    </w:p>
    <w:p w14:paraId="66908981" w14:textId="1E6CEC18" w:rsidR="00FB4BC3" w:rsidRDefault="00FB4BC3" w:rsidP="00FB4BC3">
      <w:pPr>
        <w:spacing w:before="120" w:after="0" w:line="240" w:lineRule="auto"/>
        <w:jc w:val="both"/>
      </w:pPr>
      <w:r>
        <w:t>J.R</w:t>
      </w:r>
      <w:r w:rsidR="009B2024">
        <w:t xml:space="preserve">.  </w:t>
      </w:r>
      <w:r>
        <w:t>Yes</w:t>
      </w:r>
      <w:r w:rsidR="009B2024">
        <w:t xml:space="preserve">.  </w:t>
      </w:r>
      <w:r>
        <w:t>The one that is lost is found</w:t>
      </w:r>
      <w:r w:rsidR="009B2024">
        <w:t xml:space="preserve">.  </w:t>
      </w:r>
      <w:r w:rsidR="004F26F1">
        <w:t>“</w:t>
      </w:r>
      <w:r>
        <w:t>Gone astray</w:t>
      </w:r>
      <w:r w:rsidR="004F26F1">
        <w:t>”</w:t>
      </w:r>
      <w:r>
        <w:t xml:space="preserve"> puts more responsibility on the sheep, whereas, as to the one that is lost, the shepherd accepts the responsibility.</w:t>
      </w:r>
    </w:p>
    <w:p w14:paraId="51F7FABF" w14:textId="58B41AB7" w:rsidR="00FB4BC3" w:rsidRDefault="00FB4BC3" w:rsidP="00FB4BC3">
      <w:pPr>
        <w:spacing w:before="120" w:after="0" w:line="240" w:lineRule="auto"/>
        <w:jc w:val="both"/>
      </w:pPr>
      <w:r>
        <w:t>C.H</w:t>
      </w:r>
      <w:r w:rsidR="009B2024">
        <w:t xml:space="preserve">.  </w:t>
      </w:r>
      <w:r>
        <w:t xml:space="preserve">Yes, in Matthew it is </w:t>
      </w:r>
      <w:r w:rsidR="004F26F1">
        <w:t>“</w:t>
      </w:r>
      <w:r>
        <w:t>if it should come to pass</w:t>
      </w:r>
      <w:r w:rsidR="004F26F1">
        <w:t>”</w:t>
      </w:r>
      <w:r>
        <w:t>, the Lord leaves it there</w:t>
      </w:r>
      <w:r w:rsidR="009B2024">
        <w:t xml:space="preserve">.  </w:t>
      </w:r>
      <w:r>
        <w:t>There is perhaps the moral issue there; but Luke presents the divine system operating, the three Persons active in it in view of recovery.</w:t>
      </w:r>
    </w:p>
    <w:p w14:paraId="315B45E8" w14:textId="45A963AA" w:rsidR="00FB4BC3" w:rsidRDefault="00FB4BC3" w:rsidP="00FB4BC3">
      <w:pPr>
        <w:spacing w:before="120" w:after="0" w:line="240" w:lineRule="auto"/>
        <w:jc w:val="both"/>
      </w:pPr>
      <w:r>
        <w:t>J.R</w:t>
      </w:r>
      <w:r w:rsidR="009B2024">
        <w:t xml:space="preserve">.  </w:t>
      </w:r>
      <w:r>
        <w:t>Exactly; the assembly, therefore, would come into that</w:t>
      </w:r>
      <w:r w:rsidR="009B2024">
        <w:t xml:space="preserve">.  </w:t>
      </w:r>
      <w:r>
        <w:t>We need to see that the assembly, as we are speaking of it, is available to us as we are prepared to take the moral journey necessary</w:t>
      </w:r>
      <w:r w:rsidR="009B2024">
        <w:t xml:space="preserve">.  </w:t>
      </w:r>
      <w:r w:rsidR="004F26F1">
        <w:t>“</w:t>
      </w:r>
      <w:r>
        <w:t>Then shalt thou arise, and go up to the place which Jehovah thy God will choose</w:t>
      </w:r>
      <w:r w:rsidR="004F26F1">
        <w:t>”</w:t>
      </w:r>
      <w:r w:rsidR="009B2024">
        <w:t xml:space="preserve">.  </w:t>
      </w:r>
      <w:r>
        <w:t>Everything in that area is according to His approval, according to His thoughts, the place that He chooses; He does not choose any place, it is what is in suitability to Himself</w:t>
      </w:r>
      <w:r w:rsidR="009B2024">
        <w:t xml:space="preserve">.  </w:t>
      </w:r>
      <w:r>
        <w:t>Now, we provide these conditions</w:t>
      </w:r>
      <w:r w:rsidR="009B2024">
        <w:t xml:space="preserve">.  </w:t>
      </w:r>
      <w:r>
        <w:t>In the Old Testament it meant that the house had to be built</w:t>
      </w:r>
      <w:r w:rsidR="009B2024">
        <w:t xml:space="preserve">.  </w:t>
      </w:r>
      <w:r>
        <w:t xml:space="preserve">There was in that building an answer on the earth to the place that Jehovah will </w:t>
      </w:r>
      <w:r>
        <w:lastRenderedPageBreak/>
        <w:t>choose</w:t>
      </w:r>
      <w:r w:rsidR="009B2024">
        <w:t xml:space="preserve">.  </w:t>
      </w:r>
      <w:r>
        <w:t xml:space="preserve"> That is what Matthew 18 presents really: </w:t>
      </w:r>
      <w:r w:rsidR="004F26F1">
        <w:t>“</w:t>
      </w:r>
      <w:r>
        <w:t>if two of you shall agree on the earth concerning any matter</w:t>
      </w:r>
      <w:r w:rsidR="004F26F1">
        <w:t>”</w:t>
      </w:r>
      <w:r>
        <w:t>.</w:t>
      </w:r>
    </w:p>
    <w:p w14:paraId="1595AAED" w14:textId="4577A141" w:rsidR="00FB4BC3" w:rsidRDefault="00FB4BC3" w:rsidP="00FB4BC3">
      <w:pPr>
        <w:spacing w:before="120" w:after="0" w:line="240" w:lineRule="auto"/>
        <w:jc w:val="both"/>
      </w:pPr>
      <w:r>
        <w:t>E.C.B</w:t>
      </w:r>
      <w:r w:rsidR="009B2024">
        <w:t xml:space="preserve">.  </w:t>
      </w:r>
      <w:r>
        <w:t xml:space="preserve">Is the place which Jehovah thy God will choose the place in which He is known as </w:t>
      </w:r>
      <w:r w:rsidR="004F26F1">
        <w:t>“</w:t>
      </w:r>
      <w:r>
        <w:t>the holy, the true</w:t>
      </w:r>
      <w:r w:rsidR="004F26F1">
        <w:t>”</w:t>
      </w:r>
      <w:r>
        <w:t xml:space="preserve">, Rev 3: 7?  That is to say, you are in a sense beyond the descriptions of Himself in chapter 1 of Revelation, which are broken up in some of the other local assemblies that He addresses, but the atmosphere of </w:t>
      </w:r>
      <w:r w:rsidR="004F26F1">
        <w:t>“</w:t>
      </w:r>
      <w:r>
        <w:t>the place</w:t>
      </w:r>
      <w:r w:rsidR="004F26F1">
        <w:t>”</w:t>
      </w:r>
      <w:r>
        <w:t xml:space="preserve"> is </w:t>
      </w:r>
      <w:r w:rsidR="004F26F1">
        <w:t>“</w:t>
      </w:r>
      <w:r>
        <w:t>the holy, the true</w:t>
      </w:r>
      <w:r w:rsidR="004F26F1">
        <w:t>”</w:t>
      </w:r>
      <w:r>
        <w:t xml:space="preserve">, is it not? </w:t>
      </w:r>
    </w:p>
    <w:p w14:paraId="29CB112D" w14:textId="48763897" w:rsidR="00FB4BC3" w:rsidRDefault="00FB4BC3" w:rsidP="00FB4BC3">
      <w:pPr>
        <w:spacing w:before="120" w:after="0" w:line="240" w:lineRule="auto"/>
        <w:jc w:val="both"/>
      </w:pPr>
      <w:r>
        <w:t>J.R</w:t>
      </w:r>
      <w:r w:rsidR="009B2024">
        <w:t xml:space="preserve">.  </w:t>
      </w:r>
      <w:r>
        <w:t>That is fine.</w:t>
      </w:r>
    </w:p>
    <w:p w14:paraId="6E5EC556" w14:textId="5B7642B2" w:rsidR="00FB4BC3" w:rsidRDefault="00FB4BC3" w:rsidP="00FB4BC3">
      <w:pPr>
        <w:spacing w:before="120" w:after="0" w:line="240" w:lineRule="auto"/>
        <w:jc w:val="both"/>
      </w:pPr>
      <w:r>
        <w:t>A.A.B</w:t>
      </w:r>
      <w:r w:rsidR="009B2024">
        <w:t xml:space="preserve">.  </w:t>
      </w:r>
      <w:r>
        <w:t>Would the matter of judgment involve the distinguishing of both good and evil?  We are somewhat prone to think of judgment in relation to evil only</w:t>
      </w:r>
      <w:r w:rsidR="009B2024">
        <w:t xml:space="preserve">.  </w:t>
      </w:r>
      <w:r>
        <w:t>What is commendable comes into the Lord</w:t>
      </w:r>
      <w:r w:rsidR="004F26F1">
        <w:t>’</w:t>
      </w:r>
      <w:r>
        <w:t>s adjudication of the seven assemblies.</w:t>
      </w:r>
    </w:p>
    <w:p w14:paraId="44C553DA" w14:textId="1C98EC48" w:rsidR="00FB4BC3" w:rsidRDefault="00FB4BC3" w:rsidP="00FB4BC3">
      <w:pPr>
        <w:spacing w:before="120" w:after="0" w:line="240" w:lineRule="auto"/>
        <w:jc w:val="both"/>
      </w:pPr>
      <w:r>
        <w:t>J.R</w:t>
      </w:r>
      <w:r w:rsidR="009B2024">
        <w:t xml:space="preserve">.  </w:t>
      </w:r>
      <w:r>
        <w:t>That is right</w:t>
      </w:r>
      <w:r w:rsidR="009B2024">
        <w:t xml:space="preserve">.  </w:t>
      </w:r>
      <w:r>
        <w:t>He finds in two of them, Smyrna and Philadelphia, what He finds no fault with.</w:t>
      </w:r>
    </w:p>
    <w:p w14:paraId="612EA357" w14:textId="5CCB160F" w:rsidR="00FB4BC3" w:rsidRDefault="00FB4BC3" w:rsidP="00FB4BC3">
      <w:pPr>
        <w:spacing w:before="120" w:after="0" w:line="240" w:lineRule="auto"/>
        <w:jc w:val="both"/>
      </w:pPr>
      <w:r>
        <w:t>A.A.B</w:t>
      </w:r>
      <w:r w:rsidR="009B2024">
        <w:t xml:space="preserve">.  </w:t>
      </w:r>
      <w:r>
        <w:t xml:space="preserve">Would that help us practically not to lose sight of what is referred to sometimes as assembly status? </w:t>
      </w:r>
    </w:p>
    <w:p w14:paraId="553D35F1" w14:textId="626F3E61" w:rsidR="00FB4BC3" w:rsidRDefault="00FB4BC3" w:rsidP="00FB4BC3">
      <w:pPr>
        <w:spacing w:before="120" w:after="0" w:line="240" w:lineRule="auto"/>
        <w:jc w:val="both"/>
      </w:pPr>
      <w:r>
        <w:t>J.R</w:t>
      </w:r>
      <w:r w:rsidR="009B2024">
        <w:t xml:space="preserve">.  </w:t>
      </w:r>
      <w:r>
        <w:t>Quite so.</w:t>
      </w:r>
    </w:p>
    <w:p w14:paraId="284B49A0" w14:textId="517CF12D" w:rsidR="00FB4BC3" w:rsidRDefault="00FB4BC3" w:rsidP="00FB4BC3">
      <w:pPr>
        <w:spacing w:before="120" w:after="0" w:line="240" w:lineRule="auto"/>
        <w:jc w:val="both"/>
      </w:pPr>
      <w:r>
        <w:t>J.</w:t>
      </w:r>
      <w:r w:rsidR="00843C1B">
        <w:t>A.</w:t>
      </w:r>
      <w:r>
        <w:t>S</w:t>
      </w:r>
      <w:r w:rsidR="009B2024">
        <w:t xml:space="preserve">.  </w:t>
      </w:r>
      <w:r w:rsidR="004F26F1">
        <w:t>“</w:t>
      </w:r>
      <w:r>
        <w:t>If two of you shall agree on the earth concerning any matter</w:t>
      </w:r>
      <w:r w:rsidR="004F26F1">
        <w:t>”</w:t>
      </w:r>
      <w:r>
        <w:t xml:space="preserve">: that is said and very often left short, but I think the important thing is </w:t>
      </w:r>
      <w:r w:rsidR="004F26F1">
        <w:t>“</w:t>
      </w:r>
      <w:r>
        <w:t>whatsoever it may be that they shall ask</w:t>
      </w:r>
      <w:r w:rsidR="004F26F1">
        <w:t>”</w:t>
      </w:r>
      <w:r>
        <w:t>, which brings in the note of dependence upon the Father and gives us the link with the little child</w:t>
      </w:r>
      <w:r w:rsidR="009B2024">
        <w:t xml:space="preserve">.  </w:t>
      </w:r>
      <w:r>
        <w:t xml:space="preserve">What do you say to that? </w:t>
      </w:r>
    </w:p>
    <w:p w14:paraId="6B544841" w14:textId="57505CC3" w:rsidR="00FB4BC3" w:rsidRDefault="00FB4BC3" w:rsidP="00FB4BC3">
      <w:pPr>
        <w:spacing w:before="120" w:after="0" w:line="240" w:lineRule="auto"/>
        <w:jc w:val="both"/>
      </w:pPr>
      <w:r>
        <w:t>J.R</w:t>
      </w:r>
      <w:r w:rsidR="009B2024">
        <w:t xml:space="preserve">.  </w:t>
      </w:r>
      <w:r>
        <w:t>That is right</w:t>
      </w:r>
      <w:r w:rsidR="009B2024">
        <w:t xml:space="preserve">.  </w:t>
      </w:r>
      <w:r>
        <w:t xml:space="preserve">It gives a link with the priests, too, in Deuteronomy 17: </w:t>
      </w:r>
      <w:r w:rsidR="004F26F1">
        <w:t>“</w:t>
      </w:r>
      <w:r>
        <w:t>thou shalt come unto the priests</w:t>
      </w:r>
      <w:r w:rsidR="004F26F1">
        <w:t>”</w:t>
      </w:r>
      <w:r w:rsidR="009B2024">
        <w:t xml:space="preserve">.  </w:t>
      </w:r>
      <w:r>
        <w:t>Now this we are speaking about is available to two or three in a locality.</w:t>
      </w:r>
    </w:p>
    <w:p w14:paraId="1B64CA3F" w14:textId="3F3C3E14" w:rsidR="00FB4BC3" w:rsidRDefault="00FB4BC3" w:rsidP="00FB4BC3">
      <w:pPr>
        <w:spacing w:before="120" w:after="0" w:line="240" w:lineRule="auto"/>
        <w:jc w:val="both"/>
      </w:pPr>
      <w:r>
        <w:t>P.H.B</w:t>
      </w:r>
      <w:r w:rsidR="009B2024">
        <w:t xml:space="preserve">.  </w:t>
      </w:r>
      <w:r>
        <w:t xml:space="preserve">Does it refer to what Mr Taylor sen called attention to, the highest court of appeal?  That would be final, would it not? </w:t>
      </w:r>
    </w:p>
    <w:p w14:paraId="04AF8445" w14:textId="0B98BBF5" w:rsidR="00FB4BC3" w:rsidRDefault="00FB4BC3" w:rsidP="00FB4BC3">
      <w:pPr>
        <w:spacing w:before="120" w:after="0" w:line="240" w:lineRule="auto"/>
        <w:jc w:val="both"/>
      </w:pPr>
      <w:r>
        <w:t>J.R</w:t>
      </w:r>
      <w:r w:rsidR="009B2024">
        <w:t xml:space="preserve">.  </w:t>
      </w:r>
      <w:r>
        <w:t>Exactly</w:t>
      </w:r>
      <w:r w:rsidR="009B2024">
        <w:t xml:space="preserve">.  </w:t>
      </w:r>
      <w:r>
        <w:t>It is final in Matthew 18 and it is final in Deuteronomy 17 and it is final because it is God</w:t>
      </w:r>
      <w:r w:rsidR="004F26F1">
        <w:t>’</w:t>
      </w:r>
      <w:r>
        <w:t>s judgment expressed locally</w:t>
      </w:r>
      <w:r w:rsidR="009B2024">
        <w:t xml:space="preserve">.  </w:t>
      </w:r>
      <w:r>
        <w:t>It could not be final otherwise; unless it were a right judgment according to God it could not be final</w:t>
      </w:r>
      <w:r w:rsidR="009B2024">
        <w:t xml:space="preserve">.  </w:t>
      </w:r>
      <w:r>
        <w:t>There is the suggestion of what is normal in Matthew 18 and in Deuteronomy 17 and we need to get into these normal conditions</w:t>
      </w:r>
      <w:r w:rsidR="009B2024">
        <w:t xml:space="preserve">.  </w:t>
      </w:r>
      <w:r>
        <w:t>The assembly is animated by the breath of Jesus; it is a place where the mind of Christ is and where the Lord</w:t>
      </w:r>
      <w:r w:rsidR="004F26F1">
        <w:t>’</w:t>
      </w:r>
      <w:r>
        <w:t xml:space="preserve">s headship </w:t>
      </w:r>
      <w:r>
        <w:lastRenderedPageBreak/>
        <w:t>operates</w:t>
      </w:r>
      <w:r w:rsidR="009B2024">
        <w:t xml:space="preserve">.  </w:t>
      </w:r>
      <w:r>
        <w:t>It is coming from the unusual into the normal, which moral journey has to be taken.</w:t>
      </w:r>
    </w:p>
    <w:p w14:paraId="5C71F314" w14:textId="576E6B13" w:rsidR="00FB4BC3" w:rsidRDefault="00FB4BC3" w:rsidP="00FB4BC3">
      <w:pPr>
        <w:spacing w:before="120" w:after="0" w:line="240" w:lineRule="auto"/>
        <w:jc w:val="both"/>
      </w:pPr>
      <w:r>
        <w:t>E.M.W</w:t>
      </w:r>
      <w:r w:rsidR="009B2024">
        <w:t xml:space="preserve">.  </w:t>
      </w:r>
      <w:r>
        <w:t>I think that is both helpful and important</w:t>
      </w:r>
      <w:r w:rsidR="009B2024">
        <w:t xml:space="preserve">.  </w:t>
      </w:r>
      <w:r>
        <w:t>Do you not think it essential to emphasise that the place where Jehovah has set His name exists today?  I think Mr Coates says somewhere that we should not be prepared to admit that the place where Jehovah has set His name does not exist today.</w:t>
      </w:r>
    </w:p>
    <w:p w14:paraId="1A871FF5" w14:textId="30A8D16F" w:rsidR="00FB4BC3" w:rsidRDefault="00FB4BC3" w:rsidP="00FB4BC3">
      <w:pPr>
        <w:spacing w:before="120" w:after="0" w:line="240" w:lineRule="auto"/>
        <w:jc w:val="both"/>
      </w:pPr>
      <w:r>
        <w:t>J.R</w:t>
      </w:r>
      <w:r w:rsidR="009B2024">
        <w:t xml:space="preserve">.  </w:t>
      </w:r>
      <w:r>
        <w:t xml:space="preserve">It exists: </w:t>
      </w:r>
      <w:r w:rsidR="004F26F1">
        <w:t>“</w:t>
      </w:r>
      <w:r>
        <w:t>where two or three are gathered together unto my name, there am I in the midst of them</w:t>
      </w:r>
      <w:r w:rsidR="004F26F1">
        <w:t>”</w:t>
      </w:r>
      <w:r w:rsidR="009B2024">
        <w:t xml:space="preserve">.  </w:t>
      </w:r>
      <w:r>
        <w:t xml:space="preserve">Is that not where the place that Jehovah has chosen to set His name exists? </w:t>
      </w:r>
    </w:p>
    <w:p w14:paraId="4CE1BDBD" w14:textId="474E40A1" w:rsidR="00FB4BC3" w:rsidRDefault="00FB4BC3" w:rsidP="00FB4BC3">
      <w:pPr>
        <w:spacing w:before="120" w:after="0" w:line="240" w:lineRule="auto"/>
        <w:jc w:val="both"/>
      </w:pPr>
      <w:r>
        <w:t>E.M.W</w:t>
      </w:r>
      <w:r w:rsidR="009B2024">
        <w:t xml:space="preserve">.  </w:t>
      </w:r>
      <w:r>
        <w:t>That is how I understand it.</w:t>
      </w:r>
    </w:p>
    <w:p w14:paraId="0B38DD4C" w14:textId="504CD875" w:rsidR="00FB4BC3" w:rsidRDefault="00FB4BC3" w:rsidP="00FB4BC3">
      <w:pPr>
        <w:spacing w:before="120" w:after="0" w:line="240" w:lineRule="auto"/>
        <w:jc w:val="both"/>
      </w:pPr>
      <w:r>
        <w:t>F.v.R</w:t>
      </w:r>
      <w:r w:rsidR="009B2024">
        <w:t xml:space="preserve">.  </w:t>
      </w:r>
      <w:r>
        <w:t>What do you say about a brother sinning against you?  Often we take offence in the heat of things and our judgment is not right</w:t>
      </w:r>
      <w:r w:rsidR="009B2024">
        <w:t xml:space="preserve">.  </w:t>
      </w:r>
      <w:r>
        <w:t>We have to go to God about the matter and we find that what we interpreted as sin was not really intended.</w:t>
      </w:r>
    </w:p>
    <w:p w14:paraId="1F8E53B9" w14:textId="69F8770F" w:rsidR="00FB4BC3" w:rsidRDefault="00FB4BC3" w:rsidP="00FB4BC3">
      <w:pPr>
        <w:spacing w:before="120" w:after="0" w:line="240" w:lineRule="auto"/>
        <w:jc w:val="both"/>
      </w:pPr>
      <w:r>
        <w:t>J.R</w:t>
      </w:r>
      <w:r w:rsidR="009B2024">
        <w:t xml:space="preserve">.  </w:t>
      </w:r>
      <w:r>
        <w:t>Yes, Mr Burr said earlier that we tend to have more regard for things personally than we have for the rights of Christ being violated.</w:t>
      </w:r>
    </w:p>
    <w:p w14:paraId="322EB301" w14:textId="1BA77C22" w:rsidR="00FB4BC3" w:rsidRDefault="00FB4BC3" w:rsidP="00FB4BC3">
      <w:pPr>
        <w:spacing w:before="120" w:after="0" w:line="240" w:lineRule="auto"/>
        <w:jc w:val="both"/>
      </w:pPr>
      <w:r>
        <w:t>C.W.H</w:t>
      </w:r>
      <w:r w:rsidR="009B2024">
        <w:t xml:space="preserve">.  </w:t>
      </w:r>
      <w:r>
        <w:t xml:space="preserve">Is there a link between this place where Jehovah would place His name and the way that the Lord speaks of the Spirit coming: </w:t>
      </w:r>
      <w:r w:rsidR="004F26F1">
        <w:t>“</w:t>
      </w:r>
      <w:r>
        <w:t>Whom the Father will send in my name</w:t>
      </w:r>
      <w:r w:rsidR="004F26F1">
        <w:t>”</w:t>
      </w:r>
      <w:r>
        <w:t xml:space="preserve"> (John 14: 26), the peculiar character in which He is available? </w:t>
      </w:r>
    </w:p>
    <w:p w14:paraId="4495FC30" w14:textId="762FEDD5" w:rsidR="00FB4BC3" w:rsidRDefault="00FB4BC3" w:rsidP="00FB4BC3">
      <w:pPr>
        <w:spacing w:before="120" w:after="0" w:line="240" w:lineRule="auto"/>
        <w:jc w:val="both"/>
      </w:pPr>
      <w:r>
        <w:t>J.R</w:t>
      </w:r>
      <w:r w:rsidR="009B2024">
        <w:t xml:space="preserve">.  </w:t>
      </w:r>
      <w:r>
        <w:t>Yes, the name of Christ is here</w:t>
      </w:r>
      <w:r w:rsidR="009B2024">
        <w:t xml:space="preserve">.  </w:t>
      </w:r>
      <w:r>
        <w:t>He personally is up there, He is in heaven, but His name is here, and the Spirit is identified with His name here, and we are to be identified with His name here in the maintenance of what is due to that name and the rights that belong to it.</w:t>
      </w:r>
    </w:p>
    <w:p w14:paraId="48F89A93" w14:textId="470D333C" w:rsidR="00FB4BC3" w:rsidRDefault="00FB4BC3" w:rsidP="00FB4BC3">
      <w:pPr>
        <w:spacing w:before="120" w:after="0" w:line="240" w:lineRule="auto"/>
        <w:jc w:val="both"/>
      </w:pPr>
      <w:r>
        <w:t>C.F.D</w:t>
      </w:r>
      <w:r w:rsidR="009B2024">
        <w:t xml:space="preserve">.  </w:t>
      </w:r>
      <w:r>
        <w:t>I think what is coming forward is instructive</w:t>
      </w:r>
      <w:r w:rsidR="009B2024">
        <w:t xml:space="preserve">.  </w:t>
      </w:r>
      <w:r>
        <w:t>It would help us to get back to the dignity connected with the way things are presented in Matthew 18, which I believe was lost</w:t>
      </w:r>
      <w:r w:rsidR="009B2024">
        <w:t xml:space="preserve">.  </w:t>
      </w:r>
      <w:r>
        <w:t>Telling it to the assembly carried a certain dignity, so that actually there was an announcement in assembly at one time.</w:t>
      </w:r>
    </w:p>
    <w:p w14:paraId="044ECAC7" w14:textId="5A9A3337" w:rsidR="00FB4BC3" w:rsidRDefault="00FB4BC3" w:rsidP="00FB4BC3">
      <w:pPr>
        <w:spacing w:before="120" w:after="0" w:line="240" w:lineRule="auto"/>
        <w:jc w:val="both"/>
      </w:pPr>
      <w:r>
        <w:t>J.R</w:t>
      </w:r>
      <w:r w:rsidR="009B2024">
        <w:t xml:space="preserve">.  </w:t>
      </w:r>
      <w:r>
        <w:t>That is right, the anointing, in that sense, was identified with it</w:t>
      </w:r>
      <w:r w:rsidR="009B2024">
        <w:t xml:space="preserve">.  </w:t>
      </w:r>
      <w:r>
        <w:t>I think what you say is important, that we get back to the dignity of the assembly, because things were done with much lack of such dignity.</w:t>
      </w:r>
    </w:p>
    <w:p w14:paraId="5DC5F1CF" w14:textId="2E8DC48B" w:rsidR="00FB4BC3" w:rsidRDefault="00FB4BC3" w:rsidP="00FB4BC3">
      <w:pPr>
        <w:spacing w:before="120" w:after="0" w:line="240" w:lineRule="auto"/>
        <w:jc w:val="both"/>
      </w:pPr>
      <w:r>
        <w:t>G.W.B</w:t>
      </w:r>
      <w:r w:rsidR="009B2024">
        <w:t xml:space="preserve">.  </w:t>
      </w:r>
      <w:r>
        <w:t>That usually included a word from the Scriptures</w:t>
      </w:r>
      <w:r w:rsidR="009B2024">
        <w:t xml:space="preserve">.  </w:t>
      </w:r>
      <w:r>
        <w:t xml:space="preserve">Do you not think that was very profitable and something that, if necessary to have </w:t>
      </w:r>
      <w:r>
        <w:lastRenderedPageBreak/>
        <w:t>such a meeting, should be in our minds?  The judgment should be supported by a word from the Scriptures.</w:t>
      </w:r>
    </w:p>
    <w:p w14:paraId="0DDA70E9" w14:textId="3E131309" w:rsidR="00FB4BC3" w:rsidRDefault="00FB4BC3" w:rsidP="00FB4BC3">
      <w:pPr>
        <w:spacing w:before="120" w:after="0" w:line="240" w:lineRule="auto"/>
        <w:jc w:val="both"/>
      </w:pPr>
      <w:r>
        <w:t>J.R</w:t>
      </w:r>
      <w:r w:rsidR="009B2024">
        <w:t xml:space="preserve">.  </w:t>
      </w:r>
      <w:r>
        <w:t>I am sure that is right</w:t>
      </w:r>
      <w:r w:rsidR="009B2024">
        <w:t xml:space="preserve">.  </w:t>
      </w:r>
      <w:r>
        <w:t>You remember that came up in your meetings in Edinburgh</w:t>
      </w:r>
      <w:r w:rsidR="009B2024">
        <w:t xml:space="preserve">.  </w:t>
      </w:r>
      <w:r>
        <w:t>It is important to go over it because that is part of the dignity of the occasion of assembly character.</w:t>
      </w:r>
    </w:p>
    <w:p w14:paraId="102A64E7" w14:textId="12F8974B" w:rsidR="00FB4BC3" w:rsidRDefault="00FB4BC3" w:rsidP="00FB4BC3">
      <w:pPr>
        <w:spacing w:before="120" w:after="0" w:line="240" w:lineRule="auto"/>
        <w:jc w:val="both"/>
      </w:pPr>
      <w:r>
        <w:t>E.J.J</w:t>
      </w:r>
      <w:r w:rsidR="009B2024">
        <w:t xml:space="preserve">.  </w:t>
      </w:r>
      <w:r>
        <w:t xml:space="preserve">What about the time factor?  I am thinking of the Lord saying </w:t>
      </w:r>
      <w:r w:rsidR="004F26F1">
        <w:t>“</w:t>
      </w:r>
      <w:r>
        <w:t>I gave her time that she should repent</w:t>
      </w:r>
      <w:r w:rsidR="004F26F1">
        <w:t>”</w:t>
      </w:r>
      <w:r>
        <w:t>, Rev 2: 21</w:t>
      </w:r>
      <w:r w:rsidR="009B2024">
        <w:t xml:space="preserve">.  </w:t>
      </w:r>
      <w:r>
        <w:t>Our brother has mentioned about action being final</w:t>
      </w:r>
      <w:r w:rsidR="009B2024">
        <w:t xml:space="preserve">.  </w:t>
      </w:r>
      <w:r>
        <w:t>Mr Darby, I believe, says somewhere that it is the last possible thing we should think of; so every avenue would be explored</w:t>
      </w:r>
      <w:r w:rsidR="009B2024">
        <w:t xml:space="preserve">.  </w:t>
      </w:r>
      <w:r>
        <w:t>Both these scriptures suggest that there is time taken, a journey taken and consideration given</w:t>
      </w:r>
      <w:r w:rsidR="009B2024">
        <w:t xml:space="preserve">.  </w:t>
      </w:r>
      <w:r>
        <w:t>I wonder sometimes whether we are in such a hurry to act that we overlook this, and it would link with what Mr Welch suggested as to the new covenant</w:t>
      </w:r>
      <w:r w:rsidR="009B2024">
        <w:t xml:space="preserve">.  </w:t>
      </w:r>
      <w:r>
        <w:t xml:space="preserve">Is this in line with what you are saying? </w:t>
      </w:r>
    </w:p>
    <w:p w14:paraId="456DA59E" w14:textId="75E6B08F" w:rsidR="00FB4BC3" w:rsidRDefault="00FB4BC3" w:rsidP="00FB4BC3">
      <w:pPr>
        <w:spacing w:before="120" w:after="0" w:line="240" w:lineRule="auto"/>
        <w:jc w:val="both"/>
      </w:pPr>
      <w:r>
        <w:t>J.R</w:t>
      </w:r>
      <w:r w:rsidR="009B2024">
        <w:t xml:space="preserve">.  </w:t>
      </w:r>
      <w:r>
        <w:t>Very much in line and very important, because we knew to our shame something of that haste during certain years</w:t>
      </w:r>
      <w:r w:rsidR="009B2024">
        <w:t xml:space="preserve">.  </w:t>
      </w:r>
      <w:r>
        <w:t>What Mr Dadd says about the dignity that belongs to the assembly needs to have due regard with each one of us in our local settings</w:t>
      </w:r>
      <w:r w:rsidR="009B2024">
        <w:t xml:space="preserve">.  </w:t>
      </w:r>
    </w:p>
    <w:p w14:paraId="1A7784FA" w14:textId="44AE1347" w:rsidR="00FB4BC3" w:rsidRDefault="00FB4BC3" w:rsidP="00FB4BC3">
      <w:pPr>
        <w:spacing w:before="120" w:after="0" w:line="240" w:lineRule="auto"/>
        <w:jc w:val="both"/>
      </w:pPr>
      <w:r>
        <w:t>R.D.P</w:t>
      </w:r>
      <w:r w:rsidR="009B2024">
        <w:t xml:space="preserve">.  </w:t>
      </w:r>
      <w:r>
        <w:t xml:space="preserve">Do you get the two things in Isaiah 42: 4: </w:t>
      </w:r>
      <w:r w:rsidR="004F26F1">
        <w:t>“</w:t>
      </w:r>
      <w:r>
        <w:t>He shall not faint nor be in haste</w:t>
      </w:r>
      <w:r w:rsidR="004F26F1">
        <w:t>”</w:t>
      </w:r>
      <w:r>
        <w:t xml:space="preserve">?  Do you think there are the two sides in that, both the not fainting and the not hasting? </w:t>
      </w:r>
    </w:p>
    <w:p w14:paraId="763537D8" w14:textId="5C531FC2" w:rsidR="00FB4BC3" w:rsidRDefault="00FB4BC3" w:rsidP="00FB4BC3">
      <w:pPr>
        <w:spacing w:before="120" w:after="0" w:line="240" w:lineRule="auto"/>
        <w:jc w:val="both"/>
      </w:pPr>
      <w:r>
        <w:t>J.R</w:t>
      </w:r>
      <w:r w:rsidR="009B2024">
        <w:t xml:space="preserve">.  </w:t>
      </w:r>
      <w:r>
        <w:t>Yes, that is very important too</w:t>
      </w:r>
      <w:r w:rsidR="009B2024">
        <w:t xml:space="preserve">.  </w:t>
      </w:r>
      <w:r>
        <w:t>We are not to faint</w:t>
      </w:r>
      <w:r w:rsidR="009B2024">
        <w:t xml:space="preserve">.  </w:t>
      </w:r>
      <w:r>
        <w:t>There is not to be a lack of facing up to what requires to be faced.</w:t>
      </w:r>
    </w:p>
    <w:p w14:paraId="72AC4F2E" w14:textId="2FFA9728" w:rsidR="00FB4BC3" w:rsidRDefault="00FB4BC3" w:rsidP="00FB4BC3">
      <w:pPr>
        <w:spacing w:before="120" w:after="0" w:line="240" w:lineRule="auto"/>
        <w:jc w:val="both"/>
      </w:pPr>
      <w:r>
        <w:t>D.E.R</w:t>
      </w:r>
      <w:r w:rsidR="009B2024">
        <w:t xml:space="preserve">.  </w:t>
      </w:r>
      <w:r>
        <w:t xml:space="preserve">Do you think, too, that if sadly the assembly has to deliberate on a matter we might well be reminded of what we have been taught as to the seriousness of compromising such a judgment? </w:t>
      </w:r>
    </w:p>
    <w:p w14:paraId="57667F56" w14:textId="34B3CBF1" w:rsidR="00FB4BC3" w:rsidRDefault="00FB4BC3" w:rsidP="00FB4BC3">
      <w:pPr>
        <w:spacing w:before="120" w:after="0" w:line="240" w:lineRule="auto"/>
        <w:jc w:val="both"/>
      </w:pPr>
      <w:r>
        <w:t>J.R</w:t>
      </w:r>
      <w:r w:rsidR="009B2024">
        <w:t xml:space="preserve">.  </w:t>
      </w:r>
      <w:r>
        <w:t>Exactly</w:t>
      </w:r>
      <w:r w:rsidR="009B2024">
        <w:t xml:space="preserve">.  </w:t>
      </w:r>
      <w:r>
        <w:t>That is what we have, both in Matthew 18: 17 and in Deuteronomy 17: 11-13.</w:t>
      </w:r>
    </w:p>
    <w:p w14:paraId="122FE82D" w14:textId="50A7CDE2" w:rsidR="00FB4BC3" w:rsidRDefault="00FB4BC3" w:rsidP="00FB4BC3">
      <w:pPr>
        <w:spacing w:before="120" w:after="0" w:line="240" w:lineRule="auto"/>
        <w:jc w:val="both"/>
      </w:pPr>
      <w:r>
        <w:t>B.W.W</w:t>
      </w:r>
      <w:r w:rsidR="009B2024">
        <w:t xml:space="preserve">.  </w:t>
      </w:r>
      <w:r>
        <w:t xml:space="preserve">Does that mean that the breakdown about which we know something and form part does not alter the gravity of what is set out in Matthew 18? </w:t>
      </w:r>
    </w:p>
    <w:p w14:paraId="52EAC955" w14:textId="222CC619" w:rsidR="00FB4BC3" w:rsidRDefault="00FB4BC3" w:rsidP="00FB4BC3">
      <w:pPr>
        <w:spacing w:before="120" w:after="0" w:line="240" w:lineRule="auto"/>
        <w:jc w:val="both"/>
      </w:pPr>
      <w:r>
        <w:t>J.R</w:t>
      </w:r>
      <w:r w:rsidR="009B2024">
        <w:t xml:space="preserve">.  </w:t>
      </w:r>
      <w:r>
        <w:t>That is right</w:t>
      </w:r>
      <w:r w:rsidR="009B2024">
        <w:t xml:space="preserve">.  </w:t>
      </w:r>
      <w:r>
        <w:t>An action taken according to verses 19 and 20 is to have as much authority with us as if it had taken place at Corinth when the first epistle was written.</w:t>
      </w:r>
    </w:p>
    <w:p w14:paraId="143AAA8F" w14:textId="14B27EF3" w:rsidR="00FB4BC3" w:rsidRDefault="00FB4BC3" w:rsidP="00FB4BC3">
      <w:pPr>
        <w:spacing w:before="120" w:after="0" w:line="240" w:lineRule="auto"/>
        <w:jc w:val="both"/>
      </w:pPr>
      <w:r>
        <w:lastRenderedPageBreak/>
        <w:t>W.C.L</w:t>
      </w:r>
      <w:r w:rsidR="009B2024">
        <w:t xml:space="preserve">.  </w:t>
      </w:r>
      <w:r>
        <w:t xml:space="preserve"> Is there something in the fact that in the breastplate of judgment the twelve stones are set in order?  I am linking it with what is in the affections, for all those stones were of great value</w:t>
      </w:r>
      <w:r w:rsidR="009B2024">
        <w:t xml:space="preserve">.  </w:t>
      </w:r>
      <w:r>
        <w:t>Every one would be on the priest</w:t>
      </w:r>
      <w:r w:rsidR="004F26F1">
        <w:t>’</w:t>
      </w:r>
      <w:r>
        <w:t>s heart as he operated.</w:t>
      </w:r>
    </w:p>
    <w:p w14:paraId="29ADD9E9" w14:textId="273802B5" w:rsidR="00FB4BC3" w:rsidRDefault="00FB4BC3" w:rsidP="00FB4BC3">
      <w:pPr>
        <w:spacing w:before="120" w:after="0" w:line="240" w:lineRule="auto"/>
        <w:jc w:val="both"/>
      </w:pPr>
      <w:r>
        <w:t>J.R</w:t>
      </w:r>
      <w:r w:rsidR="009B2024">
        <w:t xml:space="preserve">.  </w:t>
      </w:r>
      <w:r>
        <w:t>That is right</w:t>
      </w:r>
      <w:r w:rsidR="009B2024">
        <w:t xml:space="preserve">.  </w:t>
      </w:r>
      <w:r>
        <w:t>They would represent local settings</w:t>
      </w:r>
      <w:r w:rsidR="009B2024">
        <w:t xml:space="preserve">.  </w:t>
      </w:r>
      <w:r>
        <w:t>The individuals would come into it too, but the stones were set in four rows of three which corresponded to the four camps of three</w:t>
      </w:r>
      <w:r w:rsidR="009B2024">
        <w:t xml:space="preserve">.  </w:t>
      </w:r>
      <w:r>
        <w:t xml:space="preserve">Is that right? </w:t>
      </w:r>
    </w:p>
    <w:p w14:paraId="0D8D8EB3" w14:textId="3036B084" w:rsidR="00FB4BC3" w:rsidRDefault="00FB4BC3" w:rsidP="00FB4BC3">
      <w:pPr>
        <w:spacing w:before="120" w:after="0" w:line="240" w:lineRule="auto"/>
        <w:jc w:val="both"/>
      </w:pPr>
      <w:r>
        <w:t>W.C.L</w:t>
      </w:r>
      <w:r w:rsidR="009B2024">
        <w:t xml:space="preserve">.  </w:t>
      </w:r>
      <w:r>
        <w:t>That is what I was thinking</w:t>
      </w:r>
      <w:r w:rsidR="009B2024">
        <w:t xml:space="preserve">.  </w:t>
      </w:r>
      <w:r>
        <w:t>It involves the whole</w:t>
      </w:r>
      <w:r w:rsidR="009B2024">
        <w:t xml:space="preserve">.  </w:t>
      </w:r>
      <w:r>
        <w:t>There is a glory about judgment which maintains all the rights of God in the assembly.</w:t>
      </w:r>
    </w:p>
    <w:p w14:paraId="0AA80E58" w14:textId="0659212D" w:rsidR="00FB4BC3" w:rsidRDefault="00FB4BC3" w:rsidP="00FB4BC3">
      <w:pPr>
        <w:spacing w:before="120" w:after="0" w:line="240" w:lineRule="auto"/>
        <w:jc w:val="both"/>
      </w:pPr>
      <w:r>
        <w:t>J.R</w:t>
      </w:r>
      <w:r w:rsidR="009B2024">
        <w:t xml:space="preserve">.  </w:t>
      </w:r>
      <w:r>
        <w:t xml:space="preserve"> Quite so</w:t>
      </w:r>
      <w:r w:rsidR="009B2024">
        <w:t xml:space="preserve">.  </w:t>
      </w:r>
      <w:r>
        <w:t xml:space="preserve"> The great public breakdown must have begun through lack of making use of the Lord</w:t>
      </w:r>
      <w:r w:rsidR="004F26F1">
        <w:t>’</w:t>
      </w:r>
      <w:r>
        <w:t>s provision in unusual circumstances</w:t>
      </w:r>
      <w:r w:rsidR="009B2024">
        <w:t xml:space="preserve">.  </w:t>
      </w:r>
      <w:r>
        <w:t>That is how it must have happened</w:t>
      </w:r>
      <w:r w:rsidR="009B2024">
        <w:t xml:space="preserve">.  </w:t>
      </w:r>
      <w:r>
        <w:t>There must have been a violation, or a lack of respect or a lack of making use of, the Lord</w:t>
      </w:r>
      <w:r w:rsidR="004F26F1">
        <w:t>’</w:t>
      </w:r>
      <w:r>
        <w:t>s provision</w:t>
      </w:r>
      <w:r w:rsidR="009B2024">
        <w:t xml:space="preserve">.  </w:t>
      </w:r>
      <w:r>
        <w:t>Now, we are to respect the Lord</w:t>
      </w:r>
      <w:r w:rsidR="004F26F1">
        <w:t>’</w:t>
      </w:r>
      <w:r>
        <w:t>s provision for us when unusual things happen</w:t>
      </w:r>
      <w:r w:rsidR="009B2024">
        <w:t xml:space="preserve">.  </w:t>
      </w:r>
      <w:r>
        <w:t>There is ample provision</w:t>
      </w:r>
      <w:r w:rsidR="009B2024">
        <w:t xml:space="preserve">.  </w:t>
      </w:r>
      <w:r>
        <w:t xml:space="preserve"> Do not let us think that we are deprived of anything, there is ample provision for anything unusual happening.</w:t>
      </w:r>
    </w:p>
    <w:p w14:paraId="6C3B0AFA" w14:textId="730FCED6" w:rsidR="00FB4BC3" w:rsidRDefault="00FB4BC3" w:rsidP="00FB4BC3">
      <w:pPr>
        <w:spacing w:before="120" w:after="0" w:line="240" w:lineRule="auto"/>
        <w:jc w:val="both"/>
      </w:pPr>
      <w:r>
        <w:t>F.C.M</w:t>
      </w:r>
      <w:r w:rsidR="009B2024">
        <w:t xml:space="preserve">.  </w:t>
      </w:r>
      <w:r>
        <w:t xml:space="preserve">Would you see a link between the stress earlier in the reading that things exist now, and statements in Hebrews 12: </w:t>
      </w:r>
      <w:r w:rsidR="004F26F1">
        <w:t>“</w:t>
      </w:r>
      <w:r>
        <w:t>Ye have come to mount Zion; and to the city of the living God, heavenly Jerusalem</w:t>
      </w:r>
      <w:r w:rsidR="004F26F1">
        <w:t>”</w:t>
      </w:r>
      <w:r>
        <w:t xml:space="preserve">; then it adds </w:t>
      </w:r>
      <w:r w:rsidR="004F26F1">
        <w:t>“</w:t>
      </w:r>
      <w:r>
        <w:t xml:space="preserve">to God, judge of all; </w:t>
      </w:r>
      <w:r w:rsidR="009B2024">
        <w:t xml:space="preserve">... </w:t>
      </w:r>
      <w:r>
        <w:t>and to Jesus, mediator of a new covenant; and to the blood of sprinkling</w:t>
      </w:r>
      <w:r w:rsidR="004F26F1">
        <w:t>”</w:t>
      </w:r>
      <w:r w:rsidR="00AA7303">
        <w:t xml:space="preserve">, </w:t>
      </w:r>
      <w:r>
        <w:t xml:space="preserve">vv 22-24?  Is this the area to which we are to resort and where there is every divine provision and yet all in relation to what God is, Judge of all? </w:t>
      </w:r>
    </w:p>
    <w:p w14:paraId="3020FDD3" w14:textId="4352C4CC" w:rsidR="00FB4BC3" w:rsidRDefault="00FB4BC3" w:rsidP="00FB4BC3">
      <w:pPr>
        <w:spacing w:before="120" w:after="0" w:line="240" w:lineRule="auto"/>
        <w:jc w:val="both"/>
      </w:pPr>
      <w:r>
        <w:t>J.R</w:t>
      </w:r>
      <w:r w:rsidR="009B2024">
        <w:t xml:space="preserve">.  </w:t>
      </w:r>
      <w:r>
        <w:t>I am sure that is right</w:t>
      </w:r>
      <w:r w:rsidR="009B2024">
        <w:t xml:space="preserve">.  </w:t>
      </w:r>
      <w:r>
        <w:t>We have come in Christianity to the greatness and dignity of these things you refer to.</w:t>
      </w:r>
    </w:p>
    <w:p w14:paraId="7CB65BCB" w14:textId="1F74B459" w:rsidR="00FB4BC3" w:rsidRDefault="00FB4BC3" w:rsidP="00FB4BC3">
      <w:pPr>
        <w:spacing w:before="120" w:after="0" w:line="240" w:lineRule="auto"/>
        <w:jc w:val="both"/>
      </w:pPr>
      <w:r>
        <w:t>A.K.T</w:t>
      </w:r>
      <w:r w:rsidR="009B2024">
        <w:t xml:space="preserve">.  </w:t>
      </w:r>
      <w:r>
        <w:t xml:space="preserve">Would gathering </w:t>
      </w:r>
      <w:r w:rsidR="004F26F1">
        <w:t>“</w:t>
      </w:r>
      <w:r>
        <w:t>together unto my name</w:t>
      </w:r>
      <w:r w:rsidR="004F26F1">
        <w:t>”</w:t>
      </w:r>
      <w:r>
        <w:t xml:space="preserve"> involve on our part self-judgment lest any personal or natural motive might intrude, but that the rights of the Lord might be paramount? </w:t>
      </w:r>
    </w:p>
    <w:p w14:paraId="7AEC7A45" w14:textId="6F34639F" w:rsidR="00FB4BC3" w:rsidRDefault="00FB4BC3" w:rsidP="00FB4BC3">
      <w:pPr>
        <w:spacing w:before="120" w:after="0" w:line="240" w:lineRule="auto"/>
        <w:jc w:val="both"/>
      </w:pPr>
      <w:r>
        <w:t>J.R</w:t>
      </w:r>
      <w:r w:rsidR="009B2024">
        <w:t xml:space="preserve">.  </w:t>
      </w:r>
      <w:r>
        <w:t>That is it, I am sure</w:t>
      </w:r>
      <w:r w:rsidR="009B2024">
        <w:t xml:space="preserve">.  </w:t>
      </w:r>
      <w:r>
        <w:t xml:space="preserve">We have been taught that </w:t>
      </w:r>
      <w:r w:rsidR="004F26F1">
        <w:t>“</w:t>
      </w:r>
      <w:r>
        <w:t>there am I in the midst of them</w:t>
      </w:r>
      <w:r w:rsidR="004F26F1">
        <w:t>”</w:t>
      </w:r>
      <w:r>
        <w:t xml:space="preserve"> is a consequence of two or three gathered together unto my name; it is not exactly a promise but a consequence</w:t>
      </w:r>
      <w:r w:rsidR="009B2024">
        <w:t xml:space="preserve">.  </w:t>
      </w:r>
      <w:r>
        <w:t>That is, we provide the place which Jehovah will choose</w:t>
      </w:r>
      <w:r w:rsidR="009B2024">
        <w:t xml:space="preserve">.  </w:t>
      </w:r>
      <w:r>
        <w:t>That is to be in our minds</w:t>
      </w:r>
      <w:r w:rsidR="009B2024">
        <w:t xml:space="preserve">.  </w:t>
      </w:r>
      <w:r>
        <w:t xml:space="preserve">As we were saying, the house had to be built, satisfying divine requirements; there was a building on the earth which answered to </w:t>
      </w:r>
      <w:r>
        <w:lastRenderedPageBreak/>
        <w:t>Jehovah</w:t>
      </w:r>
      <w:r w:rsidR="004F26F1">
        <w:t>’</w:t>
      </w:r>
      <w:r>
        <w:t>s desires as the place He would choose; it became tangible when the house was built</w:t>
      </w:r>
      <w:r w:rsidR="009B2024">
        <w:t xml:space="preserve">.  </w:t>
      </w:r>
      <w:r>
        <w:t xml:space="preserve">Thus we need to provide the conditions and two or three can do that; two or three in a locality </w:t>
      </w:r>
      <w:r w:rsidR="004F26F1">
        <w:t>“</w:t>
      </w:r>
      <w:r>
        <w:t>gathered together unto my name</w:t>
      </w:r>
      <w:r w:rsidR="004F26F1">
        <w:t>”</w:t>
      </w:r>
      <w:r>
        <w:t xml:space="preserve"> provide the conditions that the Lord would say, This is what I choose.</w:t>
      </w:r>
    </w:p>
    <w:p w14:paraId="5D1BAF43" w14:textId="22927E61" w:rsidR="00FB4BC3" w:rsidRDefault="00FB4BC3" w:rsidP="00FB4BC3">
      <w:pPr>
        <w:spacing w:before="120" w:after="0" w:line="240" w:lineRule="auto"/>
        <w:jc w:val="both"/>
      </w:pPr>
      <w:r>
        <w:t>W.L</w:t>
      </w:r>
      <w:r w:rsidR="009B2024">
        <w:t xml:space="preserve">.  </w:t>
      </w:r>
      <w:r>
        <w:t xml:space="preserve">Mr Taylor sen used the word </w:t>
      </w:r>
      <w:r w:rsidR="004F26F1">
        <w:t>‘</w:t>
      </w:r>
      <w:r>
        <w:t>franchise</w:t>
      </w:r>
      <w:r w:rsidR="004F26F1">
        <w:t>’</w:t>
      </w:r>
      <w:r w:rsidR="00282995">
        <w:t xml:space="preserve">. </w:t>
      </w:r>
      <w:r>
        <w:t xml:space="preserve"> What would you say about that? </w:t>
      </w:r>
    </w:p>
    <w:p w14:paraId="0A1F8379" w14:textId="19F939EC" w:rsidR="00FB4BC3" w:rsidRDefault="00FB4BC3" w:rsidP="00FB4BC3">
      <w:pPr>
        <w:spacing w:before="120" w:after="0" w:line="240" w:lineRule="auto"/>
        <w:jc w:val="both"/>
      </w:pPr>
      <w:r>
        <w:t>J.R</w:t>
      </w:r>
      <w:r w:rsidR="009B2024">
        <w:t xml:space="preserve">.  </w:t>
      </w:r>
      <w:r>
        <w:t>That is authority to act and is important</w:t>
      </w:r>
      <w:r w:rsidR="009B2024">
        <w:t xml:space="preserve">.  </w:t>
      </w:r>
      <w:r>
        <w:t>That depends on conditions.</w:t>
      </w:r>
    </w:p>
    <w:p w14:paraId="76035C2C" w14:textId="0A29E7E7" w:rsidR="00FB4BC3" w:rsidRDefault="00FB4BC3" w:rsidP="00FB4BC3">
      <w:pPr>
        <w:spacing w:before="120" w:after="0" w:line="240" w:lineRule="auto"/>
        <w:jc w:val="both"/>
      </w:pPr>
      <w:r>
        <w:t>A.T</w:t>
      </w:r>
      <w:r w:rsidR="009B2024">
        <w:t xml:space="preserve">.  </w:t>
      </w:r>
      <w:r>
        <w:t>Others ought to discern where the Lord is in a matter when the priests act rightly.</w:t>
      </w:r>
    </w:p>
    <w:p w14:paraId="79F3EC0E" w14:textId="45F192C9" w:rsidR="00FB4BC3" w:rsidRDefault="00FB4BC3" w:rsidP="00FB4BC3">
      <w:pPr>
        <w:spacing w:before="120" w:after="0" w:line="240" w:lineRule="auto"/>
        <w:jc w:val="both"/>
      </w:pPr>
      <w:r>
        <w:t>J.R</w:t>
      </w:r>
      <w:r w:rsidR="009B2024">
        <w:t xml:space="preserve">.  </w:t>
      </w:r>
      <w:r>
        <w:t>Yes, if it is right according to right judgment it is normal for it to be recognised.</w:t>
      </w:r>
    </w:p>
    <w:p w14:paraId="1DB3E0D4" w14:textId="662039C4" w:rsidR="00FB4BC3" w:rsidRDefault="00FB4BC3" w:rsidP="00FB4BC3">
      <w:pPr>
        <w:spacing w:before="120" w:after="0" w:line="240" w:lineRule="auto"/>
        <w:jc w:val="both"/>
      </w:pPr>
      <w:r>
        <w:t>A.T</w:t>
      </w:r>
      <w:r w:rsidR="009B2024">
        <w:t xml:space="preserve">.  </w:t>
      </w:r>
      <w:r>
        <w:t>Yes</w:t>
      </w:r>
      <w:r w:rsidR="009B2024">
        <w:t xml:space="preserve">.  </w:t>
      </w:r>
      <w:r>
        <w:t>Sometimes you find two agreeing this way and two agreeing that</w:t>
      </w:r>
      <w:r w:rsidR="009B2024">
        <w:t xml:space="preserve">.  </w:t>
      </w:r>
      <w:r>
        <w:t xml:space="preserve">The brethren need discernment, do they not, where the Lord is in the matter and where the enemy is in the matter? </w:t>
      </w:r>
    </w:p>
    <w:p w14:paraId="18C4F5B7" w14:textId="7082D0EA" w:rsidR="00FB4BC3" w:rsidRDefault="00FB4BC3" w:rsidP="00FB4BC3">
      <w:pPr>
        <w:spacing w:before="120" w:after="0" w:line="240" w:lineRule="auto"/>
        <w:jc w:val="both"/>
      </w:pPr>
      <w:r>
        <w:t>J.R</w:t>
      </w:r>
      <w:r w:rsidR="009B2024">
        <w:t xml:space="preserve">.  </w:t>
      </w:r>
      <w:r>
        <w:t>Yes</w:t>
      </w:r>
      <w:r w:rsidR="009B2024">
        <w:t xml:space="preserve">.  </w:t>
      </w:r>
      <w:r>
        <w:t>The exercise before us now is to take this moral journey and arrive at true assembly conditions and thus right judgment</w:t>
      </w:r>
      <w:r w:rsidR="009B2024">
        <w:t xml:space="preserve">.  </w:t>
      </w:r>
      <w:r>
        <w:t>Of course these conditions are in persons and can be in two or three</w:t>
      </w:r>
      <w:r w:rsidR="009B2024">
        <w:t xml:space="preserve">.  </w:t>
      </w:r>
      <w:r>
        <w:t xml:space="preserve">The Lord says here, </w:t>
      </w:r>
      <w:r w:rsidR="004F26F1">
        <w:t>“</w:t>
      </w:r>
      <w:r>
        <w:t>if he do not hear thee, take with thee one or two besides</w:t>
      </w:r>
      <w:r w:rsidR="004F26F1">
        <w:t>”</w:t>
      </w:r>
      <w:r w:rsidR="009B2024">
        <w:t xml:space="preserve">.  </w:t>
      </w:r>
      <w:r>
        <w:t xml:space="preserve">He does not say in verse 17 </w:t>
      </w:r>
      <w:r w:rsidR="004F26F1">
        <w:t>‘</w:t>
      </w:r>
      <w:r>
        <w:t>take with thee others also</w:t>
      </w:r>
      <w:r w:rsidR="004F26F1">
        <w:t>’</w:t>
      </w:r>
      <w:r>
        <w:t>, as if it is on that level</w:t>
      </w:r>
      <w:r w:rsidR="009B2024">
        <w:t xml:space="preserve">.  </w:t>
      </w:r>
      <w:r w:rsidR="004F26F1">
        <w:t>“</w:t>
      </w:r>
      <w:r>
        <w:t>Tell it to the assembly</w:t>
      </w:r>
      <w:r w:rsidR="004F26F1">
        <w:t>”</w:t>
      </w:r>
      <w:r>
        <w:t xml:space="preserve"> is another level altogether involving a moral journey to reach this level of things, for divine judgment is available for us</w:t>
      </w:r>
      <w:r w:rsidR="009B2024">
        <w:t xml:space="preserve">.  </w:t>
      </w:r>
      <w:r>
        <w:t xml:space="preserve">Is that clear? </w:t>
      </w:r>
    </w:p>
    <w:p w14:paraId="57133902" w14:textId="7F65D63D" w:rsidR="00FB4BC3" w:rsidRDefault="00FB4BC3" w:rsidP="00FB4BC3">
      <w:pPr>
        <w:spacing w:before="120" w:after="0" w:line="240" w:lineRule="auto"/>
        <w:jc w:val="both"/>
      </w:pPr>
      <w:r>
        <w:t>E.C.B</w:t>
      </w:r>
      <w:r w:rsidR="009B2024">
        <w:t xml:space="preserve">.  </w:t>
      </w:r>
      <w:r>
        <w:t>Yes, and I think these things are of the greatest importance and are reviving us to something that we once knew</w:t>
      </w:r>
      <w:r w:rsidR="009B2024">
        <w:t xml:space="preserve">.  </w:t>
      </w:r>
      <w:r>
        <w:t>But is all this actually the counterpart of purifying it in Ephesians 5?  That is, Christ does that from His side, but then there is the responsibility on our side</w:t>
      </w:r>
      <w:r w:rsidR="009B2024">
        <w:t xml:space="preserve">.  </w:t>
      </w:r>
      <w:r>
        <w:t>The way in which He does it sets the standard for the way in which we maintain responsibility.</w:t>
      </w:r>
    </w:p>
    <w:p w14:paraId="177EDF2A" w14:textId="7DA84C10" w:rsidR="00FB4BC3" w:rsidRDefault="00FB4BC3" w:rsidP="00FB4BC3">
      <w:pPr>
        <w:spacing w:before="120" w:after="0" w:line="240" w:lineRule="auto"/>
        <w:jc w:val="both"/>
      </w:pPr>
      <w:r>
        <w:t>J.R</w:t>
      </w:r>
      <w:r w:rsidR="009B2024">
        <w:t xml:space="preserve">.  </w:t>
      </w:r>
      <w:r>
        <w:t>I am sure that is so</w:t>
      </w:r>
      <w:r w:rsidR="009B2024">
        <w:t xml:space="preserve">.  </w:t>
      </w:r>
      <w:r>
        <w:t>There is to be a corresponding moral answer, practically and tangibly</w:t>
      </w:r>
      <w:r w:rsidR="009B2024">
        <w:t xml:space="preserve">.  </w:t>
      </w:r>
      <w:r>
        <w:t>It is this practical and tangible side where we need help</w:t>
      </w:r>
      <w:r w:rsidR="009B2024">
        <w:t xml:space="preserve">.  </w:t>
      </w:r>
      <w:r>
        <w:t>We must have the truth of the assembly abstractly but we are to be exercised to provide the tangible answer, and that is possible</w:t>
      </w:r>
      <w:r w:rsidR="009B2024">
        <w:t xml:space="preserve">.  </w:t>
      </w:r>
      <w:r>
        <w:t>It is not a glorious impossibility, it is what is open to us and available for us.</w:t>
      </w:r>
    </w:p>
    <w:p w14:paraId="79441523" w14:textId="5573ABED" w:rsidR="00FB4BC3" w:rsidRDefault="00FB4BC3" w:rsidP="00FB4BC3">
      <w:pPr>
        <w:spacing w:before="120" w:after="0" w:line="240" w:lineRule="auto"/>
        <w:jc w:val="both"/>
      </w:pPr>
      <w:r>
        <w:lastRenderedPageBreak/>
        <w:t>E.C.B</w:t>
      </w:r>
      <w:r w:rsidR="009B2024">
        <w:t xml:space="preserve">.  </w:t>
      </w:r>
      <w:r>
        <w:t xml:space="preserve">Does not all this, from another aspect, emphasise that ministry generally should be calculated to raise the level of things amongst the brethren? </w:t>
      </w:r>
    </w:p>
    <w:p w14:paraId="43EBD979" w14:textId="3A398507" w:rsidR="00FB4BC3" w:rsidRDefault="00FB4BC3" w:rsidP="00FB4BC3">
      <w:pPr>
        <w:spacing w:before="120" w:after="0" w:line="240" w:lineRule="auto"/>
        <w:jc w:val="both"/>
      </w:pPr>
      <w:r>
        <w:t>J.R</w:t>
      </w:r>
      <w:r w:rsidR="009B2024">
        <w:t xml:space="preserve">.  </w:t>
      </w:r>
      <w:r>
        <w:t>Exactly.</w:t>
      </w:r>
    </w:p>
    <w:p w14:paraId="4A02D73D" w14:textId="278C33E4" w:rsidR="00FB4BC3" w:rsidRDefault="00FB4BC3" w:rsidP="00FB4BC3">
      <w:pPr>
        <w:spacing w:before="120" w:after="0" w:line="240" w:lineRule="auto"/>
        <w:jc w:val="both"/>
      </w:pPr>
      <w:r>
        <w:t>H.C.H</w:t>
      </w:r>
      <w:r w:rsidR="009B2024">
        <w:t xml:space="preserve">.  </w:t>
      </w:r>
      <w:r>
        <w:t xml:space="preserve">Psalm 122 speaks of </w:t>
      </w:r>
      <w:r w:rsidR="004F26F1">
        <w:t>“</w:t>
      </w:r>
      <w:r>
        <w:t>set thrones for judgment, the thrones of the house of David</w:t>
      </w:r>
      <w:r w:rsidR="004F26F1">
        <w:t>”</w:t>
      </w:r>
      <w:r w:rsidR="009B2024">
        <w:t xml:space="preserve">.  </w:t>
      </w:r>
      <w:r>
        <w:t xml:space="preserve">Would that speak of dignity? </w:t>
      </w:r>
    </w:p>
    <w:p w14:paraId="6A0828A8" w14:textId="72BCA7A1" w:rsidR="00FB4BC3" w:rsidRDefault="00FB4BC3" w:rsidP="00FB4BC3">
      <w:pPr>
        <w:spacing w:before="120" w:after="0" w:line="240" w:lineRule="auto"/>
        <w:jc w:val="both"/>
      </w:pPr>
      <w:r>
        <w:t>J.R</w:t>
      </w:r>
      <w:r w:rsidR="009B2024">
        <w:t xml:space="preserve">.  </w:t>
      </w:r>
      <w:r>
        <w:t>That is right</w:t>
      </w:r>
      <w:r w:rsidR="009B2024">
        <w:t xml:space="preserve">.  </w:t>
      </w:r>
      <w:r>
        <w:t xml:space="preserve">The Psalm opens with </w:t>
      </w:r>
      <w:r w:rsidR="004F26F1">
        <w:t>“</w:t>
      </w:r>
      <w:r>
        <w:t>I rejoiced when they said unto me, Let us go into the house of Jehovah</w:t>
      </w:r>
      <w:r w:rsidR="009B2024">
        <w:t xml:space="preserve">.  </w:t>
      </w:r>
      <w:r>
        <w:t>Our feet shall stand within thy gates, O Jerusalem</w:t>
      </w:r>
      <w:r w:rsidR="004F26F1">
        <w:t>”</w:t>
      </w:r>
      <w:r w:rsidR="009B2024">
        <w:t xml:space="preserve">.  </w:t>
      </w:r>
      <w:r>
        <w:t>It is the going up; it is the tangible answer</w:t>
      </w:r>
      <w:r w:rsidR="009B2024">
        <w:t xml:space="preserve">.  </w:t>
      </w:r>
      <w:r w:rsidR="004F26F1">
        <w:t>“</w:t>
      </w:r>
      <w:r>
        <w:t>Our feet shall stand within thy gates, O Jerusalem</w:t>
      </w:r>
      <w:r w:rsidR="004F26F1">
        <w:t>”</w:t>
      </w:r>
      <w:r w:rsidR="009B2024">
        <w:t xml:space="preserve">.  </w:t>
      </w:r>
      <w:r>
        <w:t>It is what we put our feet on, not something that is vague and distant.</w:t>
      </w:r>
    </w:p>
    <w:p w14:paraId="560CABA4" w14:textId="4B5D6F09" w:rsidR="00FB4BC3" w:rsidRDefault="00FB4BC3" w:rsidP="00FB4BC3">
      <w:pPr>
        <w:spacing w:before="120" w:after="0" w:line="240" w:lineRule="auto"/>
        <w:jc w:val="both"/>
      </w:pPr>
      <w:r>
        <w:t>H.C.H</w:t>
      </w:r>
      <w:r w:rsidR="009B2024">
        <w:t xml:space="preserve">.  </w:t>
      </w:r>
      <w:r>
        <w:t xml:space="preserve"> Quite</w:t>
      </w:r>
      <w:r w:rsidR="009B2024">
        <w:t xml:space="preserve">.  </w:t>
      </w:r>
      <w:r>
        <w:t xml:space="preserve"> Another scripture is </w:t>
      </w:r>
      <w:r w:rsidR="004F26F1">
        <w:t>“</w:t>
      </w:r>
      <w:r>
        <w:t>them that turn the battle to the gate</w:t>
      </w:r>
      <w:r w:rsidR="004F26F1">
        <w:t>”</w:t>
      </w:r>
      <w:r>
        <w:t>, Isa 28: 6</w:t>
      </w:r>
      <w:r w:rsidR="009B2024">
        <w:t xml:space="preserve">.  </w:t>
      </w:r>
      <w:r>
        <w:t>This is the standard.</w:t>
      </w:r>
    </w:p>
    <w:p w14:paraId="3F21A106" w14:textId="011B08DE" w:rsidR="00FB4BC3" w:rsidRDefault="00FB4BC3" w:rsidP="00FB4BC3">
      <w:pPr>
        <w:spacing w:before="120" w:after="0" w:line="240" w:lineRule="auto"/>
        <w:jc w:val="both"/>
      </w:pPr>
      <w:r>
        <w:t>E.T.M</w:t>
      </w:r>
      <w:r w:rsidR="009B2024">
        <w:t xml:space="preserve">.  </w:t>
      </w:r>
      <w:r>
        <w:t xml:space="preserve">The </w:t>
      </w:r>
      <w:r w:rsidR="004F26F1">
        <w:t>“</w:t>
      </w:r>
      <w:r>
        <w:t>O Jerusalem</w:t>
      </w:r>
      <w:r w:rsidR="004F26F1">
        <w:t>”</w:t>
      </w:r>
      <w:r>
        <w:t xml:space="preserve">, do you think, would be a result of the benefit of the inbreathing?  </w:t>
      </w:r>
      <w:r w:rsidR="004F26F1">
        <w:t>“</w:t>
      </w:r>
      <w:r>
        <w:t>O Jerusalem</w:t>
      </w:r>
      <w:r w:rsidR="004F26F1">
        <w:t>”</w:t>
      </w:r>
      <w:r>
        <w:t xml:space="preserve"> would be the expression of deep feeling.</w:t>
      </w:r>
    </w:p>
    <w:p w14:paraId="082B32FB" w14:textId="1956F60F" w:rsidR="00FB4BC3" w:rsidRDefault="00FB4BC3" w:rsidP="00FB4BC3">
      <w:pPr>
        <w:spacing w:before="120" w:after="0" w:line="240" w:lineRule="auto"/>
        <w:jc w:val="both"/>
      </w:pPr>
      <w:r>
        <w:t>J.R</w:t>
      </w:r>
      <w:r w:rsidR="009B2024">
        <w:t xml:space="preserve">.  </w:t>
      </w:r>
      <w:r>
        <w:t>That is good.</w:t>
      </w:r>
    </w:p>
    <w:p w14:paraId="7C4F8BD1" w14:textId="233E0F61" w:rsidR="00FB4BC3" w:rsidRDefault="00FB4BC3" w:rsidP="00FB4BC3">
      <w:pPr>
        <w:spacing w:before="120" w:after="0" w:line="240" w:lineRule="auto"/>
        <w:jc w:val="both"/>
      </w:pPr>
      <w:r>
        <w:t>A.B</w:t>
      </w:r>
      <w:r w:rsidR="009B2024">
        <w:t xml:space="preserve">.  </w:t>
      </w:r>
      <w:r>
        <w:t xml:space="preserve">Would Hebrews 12: 14, 15 help us to find the right way?  </w:t>
      </w:r>
      <w:r w:rsidR="004F26F1">
        <w:t>“</w:t>
      </w:r>
      <w:r>
        <w:t xml:space="preserve">Pursue peace with all, and holiness </w:t>
      </w:r>
      <w:r w:rsidR="009B2024">
        <w:t xml:space="preserve">... </w:t>
      </w:r>
      <w:r>
        <w:t>watching lest there be any one who lacks the grace of God; lest any root of bitterness springing up trouble you</w:t>
      </w:r>
      <w:r w:rsidR="004F26F1">
        <w:t>”</w:t>
      </w:r>
      <w:r>
        <w:t>.</w:t>
      </w:r>
    </w:p>
    <w:p w14:paraId="12B3B974" w14:textId="0E7D1F32" w:rsidR="00FB4BC3" w:rsidRDefault="00FB4BC3" w:rsidP="00FB4BC3">
      <w:pPr>
        <w:spacing w:before="120" w:after="0" w:line="240" w:lineRule="auto"/>
        <w:jc w:val="both"/>
      </w:pPr>
      <w:r>
        <w:t>J.R</w:t>
      </w:r>
      <w:r w:rsidR="009B2024">
        <w:t xml:space="preserve">.  </w:t>
      </w:r>
      <w:r>
        <w:t>Yes, it certainly would.</w:t>
      </w:r>
    </w:p>
    <w:p w14:paraId="13DE599B" w14:textId="40185967" w:rsidR="00FB4BC3" w:rsidRDefault="00FB4BC3" w:rsidP="00FB4BC3">
      <w:pPr>
        <w:spacing w:before="120" w:after="0" w:line="240" w:lineRule="auto"/>
        <w:jc w:val="both"/>
      </w:pPr>
      <w:r>
        <w:t>F.v.R</w:t>
      </w:r>
      <w:r w:rsidR="009B2024">
        <w:t xml:space="preserve">.  </w:t>
      </w:r>
      <w:r>
        <w:t>Must we be preserved from trying to cover things up out of sentimental reasons?  Brethren sometimes say, Let the matter rest, it will find a solution</w:t>
      </w:r>
      <w:r w:rsidR="009B2024">
        <w:t xml:space="preserve">.  </w:t>
      </w:r>
      <w:r>
        <w:t xml:space="preserve">But you cannot do that, can you? </w:t>
      </w:r>
    </w:p>
    <w:p w14:paraId="54204734" w14:textId="21AE9576" w:rsidR="00FB4BC3" w:rsidRDefault="00FB4BC3" w:rsidP="00FB4BC3">
      <w:pPr>
        <w:spacing w:before="120" w:after="0" w:line="240" w:lineRule="auto"/>
        <w:jc w:val="both"/>
      </w:pPr>
      <w:r>
        <w:t>J.R</w:t>
      </w:r>
      <w:r w:rsidR="009B2024">
        <w:t xml:space="preserve">.  </w:t>
      </w:r>
      <w:r>
        <w:t>It depends what the matter is</w:t>
      </w:r>
      <w:r w:rsidR="009B2024">
        <w:t xml:space="preserve">.  </w:t>
      </w:r>
      <w:r>
        <w:t>Certain things you can allow to rest and forget about</w:t>
      </w:r>
      <w:r w:rsidR="009B2024">
        <w:t xml:space="preserve">.  </w:t>
      </w:r>
      <w:r>
        <w:t>Other things, of course, have to be taken up</w:t>
      </w:r>
      <w:r w:rsidR="009B2024">
        <w:t xml:space="preserve">.  </w:t>
      </w:r>
      <w:r>
        <w:t>If a matter involves the rights of Christ it has to be taken up</w:t>
      </w:r>
      <w:r w:rsidR="009B2024">
        <w:t xml:space="preserve">.  </w:t>
      </w:r>
      <w:r>
        <w:t xml:space="preserve">Mr Becker refers to </w:t>
      </w:r>
      <w:r w:rsidR="004F26F1">
        <w:t>“</w:t>
      </w:r>
      <w:r>
        <w:t>Pursue peace with all, and holiness, without which no one shall see the Lord</w:t>
      </w:r>
      <w:r w:rsidR="004F26F1">
        <w:t>”</w:t>
      </w:r>
      <w:r w:rsidR="009B2024">
        <w:t xml:space="preserve">.  </w:t>
      </w:r>
      <w:r>
        <w:t>That is priesthood</w:t>
      </w:r>
      <w:r w:rsidR="009B2024">
        <w:t xml:space="preserve">.  </w:t>
      </w:r>
      <w:r w:rsidR="004F26F1">
        <w:t>“</w:t>
      </w:r>
      <w:r>
        <w:t>Watching lest there be any one who lacks the grace of God</w:t>
      </w:r>
      <w:r w:rsidR="004F26F1">
        <w:t>”</w:t>
      </w:r>
      <w:r w:rsidR="009B2024">
        <w:t xml:space="preserve">.  </w:t>
      </w:r>
      <w:r>
        <w:t xml:space="preserve">It is the pursuing peace positively and </w:t>
      </w:r>
      <w:r w:rsidR="004F26F1">
        <w:t>“</w:t>
      </w:r>
      <w:r>
        <w:t>watching lest</w:t>
      </w:r>
      <w:r w:rsidR="004F26F1">
        <w:t>”</w:t>
      </w:r>
      <w:r>
        <w:t xml:space="preserve"> wrong things should come in.</w:t>
      </w:r>
    </w:p>
    <w:p w14:paraId="7558830F" w14:textId="36E30DB2" w:rsidR="00FB4BC3" w:rsidRDefault="00FB4BC3" w:rsidP="00FB4BC3">
      <w:pPr>
        <w:spacing w:before="120" w:after="0" w:line="240" w:lineRule="auto"/>
        <w:jc w:val="both"/>
      </w:pPr>
      <w:r>
        <w:t>R.J.C</w:t>
      </w:r>
      <w:r w:rsidR="009B2024">
        <w:t xml:space="preserve">.  </w:t>
      </w:r>
      <w:r>
        <w:t xml:space="preserve">Would you say something more as to </w:t>
      </w:r>
      <w:r w:rsidR="004F26F1">
        <w:t>“</w:t>
      </w:r>
      <w:r>
        <w:t>the place which Jehovah thy God will choose</w:t>
      </w:r>
      <w:r w:rsidR="004F26F1">
        <w:t>”</w:t>
      </w:r>
      <w:r w:rsidR="009B2024">
        <w:t xml:space="preserve">.  </w:t>
      </w:r>
      <w:r>
        <w:t>It is not the place that we choose</w:t>
      </w:r>
      <w:r w:rsidR="009B2024">
        <w:t xml:space="preserve">.  </w:t>
      </w:r>
      <w:r>
        <w:t xml:space="preserve"> Is there a </w:t>
      </w:r>
      <w:r>
        <w:lastRenderedPageBreak/>
        <w:t>certain standard, a certain level, a certain elevation that must be maintained</w:t>
      </w:r>
      <w:r w:rsidR="009B2024">
        <w:t xml:space="preserve">.  </w:t>
      </w:r>
      <w:r>
        <w:t xml:space="preserve">Have we to come to that viewpoint? </w:t>
      </w:r>
    </w:p>
    <w:p w14:paraId="5FA8C93D" w14:textId="20C910C1" w:rsidR="00FB4BC3" w:rsidRDefault="00FB4BC3" w:rsidP="00FB4BC3">
      <w:pPr>
        <w:spacing w:before="120" w:after="0" w:line="240" w:lineRule="auto"/>
        <w:jc w:val="both"/>
      </w:pPr>
      <w:r>
        <w:t>J.R</w:t>
      </w:r>
      <w:r w:rsidR="009B2024">
        <w:t xml:space="preserve">.  </w:t>
      </w:r>
      <w:r>
        <w:t>That is it</w:t>
      </w:r>
      <w:r w:rsidR="009B2024">
        <w:t xml:space="preserve">.  </w:t>
      </w:r>
      <w:r>
        <w:t xml:space="preserve">I think </w:t>
      </w:r>
      <w:r w:rsidR="004F26F1">
        <w:t>“</w:t>
      </w:r>
      <w:r>
        <w:t>unto my name</w:t>
      </w:r>
      <w:r w:rsidR="004F26F1">
        <w:t>”</w:t>
      </w:r>
      <w:r>
        <w:t xml:space="preserve"> really understood would involve all that you have said</w:t>
      </w:r>
      <w:r w:rsidR="009B2024">
        <w:t xml:space="preserve">.  </w:t>
      </w:r>
      <w:r>
        <w:t xml:space="preserve"> </w:t>
      </w:r>
      <w:r w:rsidR="004F26F1">
        <w:t>“</w:t>
      </w:r>
      <w:r>
        <w:t>Unto my name</w:t>
      </w:r>
      <w:r w:rsidR="004F26F1">
        <w:t>”</w:t>
      </w:r>
      <w:r>
        <w:t xml:space="preserve"> is not what we claim; it is not that we act and claim that this is in His name, it is what He can put His name to as if He could say, I put My name to that action</w:t>
      </w:r>
      <w:r w:rsidR="009B2024">
        <w:t xml:space="preserve">.  </w:t>
      </w:r>
      <w:r>
        <w:t>It is the place that Jehovah will choose to set His name there.</w:t>
      </w:r>
    </w:p>
    <w:p w14:paraId="693D0D7D" w14:textId="498357BF" w:rsidR="00FB4BC3" w:rsidRDefault="00FB4BC3" w:rsidP="00FB4BC3">
      <w:pPr>
        <w:spacing w:before="120" w:after="0" w:line="240" w:lineRule="auto"/>
        <w:jc w:val="both"/>
      </w:pPr>
      <w:r>
        <w:t>C.B</w:t>
      </w:r>
      <w:r w:rsidR="009B2024">
        <w:t xml:space="preserve">.  </w:t>
      </w:r>
      <w:r>
        <w:t xml:space="preserve">So He says </w:t>
      </w:r>
      <w:r w:rsidR="004F26F1">
        <w:t>“</w:t>
      </w:r>
      <w:r>
        <w:t>tell it to the assembly</w:t>
      </w:r>
      <w:r w:rsidR="004F26F1">
        <w:t>”</w:t>
      </w:r>
      <w:r>
        <w:t xml:space="preserve">, not </w:t>
      </w:r>
      <w:r w:rsidR="004F26F1">
        <w:t>‘</w:t>
      </w:r>
      <w:r>
        <w:t>My assembly</w:t>
      </w:r>
      <w:r w:rsidR="004F26F1">
        <w:t>’</w:t>
      </w:r>
      <w:r>
        <w:t>.</w:t>
      </w:r>
    </w:p>
    <w:p w14:paraId="663B5690" w14:textId="06BA0C93" w:rsidR="00FB4BC3" w:rsidRDefault="00FB4BC3" w:rsidP="00FB4BC3">
      <w:pPr>
        <w:spacing w:before="120" w:after="0" w:line="240" w:lineRule="auto"/>
        <w:jc w:val="both"/>
      </w:pPr>
      <w:r>
        <w:t>J.R</w:t>
      </w:r>
      <w:r w:rsidR="009B2024">
        <w:t xml:space="preserve">.  </w:t>
      </w:r>
      <w:r>
        <w:t>That is right</w:t>
      </w:r>
      <w:r w:rsidR="009B2024">
        <w:t xml:space="preserve">.  </w:t>
      </w:r>
      <w:r>
        <w:t xml:space="preserve">It is the assembly locally, </w:t>
      </w:r>
      <w:r w:rsidR="004F26F1">
        <w:t>“</w:t>
      </w:r>
      <w:r>
        <w:t>My assembly</w:t>
      </w:r>
      <w:r w:rsidR="004F26F1">
        <w:t>”</w:t>
      </w:r>
      <w:r>
        <w:t xml:space="preserve"> is of universal character, what is on the earth for His pleasure</w:t>
      </w:r>
      <w:r w:rsidR="009B2024">
        <w:t xml:space="preserve">.  </w:t>
      </w:r>
      <w:r>
        <w:t xml:space="preserve">In its fulness, I think; </w:t>
      </w:r>
      <w:r w:rsidR="004F26F1">
        <w:t>‘</w:t>
      </w:r>
      <w:r>
        <w:t>My assembly</w:t>
      </w:r>
      <w:r w:rsidR="004F26F1">
        <w:t>’</w:t>
      </w:r>
      <w:r>
        <w:t xml:space="preserve"> must include the assembly from Pentecost until the rapture, because it is the object of attacks coming in during the whole dispensation; but the assembly according to Matthew 18 is an expression of that locally.</w:t>
      </w:r>
    </w:p>
    <w:p w14:paraId="0D74D092" w14:textId="368839B4" w:rsidR="00FB4BC3" w:rsidRDefault="00FB4BC3" w:rsidP="00FB4BC3">
      <w:pPr>
        <w:spacing w:before="120" w:after="0" w:line="240" w:lineRule="auto"/>
        <w:jc w:val="both"/>
      </w:pPr>
      <w:r>
        <w:t>A.T</w:t>
      </w:r>
      <w:r w:rsidR="009B2024">
        <w:t xml:space="preserve">.  </w:t>
      </w:r>
      <w:r>
        <w:t>So there is always an odour with the name, when things are taken up.</w:t>
      </w:r>
    </w:p>
    <w:p w14:paraId="557226FD" w14:textId="2BF11364" w:rsidR="00FB4BC3" w:rsidRDefault="00FB4BC3" w:rsidP="00FB4BC3">
      <w:pPr>
        <w:spacing w:before="120" w:after="0" w:line="240" w:lineRule="auto"/>
        <w:jc w:val="both"/>
      </w:pPr>
      <w:r>
        <w:t>J.R</w:t>
      </w:r>
      <w:r w:rsidR="009B2024">
        <w:t xml:space="preserve">.  </w:t>
      </w:r>
      <w:r>
        <w:t>That is right</w:t>
      </w:r>
      <w:r w:rsidR="009B2024">
        <w:t xml:space="preserve">.  </w:t>
      </w:r>
      <w:r>
        <w:t>There is the odour, and there are the rights attaching to that name.</w:t>
      </w:r>
    </w:p>
    <w:p w14:paraId="174E895C" w14:textId="2997F081" w:rsidR="00FB4BC3" w:rsidRDefault="00FB4BC3" w:rsidP="00FB4BC3">
      <w:pPr>
        <w:spacing w:before="120" w:after="0" w:line="240" w:lineRule="auto"/>
        <w:jc w:val="both"/>
      </w:pPr>
      <w:r>
        <w:t>W.McK</w:t>
      </w:r>
      <w:r w:rsidR="009B2024">
        <w:t xml:space="preserve">.  </w:t>
      </w:r>
      <w:r>
        <w:t>Would you say that the actual presence of the Lord with the saints is the confirmation of the whole thing?  You referred to Christ in heaven and His name down here</w:t>
      </w:r>
      <w:r w:rsidR="009B2024">
        <w:t xml:space="preserve">.  </w:t>
      </w:r>
      <w:r>
        <w:t xml:space="preserve">It first says they </w:t>
      </w:r>
      <w:r w:rsidR="004F26F1">
        <w:t>“</w:t>
      </w:r>
      <w:r>
        <w:t>are gathered together unto my name</w:t>
      </w:r>
      <w:r w:rsidR="004F26F1">
        <w:t>”</w:t>
      </w:r>
      <w:r>
        <w:t xml:space="preserve">, but then He says </w:t>
      </w:r>
      <w:r w:rsidR="004F26F1">
        <w:t>“</w:t>
      </w:r>
      <w:r>
        <w:t>there am I in the midst of them</w:t>
      </w:r>
      <w:r w:rsidR="004F26F1">
        <w:t>”</w:t>
      </w:r>
      <w:r w:rsidR="009B2024">
        <w:t xml:space="preserve">.  </w:t>
      </w:r>
      <w:r>
        <w:t xml:space="preserve">It is not His name now, it is the Person Himself </w:t>
      </w:r>
      <w:r w:rsidR="004F26F1">
        <w:t>“</w:t>
      </w:r>
      <w:r>
        <w:t>in the midst</w:t>
      </w:r>
      <w:r w:rsidR="004F26F1">
        <w:t>”</w:t>
      </w:r>
      <w:r>
        <w:t xml:space="preserve"> of the saints as arriving at this.</w:t>
      </w:r>
    </w:p>
    <w:p w14:paraId="3AF852E8" w14:textId="1C6527E6" w:rsidR="00FB4BC3" w:rsidRDefault="00FB4BC3" w:rsidP="00FB4BC3">
      <w:pPr>
        <w:spacing w:before="120" w:after="0" w:line="240" w:lineRule="auto"/>
        <w:jc w:val="both"/>
      </w:pPr>
      <w:r>
        <w:t>J.R</w:t>
      </w:r>
      <w:r w:rsidR="009B2024">
        <w:t xml:space="preserve">.  </w:t>
      </w:r>
      <w:r>
        <w:t>That is very encouraging and helpful.</w:t>
      </w:r>
    </w:p>
    <w:p w14:paraId="639168DE" w14:textId="58430150" w:rsidR="00FB4BC3" w:rsidRDefault="00FB4BC3" w:rsidP="00FB4BC3">
      <w:pPr>
        <w:spacing w:before="120" w:after="0" w:line="240" w:lineRule="auto"/>
        <w:jc w:val="both"/>
      </w:pPr>
      <w:r>
        <w:t>J.C.E</w:t>
      </w:r>
      <w:r w:rsidR="009B2024">
        <w:t xml:space="preserve">.  </w:t>
      </w:r>
      <w:r>
        <w:t xml:space="preserve">In that connection why is it that things come from the Father?  </w:t>
      </w:r>
      <w:r w:rsidR="004F26F1">
        <w:t>“</w:t>
      </w:r>
      <w:r>
        <w:t>Whatsoever it may be that they shall ask, it shall come to them from my Father who is in the heavens</w:t>
      </w:r>
      <w:r w:rsidR="004F26F1">
        <w:t>”</w:t>
      </w:r>
      <w:r w:rsidR="009B2024">
        <w:t xml:space="preserve">.  </w:t>
      </w:r>
      <w:r>
        <w:t>I had connected it rather with the Lord</w:t>
      </w:r>
      <w:r w:rsidR="004F26F1">
        <w:t>’</w:t>
      </w:r>
      <w:r>
        <w:t>s name and His looking forward to His being absent personally, though He would be known spiritually where His name was honoured and recognised, and yet things would come from the Father, so great was the Father</w:t>
      </w:r>
      <w:r w:rsidR="004F26F1">
        <w:t>’</w:t>
      </w:r>
      <w:r>
        <w:t>s interest in these matters in the Lord</w:t>
      </w:r>
      <w:r w:rsidR="004F26F1">
        <w:t>’</w:t>
      </w:r>
      <w:r>
        <w:t>s name.</w:t>
      </w:r>
    </w:p>
    <w:p w14:paraId="5C70FDA4" w14:textId="291516C7" w:rsidR="00FB4BC3" w:rsidRDefault="00FB4BC3" w:rsidP="00FB4BC3">
      <w:pPr>
        <w:spacing w:before="120" w:after="0" w:line="240" w:lineRule="auto"/>
        <w:jc w:val="both"/>
      </w:pPr>
      <w:r>
        <w:t>J.R</w:t>
      </w:r>
      <w:r w:rsidR="009B2024">
        <w:t xml:space="preserve">.  </w:t>
      </w:r>
      <w:r>
        <w:t>That is very helpful.</w:t>
      </w:r>
    </w:p>
    <w:p w14:paraId="75BF531E" w14:textId="40A927C9" w:rsidR="00FB4BC3" w:rsidRDefault="00FB4BC3" w:rsidP="00FB4BC3">
      <w:pPr>
        <w:spacing w:before="120" w:after="0" w:line="240" w:lineRule="auto"/>
        <w:jc w:val="both"/>
      </w:pPr>
      <w:r>
        <w:lastRenderedPageBreak/>
        <w:t>D.</w:t>
      </w:r>
      <w:r w:rsidR="00843C1B">
        <w:t>T.</w:t>
      </w:r>
      <w:r>
        <w:t>H</w:t>
      </w:r>
      <w:r w:rsidR="009B2024">
        <w:t xml:space="preserve">.  </w:t>
      </w:r>
      <w:r>
        <w:t xml:space="preserve">Does what the Lord says in John 17 link on with that?  He says </w:t>
      </w:r>
      <w:r w:rsidR="004F26F1">
        <w:t>“</w:t>
      </w:r>
      <w:r>
        <w:t>Holy Father, keep them in thy name which thou hast given me, that they may be one as we</w:t>
      </w:r>
      <w:r w:rsidR="004F26F1">
        <w:t>”</w:t>
      </w:r>
      <w:r w:rsidR="004437F4">
        <w:t xml:space="preserve">, </w:t>
      </w:r>
      <w:r>
        <w:t>v.11.</w:t>
      </w:r>
    </w:p>
    <w:p w14:paraId="47E49E3C" w14:textId="31584472" w:rsidR="00FB4BC3" w:rsidRDefault="00FB4BC3" w:rsidP="00FB4BC3">
      <w:pPr>
        <w:spacing w:before="120" w:after="0" w:line="240" w:lineRule="auto"/>
        <w:jc w:val="both"/>
      </w:pPr>
      <w:r>
        <w:t>J.R</w:t>
      </w:r>
      <w:r w:rsidR="009B2024">
        <w:t xml:space="preserve">.  </w:t>
      </w:r>
      <w:r>
        <w:t>Yes, that shows the Father in His supremacy</w:t>
      </w:r>
      <w:r w:rsidR="009B2024">
        <w:t xml:space="preserve">.  </w:t>
      </w:r>
      <w:r>
        <w:t>Would not that again refer to the Lord</w:t>
      </w:r>
      <w:r w:rsidR="004F26F1">
        <w:t>’</w:t>
      </w:r>
      <w:r>
        <w:t xml:space="preserve">s absence?  He said </w:t>
      </w:r>
      <w:r w:rsidR="004F26F1">
        <w:t>“</w:t>
      </w:r>
      <w:r>
        <w:t>When I was with them I kept them</w:t>
      </w:r>
      <w:r w:rsidR="004F26F1">
        <w:t>”</w:t>
      </w:r>
      <w:r w:rsidR="009B2024">
        <w:t xml:space="preserve">.  </w:t>
      </w:r>
      <w:r w:rsidR="004F26F1">
        <w:t>“</w:t>
      </w:r>
      <w:r>
        <w:t>Unto my name</w:t>
      </w:r>
      <w:r w:rsidR="004F26F1">
        <w:t>”</w:t>
      </w:r>
      <w:r>
        <w:t xml:space="preserve"> involves the Lord</w:t>
      </w:r>
      <w:r w:rsidR="004F26F1">
        <w:t>’</w:t>
      </w:r>
      <w:r>
        <w:t xml:space="preserve">s absence publicly but, as Mr McKay said, </w:t>
      </w:r>
      <w:r w:rsidR="004F26F1">
        <w:t>“</w:t>
      </w:r>
      <w:r>
        <w:t>there am I</w:t>
      </w:r>
      <w:r w:rsidR="004F26F1">
        <w:t>”</w:t>
      </w:r>
      <w:r>
        <w:t xml:space="preserve"> in His presence</w:t>
      </w:r>
      <w:r w:rsidR="009B2024">
        <w:t xml:space="preserve">.  </w:t>
      </w:r>
      <w:r>
        <w:t>It is how He is personally absent and yet how He is present</w:t>
      </w:r>
      <w:r w:rsidR="009B2024">
        <w:t xml:space="preserve">.  </w:t>
      </w:r>
      <w:r>
        <w:t xml:space="preserve">Judas, not the </w:t>
      </w:r>
      <w:r w:rsidR="004437F4">
        <w:t>Iscariote,</w:t>
      </w:r>
      <w:r>
        <w:t xml:space="preserve"> said </w:t>
      </w:r>
      <w:r w:rsidR="004F26F1">
        <w:t>“</w:t>
      </w:r>
      <w:r>
        <w:t>How is it that thou wilt manifest thyself to us and not to the world?</w:t>
      </w:r>
      <w:r w:rsidR="0005447E">
        <w:t>”</w:t>
      </w:r>
      <w:r>
        <w:t>, John 14: 22</w:t>
      </w:r>
      <w:r w:rsidR="009B2024">
        <w:t xml:space="preserve">.  </w:t>
      </w:r>
      <w:r>
        <w:t>He could not understand it</w:t>
      </w:r>
      <w:r w:rsidR="009B2024">
        <w:t xml:space="preserve">.  </w:t>
      </w:r>
      <w:r>
        <w:t xml:space="preserve">It is by the Spirit, is it not? </w:t>
      </w:r>
    </w:p>
    <w:p w14:paraId="289732D9" w14:textId="3C6CB415" w:rsidR="00FB4BC3" w:rsidRDefault="00FB4BC3" w:rsidP="00FB4BC3">
      <w:pPr>
        <w:spacing w:before="120" w:after="0" w:line="240" w:lineRule="auto"/>
        <w:jc w:val="both"/>
      </w:pPr>
      <w:r>
        <w:t>W.McK</w:t>
      </w:r>
      <w:r w:rsidR="009B2024">
        <w:t xml:space="preserve">.  </w:t>
      </w:r>
      <w:r>
        <w:t>The same distinction is made in 2 Timothy 2</w:t>
      </w:r>
      <w:r w:rsidR="009B2024">
        <w:t xml:space="preserve">.  </w:t>
      </w:r>
      <w:r>
        <w:t xml:space="preserve">It is those who name </w:t>
      </w:r>
      <w:r w:rsidR="004F26F1">
        <w:t>“</w:t>
      </w:r>
      <w:r>
        <w:t>the name of the Lord</w:t>
      </w:r>
      <w:r w:rsidR="004F26F1">
        <w:t>”</w:t>
      </w:r>
      <w:r>
        <w:t xml:space="preserve">; but later it is </w:t>
      </w:r>
      <w:r w:rsidR="004F26F1">
        <w:t>“</w:t>
      </w:r>
      <w:r>
        <w:t>those that call upon the Lord</w:t>
      </w:r>
      <w:r w:rsidR="004F26F1">
        <w:t>”</w:t>
      </w:r>
      <w:r>
        <w:t>, not His name but the Person</w:t>
      </w:r>
      <w:r w:rsidR="009B2024">
        <w:t xml:space="preserve">.  </w:t>
      </w:r>
      <w:r>
        <w:t xml:space="preserve">So that it raises the test in all matters as to what our relations with divine Persons really are, do you think? </w:t>
      </w:r>
    </w:p>
    <w:p w14:paraId="4B867A82" w14:textId="2C979D92" w:rsidR="00FB4BC3" w:rsidRDefault="00FB4BC3" w:rsidP="00FB4BC3">
      <w:pPr>
        <w:spacing w:before="120" w:after="0" w:line="240" w:lineRule="auto"/>
        <w:jc w:val="both"/>
      </w:pPr>
      <w:r>
        <w:t>J.R</w:t>
      </w:r>
      <w:r w:rsidR="009B2024">
        <w:t xml:space="preserve">.  </w:t>
      </w:r>
      <w:r>
        <w:t>That is basic</w:t>
      </w:r>
      <w:r w:rsidR="009B2024">
        <w:t xml:space="preserve">.  </w:t>
      </w:r>
      <w:r>
        <w:t>We will not take this moral journey we have spoken about without having right relations with divine Persons.</w:t>
      </w:r>
    </w:p>
    <w:p w14:paraId="0116B89A" w14:textId="0A3F8E4F" w:rsidR="00FB4BC3" w:rsidRDefault="00FB4BC3" w:rsidP="00FB4BC3">
      <w:pPr>
        <w:spacing w:before="120" w:after="0" w:line="240" w:lineRule="auto"/>
        <w:jc w:val="both"/>
      </w:pPr>
      <w:r>
        <w:t>J.A.T</w:t>
      </w:r>
      <w:r w:rsidR="009B2024">
        <w:t xml:space="preserve">.  </w:t>
      </w:r>
      <w:r>
        <w:t xml:space="preserve">Would Abraham set that out in Genesis 18: 22?  It says </w:t>
      </w:r>
      <w:r w:rsidR="004F26F1">
        <w:t>“</w:t>
      </w:r>
      <w:r>
        <w:t xml:space="preserve">And the men turned thence, and went towards Sodom; and Abraham remained </w:t>
      </w:r>
      <w:r w:rsidR="0005447E">
        <w:t>y</w:t>
      </w:r>
      <w:r>
        <w:t>et standing before Jehovah</w:t>
      </w:r>
      <w:r w:rsidR="004F26F1">
        <w:t>”</w:t>
      </w:r>
      <w:r w:rsidR="009B2024">
        <w:t xml:space="preserve">.  </w:t>
      </w:r>
      <w:r>
        <w:t>Then there is the intercession as to righteous persons not perishing with the wicked</w:t>
      </w:r>
      <w:r w:rsidR="009B2024">
        <w:t xml:space="preserve">.  </w:t>
      </w:r>
      <w:r>
        <w:t>I wondered whether that is very important</w:t>
      </w:r>
      <w:r w:rsidR="009B2024">
        <w:t xml:space="preserve">.  </w:t>
      </w:r>
      <w:r>
        <w:t>It would be a question of pausing and considering as to righteous persons.</w:t>
      </w:r>
    </w:p>
    <w:p w14:paraId="5FB4AA95" w14:textId="5307B336" w:rsidR="00FB4BC3" w:rsidRDefault="00FB4BC3" w:rsidP="00FB4BC3">
      <w:pPr>
        <w:spacing w:before="120" w:after="0" w:line="240" w:lineRule="auto"/>
        <w:jc w:val="both"/>
      </w:pPr>
      <w:r>
        <w:t>J.R</w:t>
      </w:r>
      <w:r w:rsidR="009B2024">
        <w:t xml:space="preserve">.  </w:t>
      </w:r>
      <w:r>
        <w:t>Yes, it would emphasise the importance of being with God.</w:t>
      </w:r>
    </w:p>
    <w:p w14:paraId="310110A4" w14:textId="7B256D00" w:rsidR="00FB4BC3" w:rsidRDefault="00FB4BC3" w:rsidP="00FB4BC3">
      <w:pPr>
        <w:spacing w:before="120" w:after="0" w:line="240" w:lineRule="auto"/>
        <w:jc w:val="both"/>
      </w:pPr>
      <w:r>
        <w:t>J.A.T</w:t>
      </w:r>
      <w:r w:rsidR="009B2024">
        <w:t xml:space="preserve">.  </w:t>
      </w:r>
      <w:r>
        <w:t>The men moved on but Abraham remained there.</w:t>
      </w:r>
    </w:p>
    <w:p w14:paraId="10E821D9" w14:textId="14A76BAB" w:rsidR="00FB4BC3" w:rsidRDefault="00FB4BC3" w:rsidP="00FB4BC3">
      <w:pPr>
        <w:spacing w:before="120" w:after="0" w:line="240" w:lineRule="auto"/>
        <w:jc w:val="both"/>
      </w:pPr>
      <w:r>
        <w:t>J.R</w:t>
      </w:r>
      <w:r w:rsidR="009B2024">
        <w:t xml:space="preserve">.  </w:t>
      </w:r>
      <w:r>
        <w:t>Yes</w:t>
      </w:r>
      <w:r w:rsidR="009B2024">
        <w:t xml:space="preserve">.  </w:t>
      </w:r>
      <w:r>
        <w:t xml:space="preserve">It says before that, </w:t>
      </w:r>
      <w:r w:rsidR="004F26F1">
        <w:t>“</w:t>
      </w:r>
      <w:r>
        <w:t>the men rose up thence, and looked toward Sodom; and Abraham went with them to conduct them</w:t>
      </w:r>
      <w:r w:rsidR="004F26F1">
        <w:t>”</w:t>
      </w:r>
      <w:r w:rsidR="009B2024">
        <w:t xml:space="preserve">.  </w:t>
      </w:r>
      <w:r>
        <w:t>That is, judgment is in mind</w:t>
      </w:r>
      <w:r w:rsidR="009B2024">
        <w:t xml:space="preserve">.  </w:t>
      </w:r>
      <w:r>
        <w:t xml:space="preserve">Abraham conducts them and then </w:t>
      </w:r>
      <w:r w:rsidR="004F26F1">
        <w:t>“</w:t>
      </w:r>
      <w:r>
        <w:t>remained yet standing before Jehovah</w:t>
      </w:r>
      <w:r w:rsidR="004F26F1">
        <w:t>”</w:t>
      </w:r>
      <w:r w:rsidR="009B2024">
        <w:t xml:space="preserve">.  </w:t>
      </w:r>
      <w:r>
        <w:t>That is a man with God, one man with God</w:t>
      </w:r>
      <w:r w:rsidR="009B2024">
        <w:t xml:space="preserve">.  </w:t>
      </w:r>
      <w:r>
        <w:t>Matthew 18 suggests two men like that in a locality</w:t>
      </w:r>
      <w:r w:rsidR="009B2024">
        <w:t xml:space="preserve">.  </w:t>
      </w:r>
      <w:r>
        <w:t xml:space="preserve">In John 14 the Lord comes down to one person, what one person could be: </w:t>
      </w:r>
      <w:r w:rsidR="004F26F1">
        <w:t>‘‘</w:t>
      </w:r>
      <w:r>
        <w:t>We will come to him and make our abode with him</w:t>
      </w:r>
      <w:r w:rsidR="004F26F1">
        <w:t>”</w:t>
      </w:r>
      <w:r>
        <w:t>; but in Matthew the Lord comes down to two, because it is a matter of administration, of acting</w:t>
      </w:r>
      <w:r w:rsidR="009B2024">
        <w:t xml:space="preserve">.  </w:t>
      </w:r>
      <w:r>
        <w:t>Two or three can take action.</w:t>
      </w:r>
    </w:p>
    <w:p w14:paraId="34673323" w14:textId="2FDD8393" w:rsidR="00FB4BC3" w:rsidRDefault="00FB4BC3" w:rsidP="00FB4BC3">
      <w:pPr>
        <w:spacing w:before="120" w:after="0" w:line="240" w:lineRule="auto"/>
        <w:jc w:val="both"/>
      </w:pPr>
      <w:r>
        <w:t>E.P</w:t>
      </w:r>
      <w:r w:rsidR="009B2024">
        <w:t xml:space="preserve">.  </w:t>
      </w:r>
      <w:r>
        <w:t xml:space="preserve">Would two or three extend to every person in the place committed to the Lord and the fellowship, gathered together unto His name?  I was </w:t>
      </w:r>
      <w:r>
        <w:lastRenderedPageBreak/>
        <w:t>thinking of the matter of responsibility, as to whether all of us, and I speak of myself first, carry the responsibility that we should in regard to what is due to the Lord</w:t>
      </w:r>
      <w:r w:rsidR="009B2024">
        <w:t xml:space="preserve">.  </w:t>
      </w:r>
      <w:r>
        <w:t>Every one of us would be encouraged to take it on.</w:t>
      </w:r>
    </w:p>
    <w:p w14:paraId="76218D1E" w14:textId="69BADF9D" w:rsidR="00FB4BC3" w:rsidRDefault="00FB4BC3" w:rsidP="00FB4BC3">
      <w:pPr>
        <w:spacing w:before="120" w:after="0" w:line="240" w:lineRule="auto"/>
        <w:jc w:val="both"/>
      </w:pPr>
      <w:r>
        <w:t>J.R</w:t>
      </w:r>
      <w:r w:rsidR="009B2024">
        <w:t xml:space="preserve">.  </w:t>
      </w:r>
      <w:r>
        <w:t>I am sure that is right</w:t>
      </w:r>
      <w:r w:rsidR="009B2024">
        <w:t xml:space="preserve">.  </w:t>
      </w:r>
      <w:r>
        <w:t>When it comes down to two they must accept responsibility: similarly where there are three; but if you get twenty or thirty the optional side comes in sometimes.</w:t>
      </w:r>
    </w:p>
    <w:p w14:paraId="002FBC13" w14:textId="3A2C4C99" w:rsidR="00FB4BC3" w:rsidRDefault="00FB4BC3" w:rsidP="00FB4BC3">
      <w:pPr>
        <w:spacing w:before="120" w:after="0" w:line="240" w:lineRule="auto"/>
        <w:jc w:val="both"/>
      </w:pPr>
      <w:r>
        <w:t>F.v.R</w:t>
      </w:r>
      <w:r w:rsidR="009B2024">
        <w:t xml:space="preserve">.  </w:t>
      </w:r>
      <w:r>
        <w:t xml:space="preserve">What about husband and wife? </w:t>
      </w:r>
    </w:p>
    <w:p w14:paraId="424EE843" w14:textId="5A6919A6" w:rsidR="00FB4BC3" w:rsidRDefault="00FB4BC3" w:rsidP="00FB4BC3">
      <w:pPr>
        <w:spacing w:before="120" w:after="0" w:line="240" w:lineRule="auto"/>
        <w:jc w:val="both"/>
      </w:pPr>
      <w:r>
        <w:t>J.R</w:t>
      </w:r>
      <w:r w:rsidR="009B2024">
        <w:t xml:space="preserve">.  </w:t>
      </w:r>
      <w:r>
        <w:t xml:space="preserve">Well, in the broken state of things we are in, the remnant conditions, that is all we have meantime in some localities, yet </w:t>
      </w:r>
      <w:r w:rsidR="004F26F1">
        <w:t>“</w:t>
      </w:r>
      <w:r>
        <w:t>unto my name</w:t>
      </w:r>
      <w:r w:rsidR="004F26F1">
        <w:t>”</w:t>
      </w:r>
      <w:r>
        <w:t xml:space="preserve"> has in mind due regard for the Lord</w:t>
      </w:r>
      <w:r w:rsidR="004F26F1">
        <w:t>’</w:t>
      </w:r>
      <w:r>
        <w:t>s rights and shows what is possible in small localities</w:t>
      </w:r>
      <w:r w:rsidR="009B2024">
        <w:t xml:space="preserve">.  </w:t>
      </w:r>
      <w:r>
        <w:t>It is a great encouragement.</w:t>
      </w:r>
    </w:p>
    <w:p w14:paraId="6831377E" w14:textId="72A42A7E" w:rsidR="00FB4BC3" w:rsidRDefault="00FB4BC3" w:rsidP="00FB4BC3">
      <w:pPr>
        <w:spacing w:before="120" w:after="0" w:line="240" w:lineRule="auto"/>
        <w:jc w:val="both"/>
      </w:pPr>
      <w:r>
        <w:t>J.M-I</w:t>
      </w:r>
      <w:r w:rsidR="009B2024">
        <w:t xml:space="preserve">.  </w:t>
      </w:r>
      <w:r>
        <w:t>If state is there, there is no less status</w:t>
      </w:r>
      <w:r w:rsidR="009B2024">
        <w:t xml:space="preserve">.  </w:t>
      </w:r>
      <w:r>
        <w:t xml:space="preserve"> Is that right? </w:t>
      </w:r>
    </w:p>
    <w:p w14:paraId="432ACD3E" w14:textId="29EE30B0" w:rsidR="00FB4BC3" w:rsidRDefault="00FB4BC3" w:rsidP="00FB4BC3">
      <w:pPr>
        <w:spacing w:before="120" w:after="0" w:line="240" w:lineRule="auto"/>
        <w:jc w:val="both"/>
      </w:pPr>
      <w:r>
        <w:t>J.R</w:t>
      </w:r>
      <w:r w:rsidR="009B2024">
        <w:t xml:space="preserve">.  </w:t>
      </w:r>
      <w:r>
        <w:t>That is right</w:t>
      </w:r>
      <w:r w:rsidR="009B2024">
        <w:t xml:space="preserve">.  </w:t>
      </w:r>
      <w:r>
        <w:t>We do not require big cities and big numbers, it is a question of what the Lord is working out with two or three</w:t>
      </w:r>
      <w:r w:rsidR="009B2024">
        <w:t xml:space="preserve">.  </w:t>
      </w:r>
      <w:r>
        <w:t>It ought to be a great encouragement to us at the present time.</w:t>
      </w:r>
    </w:p>
    <w:p w14:paraId="5C108FA6" w14:textId="79DDD7FB" w:rsidR="00FB4BC3" w:rsidRDefault="00FB4BC3" w:rsidP="00FB4BC3">
      <w:pPr>
        <w:spacing w:before="120" w:after="0" w:line="240" w:lineRule="auto"/>
        <w:jc w:val="both"/>
      </w:pPr>
      <w:r>
        <w:t>C.G H</w:t>
      </w:r>
      <w:r w:rsidR="009B2024">
        <w:t xml:space="preserve">.  </w:t>
      </w:r>
      <w:r>
        <w:t xml:space="preserve"> As to verse 17 of Matthew 18</w:t>
      </w:r>
      <w:r w:rsidR="009B2024">
        <w:t>—“</w:t>
      </w:r>
      <w:r>
        <w:t>if also he will not listen to the assembly</w:t>
      </w:r>
      <w:r w:rsidR="004F26F1">
        <w:t>”</w:t>
      </w:r>
      <w:r w:rsidR="009B2024">
        <w:t>—</w:t>
      </w:r>
      <w:r>
        <w:t>if there is listening, there is something to be heard</w:t>
      </w:r>
      <w:r w:rsidR="009B2024">
        <w:t xml:space="preserve">.  </w:t>
      </w:r>
      <w:r>
        <w:t>You said that the Lord might say as to a certain thing, I can attach my name to that</w:t>
      </w:r>
      <w:r w:rsidR="009B2024">
        <w:t xml:space="preserve">.  </w:t>
      </w:r>
      <w:r>
        <w:t xml:space="preserve">How is His preparedness to do that conveyed? </w:t>
      </w:r>
    </w:p>
    <w:p w14:paraId="0263C221" w14:textId="30E62767" w:rsidR="00FB4BC3" w:rsidRDefault="00FB4BC3" w:rsidP="00FB4BC3">
      <w:pPr>
        <w:spacing w:before="120" w:after="0" w:line="240" w:lineRule="auto"/>
        <w:jc w:val="both"/>
      </w:pPr>
      <w:r>
        <w:t>J.R</w:t>
      </w:r>
      <w:r w:rsidR="009B2024">
        <w:t xml:space="preserve">.  </w:t>
      </w:r>
      <w:r>
        <w:t>It is a question of what, to use the language in verse 17, the assembly does and says, which He puts His name to</w:t>
      </w:r>
      <w:r w:rsidR="009B2024">
        <w:t xml:space="preserve">.  </w:t>
      </w:r>
      <w:r>
        <w:t>It is the acceptance of responsibility to which we have just referred</w:t>
      </w:r>
      <w:r w:rsidR="009B2024">
        <w:t xml:space="preserve">.  </w:t>
      </w:r>
      <w:r>
        <w:t xml:space="preserve">Jehovah intimates in Deuteronomy as early as chapter 12 what He has in mind: </w:t>
      </w:r>
      <w:r w:rsidR="004F26F1">
        <w:t>“</w:t>
      </w:r>
      <w:r>
        <w:t xml:space="preserve">the place which Jehovah your God will choose </w:t>
      </w:r>
      <w:r w:rsidR="009B2024">
        <w:t xml:space="preserve">... </w:t>
      </w:r>
      <w:r>
        <w:t>to set his name there</w:t>
      </w:r>
      <w:r w:rsidR="004F26F1">
        <w:t>”</w:t>
      </w:r>
      <w:r w:rsidR="00EC6934">
        <w:t xml:space="preserve">, </w:t>
      </w:r>
      <w:r>
        <w:t>v 5</w:t>
      </w:r>
      <w:r w:rsidR="009B2024">
        <w:t xml:space="preserve">.  </w:t>
      </w:r>
      <w:r>
        <w:t>He just suggests what is in His mind</w:t>
      </w:r>
      <w:r w:rsidR="009B2024">
        <w:t xml:space="preserve">.  </w:t>
      </w:r>
      <w:r>
        <w:t>Many chapters come in between that intimation and the tangible result, the tangible answer in the house built by Solomon</w:t>
      </w:r>
      <w:r w:rsidR="009B2024">
        <w:t xml:space="preserve">.  </w:t>
      </w:r>
      <w:r>
        <w:t>We are to provide such an answer now</w:t>
      </w:r>
      <w:r w:rsidR="009B2024">
        <w:t xml:space="preserve">.  </w:t>
      </w:r>
      <w:r>
        <w:t>We are meant to provide certain conditions and do certain things that the Lord can put His stamp upon, His name upon.</w:t>
      </w:r>
    </w:p>
    <w:p w14:paraId="481B11E7" w14:textId="631B515A" w:rsidR="00FB4BC3" w:rsidRDefault="00FB4BC3" w:rsidP="00FB4BC3">
      <w:pPr>
        <w:spacing w:before="120" w:after="0" w:line="240" w:lineRule="auto"/>
        <w:jc w:val="both"/>
      </w:pPr>
      <w:r>
        <w:t>C.G.H</w:t>
      </w:r>
      <w:r w:rsidR="009B2024">
        <w:t xml:space="preserve">.  </w:t>
      </w:r>
      <w:r>
        <w:t>Quite so</w:t>
      </w:r>
      <w:r w:rsidR="009B2024">
        <w:t xml:space="preserve">.  </w:t>
      </w:r>
      <w:r>
        <w:t>But then to be authoritative, and so taken account of by others, there must be some evidence of that</w:t>
      </w:r>
      <w:r w:rsidR="009B2024">
        <w:t xml:space="preserve">.  </w:t>
      </w:r>
      <w:r>
        <w:t xml:space="preserve">Is that evidence in that which is to be listened to? </w:t>
      </w:r>
    </w:p>
    <w:p w14:paraId="518AA150" w14:textId="768B4BBA" w:rsidR="00FB4BC3" w:rsidRDefault="00FB4BC3" w:rsidP="00FB4BC3">
      <w:pPr>
        <w:spacing w:before="120" w:after="0" w:line="240" w:lineRule="auto"/>
        <w:jc w:val="both"/>
      </w:pPr>
      <w:r>
        <w:t>J.R</w:t>
      </w:r>
      <w:r w:rsidR="009B2024">
        <w:t xml:space="preserve">.  </w:t>
      </w:r>
      <w:r>
        <w:t xml:space="preserve">Well, it says </w:t>
      </w:r>
      <w:r w:rsidR="004F26F1">
        <w:t>“</w:t>
      </w:r>
      <w:r>
        <w:t>if also he will not listen to the assembly</w:t>
      </w:r>
      <w:r w:rsidR="004F26F1">
        <w:t>”</w:t>
      </w:r>
      <w:r w:rsidR="009B2024">
        <w:t xml:space="preserve">.  </w:t>
      </w:r>
      <w:r>
        <w:t>If he does listen to the assembly then the person is saved</w:t>
      </w:r>
      <w:r w:rsidR="009B2024">
        <w:t xml:space="preserve">.  </w:t>
      </w:r>
      <w:r>
        <w:t xml:space="preserve">If he does not listen it </w:t>
      </w:r>
      <w:r>
        <w:lastRenderedPageBreak/>
        <w:t>amounts to presumptuous action such as is described in Deuteronomy 17</w:t>
      </w:r>
      <w:r w:rsidR="009B2024">
        <w:t xml:space="preserve">.  </w:t>
      </w:r>
      <w:r>
        <w:t>But I may not have got what is in your mind.</w:t>
      </w:r>
    </w:p>
    <w:p w14:paraId="4E5B551A" w14:textId="6B2EBADD" w:rsidR="00FB4BC3" w:rsidRDefault="00FB4BC3" w:rsidP="00FB4BC3">
      <w:pPr>
        <w:spacing w:before="120" w:after="0" w:line="240" w:lineRule="auto"/>
        <w:jc w:val="both"/>
      </w:pPr>
      <w:r>
        <w:t>C.G.H</w:t>
      </w:r>
      <w:r w:rsidR="009B2024">
        <w:t xml:space="preserve">.  </w:t>
      </w:r>
      <w:r>
        <w:t xml:space="preserve">  If the Lord has a mind about something it has to be conveyed</w:t>
      </w:r>
      <w:r w:rsidR="009B2024">
        <w:t xml:space="preserve">.  </w:t>
      </w:r>
      <w:r>
        <w:t>You cannot limit the Lord, of course, but normally He conveys it through a channel</w:t>
      </w:r>
      <w:r w:rsidR="009B2024">
        <w:t xml:space="preserve">.  </w:t>
      </w:r>
      <w:r>
        <w:t xml:space="preserve">Now, what is that channel? </w:t>
      </w:r>
    </w:p>
    <w:p w14:paraId="20DC9486" w14:textId="79EEFD78" w:rsidR="00FB4BC3" w:rsidRDefault="00FB4BC3" w:rsidP="00FB4BC3">
      <w:pPr>
        <w:spacing w:before="120" w:after="0" w:line="240" w:lineRule="auto"/>
        <w:jc w:val="both"/>
      </w:pPr>
      <w:r>
        <w:t>J.R</w:t>
      </w:r>
      <w:r w:rsidR="009B2024">
        <w:t xml:space="preserve">.  </w:t>
      </w:r>
      <w:r>
        <w:t>It would be in some person, I suppose</w:t>
      </w:r>
      <w:r w:rsidR="009B2024">
        <w:t xml:space="preserve">.  </w:t>
      </w:r>
      <w:r>
        <w:t xml:space="preserve">It might involve sitting down and enquiring and arriving at a judgment: </w:t>
      </w:r>
      <w:r w:rsidR="004F26F1">
        <w:t>“</w:t>
      </w:r>
      <w:r>
        <w:t>It has seemed good to the Holy Spirit and to us</w:t>
      </w:r>
      <w:r w:rsidR="004F26F1">
        <w:t>”</w:t>
      </w:r>
      <w:r>
        <w:t>, Acts 15: 28.</w:t>
      </w:r>
    </w:p>
    <w:p w14:paraId="493A967F" w14:textId="7E028487" w:rsidR="00FB4BC3" w:rsidRDefault="00FB4BC3" w:rsidP="00FB4BC3">
      <w:pPr>
        <w:spacing w:before="120" w:after="0" w:line="240" w:lineRule="auto"/>
        <w:jc w:val="both"/>
      </w:pPr>
      <w:r>
        <w:t>C.G.H</w:t>
      </w:r>
      <w:r w:rsidR="009B2024">
        <w:t xml:space="preserve">.  </w:t>
      </w:r>
      <w:r>
        <w:t xml:space="preserve"> What I am trying to get at is the source of what is said.</w:t>
      </w:r>
    </w:p>
    <w:p w14:paraId="67AC5A5B" w14:textId="3E0873D5" w:rsidR="00FB4BC3" w:rsidRDefault="00FB4BC3" w:rsidP="00FB4BC3">
      <w:pPr>
        <w:spacing w:before="120" w:after="0" w:line="240" w:lineRule="auto"/>
        <w:jc w:val="both"/>
      </w:pPr>
      <w:r>
        <w:t>J.R</w:t>
      </w:r>
      <w:r w:rsidR="009B2024">
        <w:t xml:space="preserve">.  </w:t>
      </w:r>
      <w:r>
        <w:t xml:space="preserve"> It seems to me it is what the assembly does and says which He can trust</w:t>
      </w:r>
      <w:r w:rsidR="009B2024">
        <w:t xml:space="preserve">.  </w:t>
      </w:r>
      <w:r>
        <w:t>As persons are animated by the breath of Jesus, have the mind of Christ and are under His headship, He can put His name on what is done</w:t>
      </w:r>
      <w:r w:rsidR="009B2024">
        <w:t xml:space="preserve">.  </w:t>
      </w:r>
      <w:r>
        <w:t>Normally that would be accepted.</w:t>
      </w:r>
    </w:p>
    <w:p w14:paraId="5A133531" w14:textId="5DA197B4" w:rsidR="00FB4BC3" w:rsidRDefault="00FB4BC3" w:rsidP="00FB4BC3">
      <w:pPr>
        <w:spacing w:before="120" w:after="0" w:line="240" w:lineRule="auto"/>
        <w:jc w:val="both"/>
      </w:pPr>
      <w:r>
        <w:t>E.C.B</w:t>
      </w:r>
      <w:r w:rsidR="009B2024">
        <w:t xml:space="preserve">.  </w:t>
      </w:r>
      <w:r>
        <w:t xml:space="preserve"> </w:t>
      </w:r>
      <w:r w:rsidR="004F26F1">
        <w:t>“</w:t>
      </w:r>
      <w:r>
        <w:t>The heart of her husband confideth in her</w:t>
      </w:r>
      <w:r w:rsidR="004F26F1">
        <w:t>”</w:t>
      </w:r>
      <w:r>
        <w:t xml:space="preserve"> (Prov 31: 11) is the basis of it, is it not? </w:t>
      </w:r>
    </w:p>
    <w:p w14:paraId="2DEC745D" w14:textId="5F55EFC5" w:rsidR="00FB4BC3" w:rsidRDefault="00FB4BC3" w:rsidP="00FB4BC3">
      <w:pPr>
        <w:spacing w:before="120" w:after="0" w:line="240" w:lineRule="auto"/>
        <w:jc w:val="both"/>
      </w:pPr>
      <w:r>
        <w:t>J.R</w:t>
      </w:r>
      <w:r w:rsidR="009B2024">
        <w:t xml:space="preserve">.  </w:t>
      </w:r>
      <w:r>
        <w:t>Very good.</w:t>
      </w:r>
    </w:p>
    <w:p w14:paraId="6338EC46" w14:textId="646364F7" w:rsidR="00FB4BC3" w:rsidRDefault="00FB4BC3" w:rsidP="00FB4BC3">
      <w:pPr>
        <w:spacing w:before="120" w:after="0" w:line="240" w:lineRule="auto"/>
        <w:jc w:val="both"/>
      </w:pPr>
      <w:r>
        <w:t>E.C.B</w:t>
      </w:r>
      <w:r w:rsidR="009B2024">
        <w:t xml:space="preserve">.  </w:t>
      </w:r>
      <w:r>
        <w:t xml:space="preserve"> What may emerge from what Mr Hitchcock was saying is, how do we discern that it was the Lord</w:t>
      </w:r>
      <w:r w:rsidR="004F26F1">
        <w:t>’</w:t>
      </w:r>
      <w:r>
        <w:t>s mind?  Normally the fact that He confides in the assembly is justified by the assembly</w:t>
      </w:r>
      <w:r w:rsidR="004F26F1">
        <w:t>’</w:t>
      </w:r>
      <w:r>
        <w:t>s actions, but being in a day such as we are the Lord will, in His own time and if necessary, manifest that He was not in what was done, but that would be abnormal.</w:t>
      </w:r>
    </w:p>
    <w:p w14:paraId="19CD2721" w14:textId="7F6B4B5E" w:rsidR="00FB4BC3" w:rsidRDefault="00FB4BC3" w:rsidP="00FB4BC3">
      <w:pPr>
        <w:spacing w:before="120" w:after="0" w:line="240" w:lineRule="auto"/>
        <w:jc w:val="both"/>
      </w:pPr>
      <w:r>
        <w:t>J.R</w:t>
      </w:r>
      <w:r w:rsidR="009B2024">
        <w:t xml:space="preserve">.  </w:t>
      </w:r>
      <w:r>
        <w:t>Exactly</w:t>
      </w:r>
      <w:r w:rsidR="009B2024">
        <w:t xml:space="preserve">.  </w:t>
      </w:r>
      <w:r>
        <w:t>What Mr Brown said, too, as to the reference to the Scriptures would be important, that is, of course, the Scriptures rightly applied</w:t>
      </w:r>
      <w:r w:rsidR="009B2024">
        <w:t xml:space="preserve">.  </w:t>
      </w:r>
      <w:r>
        <w:t>So there is wisdom involved in all this.</w:t>
      </w:r>
    </w:p>
    <w:p w14:paraId="6E62CD77" w14:textId="37F5139C" w:rsidR="00FB4BC3" w:rsidRDefault="00FB4BC3" w:rsidP="00FB4BC3">
      <w:pPr>
        <w:spacing w:before="120" w:after="0" w:line="240" w:lineRule="auto"/>
        <w:jc w:val="both"/>
      </w:pPr>
      <w:r>
        <w:t>C.M</w:t>
      </w:r>
      <w:r w:rsidR="009B2024">
        <w:t xml:space="preserve">.  </w:t>
      </w:r>
      <w:r>
        <w:t xml:space="preserve"> In 1 Corinthians 5 they are gathered together </w:t>
      </w:r>
      <w:r w:rsidR="004F26F1">
        <w:t>“</w:t>
      </w:r>
      <w:r>
        <w:t>with the power of our Lord Jesus Christ</w:t>
      </w:r>
      <w:r w:rsidR="004F26F1">
        <w:t>”</w:t>
      </w:r>
      <w:r w:rsidR="00EC6934">
        <w:t xml:space="preserve">, </w:t>
      </w:r>
      <w:r>
        <w:t>v 4</w:t>
      </w:r>
      <w:r w:rsidR="009B2024">
        <w:t xml:space="preserve">.  </w:t>
      </w:r>
      <w:r>
        <w:t>It should not be entirely unknown today.</w:t>
      </w:r>
    </w:p>
    <w:p w14:paraId="5F713C13" w14:textId="6A77B404" w:rsidR="00FB4BC3" w:rsidRDefault="00FB4BC3" w:rsidP="00FB4BC3">
      <w:pPr>
        <w:spacing w:before="120" w:after="0" w:line="240" w:lineRule="auto"/>
        <w:jc w:val="both"/>
      </w:pPr>
      <w:r>
        <w:t>J.R</w:t>
      </w:r>
      <w:r w:rsidR="009B2024">
        <w:t xml:space="preserve">.  </w:t>
      </w:r>
      <w:r>
        <w:t>That is right</w:t>
      </w:r>
      <w:r w:rsidR="009B2024">
        <w:t xml:space="preserve">.  </w:t>
      </w:r>
      <w:r>
        <w:t xml:space="preserve">It speaks too, about </w:t>
      </w:r>
      <w:r w:rsidR="004F26F1">
        <w:t>“</w:t>
      </w:r>
      <w:r>
        <w:t>In the name of our Lord Jesus Christ</w:t>
      </w:r>
      <w:r w:rsidR="004F26F1">
        <w:t>”</w:t>
      </w:r>
      <w:r w:rsidR="009B2024">
        <w:t xml:space="preserve">.  </w:t>
      </w:r>
      <w:r>
        <w:t>I remember Mr Hammond in Edinburgh some years ago helped me in this matter</w:t>
      </w:r>
      <w:r w:rsidR="009B2024">
        <w:t xml:space="preserve">.  </w:t>
      </w:r>
      <w:r>
        <w:t>He said that we always have authority to act and the authority is the name of the Lord but the power for it lies in the Spirit</w:t>
      </w:r>
      <w:r w:rsidR="009B2024">
        <w:t xml:space="preserve">.  </w:t>
      </w:r>
      <w:r>
        <w:t>We are not to say we have no power to act; we have authority to act and the authority is the name of the Lord</w:t>
      </w:r>
      <w:r w:rsidR="009B2024">
        <w:t xml:space="preserve">.  </w:t>
      </w:r>
      <w:r>
        <w:t xml:space="preserve">Is that right? </w:t>
      </w:r>
    </w:p>
    <w:p w14:paraId="161A89D5" w14:textId="59707C07" w:rsidR="00FB4BC3" w:rsidRDefault="00FB4BC3" w:rsidP="00FB4BC3">
      <w:pPr>
        <w:spacing w:before="120" w:after="0" w:line="240" w:lineRule="auto"/>
        <w:jc w:val="both"/>
      </w:pPr>
      <w:r>
        <w:t>C.H</w:t>
      </w:r>
      <w:r w:rsidR="009B2024">
        <w:t xml:space="preserve">.  </w:t>
      </w:r>
      <w:r>
        <w:t>Yes, that holds true today</w:t>
      </w:r>
      <w:r w:rsidR="009B2024">
        <w:t xml:space="preserve">.  </w:t>
      </w:r>
    </w:p>
    <w:p w14:paraId="13267D8F" w14:textId="4A543250" w:rsidR="00FB4BC3" w:rsidRDefault="00FB4BC3" w:rsidP="00FB4BC3">
      <w:pPr>
        <w:spacing w:before="120" w:after="0" w:line="240" w:lineRule="auto"/>
        <w:jc w:val="both"/>
      </w:pPr>
      <w:r>
        <w:t>J.R</w:t>
      </w:r>
      <w:r w:rsidR="009B2024">
        <w:t xml:space="preserve">.  </w:t>
      </w:r>
      <w:r>
        <w:t>I am sure it does.</w:t>
      </w:r>
    </w:p>
    <w:p w14:paraId="46AB8DDF" w14:textId="7776FEA5" w:rsidR="00FB4BC3" w:rsidRDefault="00FB4BC3" w:rsidP="00FB4BC3">
      <w:pPr>
        <w:spacing w:before="120" w:after="0" w:line="240" w:lineRule="auto"/>
        <w:jc w:val="both"/>
      </w:pPr>
      <w:r>
        <w:lastRenderedPageBreak/>
        <w:t>E.M.W</w:t>
      </w:r>
      <w:r w:rsidR="009B2024">
        <w:t xml:space="preserve">.  </w:t>
      </w:r>
      <w:r>
        <w:t>We cannot say that we must not act because our state is too low to act.</w:t>
      </w:r>
    </w:p>
    <w:p w14:paraId="3E6E8352" w14:textId="38DAC2AD" w:rsidR="00FB4BC3" w:rsidRDefault="00FB4BC3" w:rsidP="00FB4BC3">
      <w:pPr>
        <w:spacing w:before="120" w:after="0" w:line="240" w:lineRule="auto"/>
        <w:jc w:val="both"/>
      </w:pPr>
      <w:r>
        <w:t>J.R</w:t>
      </w:r>
      <w:r w:rsidR="009B2024">
        <w:t xml:space="preserve">.  </w:t>
      </w:r>
      <w:r>
        <w:t>Exactly.</w:t>
      </w:r>
    </w:p>
    <w:p w14:paraId="30B0BC6D" w14:textId="727D8FBF" w:rsidR="00FB4BC3" w:rsidRDefault="00FB4BC3" w:rsidP="00FB4BC3">
      <w:pPr>
        <w:spacing w:before="120" w:after="0" w:line="240" w:lineRule="auto"/>
        <w:jc w:val="both"/>
      </w:pPr>
      <w:r>
        <w:t>C.H</w:t>
      </w:r>
      <w:r w:rsidR="009B2024">
        <w:t xml:space="preserve">.  </w:t>
      </w:r>
      <w:r>
        <w:t>As to Mr Hitchcock</w:t>
      </w:r>
      <w:r w:rsidR="004F26F1">
        <w:t>’</w:t>
      </w:r>
      <w:r>
        <w:t>s question, do you not think that what is said and done in relation to any particular action would bear the evidence that those who have acted or spoken have been with God in it?  That requires, of course, priestly discernment on the part of us all</w:t>
      </w:r>
      <w:r w:rsidR="009B2024">
        <w:t xml:space="preserve">.  </w:t>
      </w:r>
      <w:r>
        <w:t>It is not a technical thing</w:t>
      </w:r>
      <w:r w:rsidR="009B2024">
        <w:t xml:space="preserve">.  </w:t>
      </w:r>
      <w:r>
        <w:t>We can get so bogged down in detail whereas, do you think, if we were with God, we should discern where His mind is and whether what is done is accredited or not accredited?  I mean, the priest here seemed to determine the situation.</w:t>
      </w:r>
    </w:p>
    <w:p w14:paraId="0739810F" w14:textId="64B5D7AB" w:rsidR="00FB4BC3" w:rsidRDefault="00FB4BC3" w:rsidP="00FB4BC3">
      <w:pPr>
        <w:spacing w:before="120" w:after="0" w:line="240" w:lineRule="auto"/>
        <w:jc w:val="both"/>
      </w:pPr>
      <w:r>
        <w:t>J.R</w:t>
      </w:r>
      <w:r w:rsidR="009B2024">
        <w:t xml:space="preserve">.  </w:t>
      </w:r>
      <w:r>
        <w:t>That is right</w:t>
      </w:r>
      <w:r w:rsidR="009B2024">
        <w:t xml:space="preserve">.  </w:t>
      </w:r>
      <w:r>
        <w:t>The priests, the Levites and the judge are all mentioned together in the one verse</w:t>
      </w:r>
      <w:r w:rsidR="009B2024">
        <w:t xml:space="preserve">.  </w:t>
      </w:r>
    </w:p>
    <w:p w14:paraId="4418DFA9" w14:textId="6B855D4F" w:rsidR="00FB4BC3" w:rsidRDefault="00FB4BC3" w:rsidP="00FB4BC3">
      <w:pPr>
        <w:spacing w:before="120" w:after="0" w:line="240" w:lineRule="auto"/>
        <w:jc w:val="both"/>
      </w:pPr>
      <w:r>
        <w:t>D.L.S</w:t>
      </w:r>
      <w:r w:rsidR="009B2024">
        <w:t xml:space="preserve">.  </w:t>
      </w:r>
      <w:r>
        <w:t>These persons in Deuteronomy are in the habit of going up and appearing before Jehovah in the place that He shall choose.</w:t>
      </w:r>
    </w:p>
    <w:p w14:paraId="09492D9D" w14:textId="0D5A94E4" w:rsidR="00FB4BC3" w:rsidRDefault="00FB4BC3" w:rsidP="00FB4BC3">
      <w:pPr>
        <w:spacing w:before="120" w:after="0" w:line="240" w:lineRule="auto"/>
        <w:jc w:val="both"/>
      </w:pPr>
      <w:r>
        <w:t>J.R</w:t>
      </w:r>
      <w:r w:rsidR="009B2024">
        <w:t xml:space="preserve">.  </w:t>
      </w:r>
      <w:r>
        <w:t>Very good</w:t>
      </w:r>
      <w:r w:rsidR="009B2024">
        <w:t xml:space="preserve">.  </w:t>
      </w:r>
      <w:r>
        <w:t>That is the place where He is served</w:t>
      </w:r>
      <w:r w:rsidR="009B2024">
        <w:t xml:space="preserve">.  </w:t>
      </w:r>
      <w:r>
        <w:t>It is mentioned in chapter 12</w:t>
      </w:r>
      <w:r w:rsidR="009B2024">
        <w:t xml:space="preserve">.  </w:t>
      </w:r>
      <w:r>
        <w:t xml:space="preserve">It says </w:t>
      </w:r>
      <w:r w:rsidR="004F26F1">
        <w:t>“</w:t>
      </w:r>
      <w:r>
        <w:t>His habitation shall ye seek, and thither thou shalt come</w:t>
      </w:r>
      <w:r w:rsidR="0005447E">
        <w:t>”</w:t>
      </w:r>
      <w:r>
        <w:t xml:space="preserve">; that is in normality, </w:t>
      </w:r>
      <w:r w:rsidR="004F26F1">
        <w:t>“</w:t>
      </w:r>
      <w:r>
        <w:t>and thither ye shall bring your burnt-offerings and your sacrifices</w:t>
      </w:r>
      <w:r w:rsidR="004F26F1">
        <w:t>”</w:t>
      </w:r>
      <w:r w:rsidR="00EC6934">
        <w:t xml:space="preserve">, </w:t>
      </w:r>
      <w:r>
        <w:t>vv 5, 6</w:t>
      </w:r>
      <w:r w:rsidR="009B2024">
        <w:t xml:space="preserve">.  </w:t>
      </w:r>
      <w:r>
        <w:t>That is a very helpful allusion to the fact that they were accustomed to come there in the normal service.</w:t>
      </w:r>
    </w:p>
    <w:p w14:paraId="5767A3FE" w14:textId="77777777" w:rsidR="00FB4BC3" w:rsidRDefault="00FB4BC3" w:rsidP="00FB4BC3">
      <w:pPr>
        <w:spacing w:before="120" w:after="0" w:line="240" w:lineRule="auto"/>
        <w:jc w:val="both"/>
      </w:pPr>
    </w:p>
    <w:p w14:paraId="3E0B3DCF" w14:textId="63AE0D9E" w:rsidR="00FB4BC3" w:rsidRPr="00FB4BC3" w:rsidRDefault="00FB4BC3" w:rsidP="00FB4BC3">
      <w:pPr>
        <w:spacing w:before="120" w:after="0" w:line="240" w:lineRule="auto"/>
        <w:jc w:val="both"/>
        <w:rPr>
          <w:b/>
          <w:bCs/>
        </w:rPr>
      </w:pPr>
      <w:r w:rsidRPr="00FB4BC3">
        <w:rPr>
          <w:b/>
          <w:bCs/>
        </w:rPr>
        <w:t>LONDON</w:t>
      </w:r>
    </w:p>
    <w:p w14:paraId="504F15AD" w14:textId="6F00D526" w:rsidR="00FB4BC3" w:rsidRPr="00FB4BC3" w:rsidRDefault="00FB4BC3" w:rsidP="00FB4BC3">
      <w:pPr>
        <w:spacing w:before="120" w:after="0" w:line="240" w:lineRule="auto"/>
        <w:jc w:val="both"/>
        <w:rPr>
          <w:b/>
          <w:bCs/>
        </w:rPr>
      </w:pPr>
      <w:r w:rsidRPr="00FB4BC3">
        <w:rPr>
          <w:b/>
          <w:bCs/>
        </w:rPr>
        <w:t>19</w:t>
      </w:r>
      <w:r w:rsidRPr="00FB4BC3">
        <w:rPr>
          <w:b/>
          <w:bCs/>
          <w:vertAlign w:val="superscript"/>
        </w:rPr>
        <w:t>th</w:t>
      </w:r>
      <w:r w:rsidRPr="00FB4BC3">
        <w:rPr>
          <w:b/>
          <w:bCs/>
        </w:rPr>
        <w:t xml:space="preserve"> October 1974</w:t>
      </w:r>
    </w:p>
    <w:p w14:paraId="04FF61C5" w14:textId="77777777" w:rsidR="00FB4BC3" w:rsidRDefault="00FB4BC3" w:rsidP="00FB4BC3">
      <w:pPr>
        <w:spacing w:before="120" w:after="0" w:line="240" w:lineRule="auto"/>
        <w:jc w:val="both"/>
      </w:pPr>
    </w:p>
    <w:p w14:paraId="545686D3" w14:textId="77777777" w:rsidR="00FB4BC3" w:rsidRPr="00FB4BC3" w:rsidRDefault="00FB4BC3" w:rsidP="00FB4BC3">
      <w:pPr>
        <w:spacing w:before="120" w:after="0" w:line="240" w:lineRule="auto"/>
        <w:jc w:val="both"/>
        <w:rPr>
          <w:b/>
          <w:bCs/>
        </w:rPr>
      </w:pPr>
      <w:r w:rsidRPr="00FB4BC3">
        <w:rPr>
          <w:b/>
          <w:bCs/>
        </w:rPr>
        <w:t>Key to initials:</w:t>
      </w:r>
    </w:p>
    <w:p w14:paraId="706487CE" w14:textId="77777777" w:rsidR="00E45298" w:rsidRDefault="008162C0" w:rsidP="00346AD4">
      <w:pPr>
        <w:spacing w:before="120" w:after="0" w:line="240" w:lineRule="auto"/>
      </w:pPr>
      <w:r>
        <w:t xml:space="preserve">A.Becker, Bad Endbach; </w:t>
      </w:r>
      <w:r w:rsidR="00FB4BC3">
        <w:t>A.A.Bellamy</w:t>
      </w:r>
      <w:r w:rsidR="009B794E">
        <w:t>, Buckhurst Hill</w:t>
      </w:r>
      <w:r w:rsidR="00FB4BC3">
        <w:t>;</w:t>
      </w:r>
      <w:r w:rsidRPr="008162C0">
        <w:t xml:space="preserve"> </w:t>
      </w:r>
      <w:r>
        <w:t>L.A.Barlow, Sidcup</w:t>
      </w:r>
      <w:r w:rsidR="00FB4BC3">
        <w:t>; C.Beale</w:t>
      </w:r>
      <w:r w:rsidR="009B794E">
        <w:t>, London</w:t>
      </w:r>
      <w:r w:rsidR="00FB4BC3">
        <w:t xml:space="preserve">; </w:t>
      </w:r>
      <w:r w:rsidR="0025393F">
        <w:t xml:space="preserve">G.W.Brown, Barnet; </w:t>
      </w:r>
      <w:r w:rsidR="00346AD4">
        <w:t xml:space="preserve">P.Harley Buchan, Peterhead; </w:t>
      </w:r>
      <w:r w:rsidR="00FB4BC3">
        <w:t>E.C.Burr</w:t>
      </w:r>
      <w:r w:rsidR="009B794E">
        <w:t>, London</w:t>
      </w:r>
      <w:r w:rsidR="00FB4BC3">
        <w:t>;</w:t>
      </w:r>
      <w:r w:rsidR="0025393F" w:rsidRPr="0025393F">
        <w:t xml:space="preserve"> </w:t>
      </w:r>
      <w:r w:rsidR="00FB4BC3">
        <w:t>R.</w:t>
      </w:r>
      <w:r w:rsidR="009B794E">
        <w:t>J</w:t>
      </w:r>
      <w:r w:rsidR="00FB4BC3">
        <w:t>.Campbell</w:t>
      </w:r>
      <w:r w:rsidR="000C209C">
        <w:t>, Glasgow</w:t>
      </w:r>
      <w:r w:rsidR="00FB4BC3">
        <w:t>;</w:t>
      </w:r>
      <w:r w:rsidR="000C209C">
        <w:t xml:space="preserve"> </w:t>
      </w:r>
      <w:r w:rsidR="00FB4BC3">
        <w:t>S.Chapman</w:t>
      </w:r>
      <w:r w:rsidR="000C209C">
        <w:t>, Barbados</w:t>
      </w:r>
      <w:r w:rsidR="00FB4BC3">
        <w:t xml:space="preserve">; </w:t>
      </w:r>
      <w:r w:rsidR="00346AD4">
        <w:t xml:space="preserve">A.C.Craig, Airdrie; </w:t>
      </w:r>
      <w:r w:rsidR="00FB4BC3">
        <w:t>C.</w:t>
      </w:r>
      <w:r w:rsidR="009B794E">
        <w:t>F</w:t>
      </w:r>
      <w:r w:rsidR="00FB4BC3">
        <w:t>.Dadd</w:t>
      </w:r>
      <w:r w:rsidR="000C209C">
        <w:t>, Plainfield</w:t>
      </w:r>
      <w:r w:rsidR="00FB4BC3">
        <w:t>; J.C.Evershed</w:t>
      </w:r>
      <w:r w:rsidR="000C209C">
        <w:t>, London</w:t>
      </w:r>
      <w:r w:rsidR="00FB4BC3">
        <w:t>; C.Hammond</w:t>
      </w:r>
      <w:r w:rsidR="000C209C">
        <w:t>, London</w:t>
      </w:r>
      <w:r w:rsidR="00FB4BC3">
        <w:t xml:space="preserve">; </w:t>
      </w:r>
      <w:r w:rsidR="00346AD4">
        <w:t xml:space="preserve">H.C.Hatcher, Kingston; </w:t>
      </w:r>
      <w:r w:rsidR="00FB4BC3">
        <w:t>C.W.Hedges</w:t>
      </w:r>
      <w:r w:rsidR="000C209C">
        <w:t>, Barnstaple</w:t>
      </w:r>
      <w:r w:rsidR="00FB4BC3">
        <w:t>;</w:t>
      </w:r>
      <w:r w:rsidR="009B794E">
        <w:t xml:space="preserve"> </w:t>
      </w:r>
      <w:r w:rsidR="00346AD4">
        <w:t xml:space="preserve">P.J.Herbert, Newport; C.G.Hitchcock, London; </w:t>
      </w:r>
      <w:r w:rsidR="00FB4BC3">
        <w:t>D.</w:t>
      </w:r>
      <w:r w:rsidR="000C209C">
        <w:t>T.</w:t>
      </w:r>
      <w:r w:rsidR="00FB4BC3">
        <w:t>Howie</w:t>
      </w:r>
      <w:r w:rsidR="000C209C">
        <w:t>, Glasgow</w:t>
      </w:r>
      <w:r w:rsidR="00FB4BC3">
        <w:t xml:space="preserve">; </w:t>
      </w:r>
      <w:r w:rsidR="009B794E">
        <w:t xml:space="preserve"> </w:t>
      </w:r>
      <w:r w:rsidR="00FB4BC3">
        <w:t>H.A.Hutson</w:t>
      </w:r>
      <w:r w:rsidR="000C209C">
        <w:t>, London</w:t>
      </w:r>
      <w:r w:rsidR="00FB4BC3">
        <w:t>; E.J.Jarvis</w:t>
      </w:r>
      <w:r w:rsidR="000C209C">
        <w:t>, Torquay</w:t>
      </w:r>
      <w:r w:rsidR="00FB4BC3">
        <w:t xml:space="preserve">; </w:t>
      </w:r>
      <w:r w:rsidR="00346AD4">
        <w:t xml:space="preserve">W.Lamont, Cumnock; </w:t>
      </w:r>
      <w:r w:rsidR="00FB4BC3">
        <w:t>W.C.Lock</w:t>
      </w:r>
      <w:r w:rsidR="000C209C">
        <w:t>, Calgary</w:t>
      </w:r>
      <w:r w:rsidR="00FB4BC3">
        <w:t xml:space="preserve">; </w:t>
      </w:r>
      <w:r w:rsidR="00346AD4">
        <w:t xml:space="preserve">W.McKay, Sunbury; </w:t>
      </w:r>
      <w:r w:rsidR="00FB4BC3">
        <w:t>E.T.Maynard</w:t>
      </w:r>
      <w:r w:rsidR="000C209C">
        <w:t>, New York</w:t>
      </w:r>
      <w:r w:rsidR="00FB4BC3">
        <w:t xml:space="preserve">; </w:t>
      </w:r>
      <w:r w:rsidR="00346AD4">
        <w:t xml:space="preserve">N.T.Meek, Malvern; </w:t>
      </w:r>
      <w:r w:rsidR="00FB4BC3">
        <w:t>C.Middleton</w:t>
      </w:r>
      <w:r w:rsidR="000C209C">
        <w:t xml:space="preserve">, </w:t>
      </w:r>
    </w:p>
    <w:p w14:paraId="762AABF0" w14:textId="3B7BD7F7" w:rsidR="00FB4BC3" w:rsidRDefault="000C209C" w:rsidP="00346AD4">
      <w:pPr>
        <w:spacing w:before="120" w:after="0" w:line="240" w:lineRule="auto"/>
      </w:pPr>
      <w:r>
        <w:lastRenderedPageBreak/>
        <w:t>St Albans</w:t>
      </w:r>
      <w:r w:rsidR="00FB4BC3">
        <w:t xml:space="preserve">; </w:t>
      </w:r>
      <w:r w:rsidR="00346AD4">
        <w:t xml:space="preserve">J.Mitchell, Sidcup; </w:t>
      </w:r>
      <w:r w:rsidR="00FB4BC3">
        <w:t>F.C.Mutton</w:t>
      </w:r>
      <w:r>
        <w:t>, Redbridge</w:t>
      </w:r>
      <w:r w:rsidR="00FB4BC3">
        <w:t xml:space="preserve">; </w:t>
      </w:r>
      <w:r w:rsidR="009068EF">
        <w:t>E.Palmer</w:t>
      </w:r>
      <w:r>
        <w:t xml:space="preserve">, </w:t>
      </w:r>
      <w:r w:rsidR="009068EF">
        <w:t>London</w:t>
      </w:r>
      <w:r w:rsidR="00FB4BC3">
        <w:t>; J.A.Petersen</w:t>
      </w:r>
      <w:r>
        <w:t>, Plainfield</w:t>
      </w:r>
      <w:r w:rsidR="00FB4BC3">
        <w:t>; R.D.Plant</w:t>
      </w:r>
      <w:r>
        <w:t>, Birmingham</w:t>
      </w:r>
      <w:r w:rsidR="00FB4BC3">
        <w:t>;</w:t>
      </w:r>
      <w:r w:rsidR="009B794E">
        <w:t xml:space="preserve"> </w:t>
      </w:r>
      <w:r w:rsidR="00FB4BC3">
        <w:t>D.E.Remmington</w:t>
      </w:r>
      <w:r>
        <w:t>, St Albans</w:t>
      </w:r>
      <w:r w:rsidR="00FB4BC3">
        <w:t>; J.Renton</w:t>
      </w:r>
      <w:r>
        <w:t>, Ednburgh</w:t>
      </w:r>
      <w:r w:rsidR="00FB4BC3">
        <w:t>;</w:t>
      </w:r>
      <w:r>
        <w:t xml:space="preserve"> </w:t>
      </w:r>
      <w:r w:rsidR="00FB4BC3">
        <w:t>R.S.Renton</w:t>
      </w:r>
      <w:r>
        <w:t>, Edinburgh</w:t>
      </w:r>
      <w:r w:rsidR="00FB4BC3">
        <w:t>; S.D.K.Roberts</w:t>
      </w:r>
      <w:r>
        <w:t>, Croydon;</w:t>
      </w:r>
      <w:r w:rsidR="00FB4BC3">
        <w:t xml:space="preserve"> </w:t>
      </w:r>
      <w:r w:rsidR="00346AD4">
        <w:t xml:space="preserve">J.A.Small, London; </w:t>
      </w:r>
      <w:r w:rsidR="00FB4BC3">
        <w:t>D.L.Stewart</w:t>
      </w:r>
      <w:r>
        <w:t>, Edinburgh</w:t>
      </w:r>
      <w:r w:rsidR="00FB4BC3">
        <w:t>;  F.N.Stickland</w:t>
      </w:r>
      <w:r>
        <w:t>, Redbridge</w:t>
      </w:r>
      <w:r w:rsidR="00346AD4">
        <w:t>;</w:t>
      </w:r>
      <w:r w:rsidR="00FB4BC3">
        <w:t xml:space="preserve"> R.Swan</w:t>
      </w:r>
      <w:r>
        <w:t>, Edinburgh</w:t>
      </w:r>
      <w:r w:rsidR="00FB4BC3">
        <w:t>; S.G.Samways</w:t>
      </w:r>
      <w:r>
        <w:t>, Buckhurst Hill</w:t>
      </w:r>
      <w:r w:rsidR="00FB4BC3">
        <w:t>; A.Thoma</w:t>
      </w:r>
      <w:r>
        <w:t>s, Gillingham</w:t>
      </w:r>
      <w:r w:rsidR="00FB4BC3">
        <w:t xml:space="preserve">; </w:t>
      </w:r>
      <w:r w:rsidR="00E45298">
        <w:t>A.K.Turner</w:t>
      </w:r>
      <w:r>
        <w:t>, Rotherham</w:t>
      </w:r>
      <w:r w:rsidR="00FB4BC3">
        <w:t>; J.A.Turner</w:t>
      </w:r>
      <w:r>
        <w:t>, Chippenham</w:t>
      </w:r>
      <w:r w:rsidR="00FB4BC3">
        <w:t>;</w:t>
      </w:r>
      <w:r w:rsidR="00B52936" w:rsidRPr="00B52936">
        <w:t xml:space="preserve"> </w:t>
      </w:r>
      <w:r w:rsidR="00B52936">
        <w:t>P.van den Berg, The Hague;</w:t>
      </w:r>
      <w:r w:rsidR="00FB4BC3">
        <w:t xml:space="preserve"> </w:t>
      </w:r>
      <w:r w:rsidR="006E12B2">
        <w:t>F.von Rein</w:t>
      </w:r>
      <w:r w:rsidR="00346AD4">
        <w:t>, Port Elizabeth; E.M.Walkinshaw, Gillingham;</w:t>
      </w:r>
      <w:r w:rsidR="00346AD4" w:rsidRPr="00346AD4">
        <w:t xml:space="preserve"> </w:t>
      </w:r>
      <w:r w:rsidR="00FB4BC3">
        <w:t>B.W.Ward</w:t>
      </w:r>
      <w:r>
        <w:t>, London</w:t>
      </w:r>
      <w:r w:rsidR="00FB4BC3">
        <w:t xml:space="preserve">; </w:t>
      </w:r>
      <w:r w:rsidR="00346AD4">
        <w:t>A.J.E.Welch, London</w:t>
      </w:r>
    </w:p>
    <w:p w14:paraId="1918FA4C" w14:textId="5762757F" w:rsidR="0085375A" w:rsidRPr="00992BDF" w:rsidRDefault="00992BDF" w:rsidP="00346AD4">
      <w:pPr>
        <w:spacing w:before="120" w:after="0" w:line="240" w:lineRule="auto"/>
        <w:rPr>
          <w:i/>
          <w:iCs/>
        </w:rPr>
      </w:pPr>
      <w:r>
        <w:rPr>
          <w:i/>
          <w:iCs/>
        </w:rPr>
        <w:t xml:space="preserve">This reading is included here because it was first published in A Word in its Season; it appeared again later in a book from </w:t>
      </w:r>
      <w:r w:rsidR="00590963">
        <w:rPr>
          <w:i/>
          <w:iCs/>
        </w:rPr>
        <w:t>the</w:t>
      </w:r>
      <w:r>
        <w:rPr>
          <w:i/>
          <w:iCs/>
        </w:rPr>
        <w:t xml:space="preserve"> </w:t>
      </w:r>
      <w:r w:rsidR="00590963">
        <w:rPr>
          <w:i/>
          <w:iCs/>
        </w:rPr>
        <w:t xml:space="preserve">three-day </w:t>
      </w:r>
      <w:r>
        <w:rPr>
          <w:i/>
          <w:iCs/>
        </w:rPr>
        <w:t xml:space="preserve">meetings, The Lord’s Provision For Our Times. </w:t>
      </w:r>
    </w:p>
    <w:p w14:paraId="637CA09E" w14:textId="77777777" w:rsidR="00C46821" w:rsidRPr="00FD428C" w:rsidRDefault="00C46821" w:rsidP="00C46821">
      <w:pPr>
        <w:spacing w:before="120" w:after="0" w:line="240" w:lineRule="auto"/>
        <w:jc w:val="center"/>
        <w:rPr>
          <w:rFonts w:cs="Times New Roman"/>
          <w:bCs/>
          <w:szCs w:val="24"/>
        </w:rPr>
      </w:pPr>
      <w:r w:rsidRPr="00FD428C">
        <w:rPr>
          <w:rFonts w:cs="Times New Roman"/>
          <w:bCs/>
          <w:szCs w:val="24"/>
        </w:rPr>
        <w:t>_____________________</w:t>
      </w:r>
    </w:p>
    <w:p w14:paraId="4327A89E" w14:textId="77777777" w:rsidR="00C46821" w:rsidRPr="00FD428C" w:rsidRDefault="00C46821" w:rsidP="00346AD4">
      <w:pPr>
        <w:spacing w:before="120" w:after="0" w:line="240" w:lineRule="auto"/>
      </w:pPr>
    </w:p>
    <w:p w14:paraId="4E7CAEEE" w14:textId="77777777" w:rsidR="00C46821" w:rsidRDefault="00C46821">
      <w:pPr>
        <w:rPr>
          <w:rFonts w:eastAsiaTheme="majorEastAsia" w:cstheme="majorBidi"/>
          <w:b/>
          <w:sz w:val="28"/>
          <w:szCs w:val="32"/>
        </w:rPr>
      </w:pPr>
      <w:r>
        <w:br w:type="page"/>
      </w:r>
    </w:p>
    <w:p w14:paraId="315EA774" w14:textId="6E4AD9C0" w:rsidR="00A84D92" w:rsidRDefault="00A84D92" w:rsidP="00A84D92">
      <w:pPr>
        <w:pStyle w:val="Heading1"/>
      </w:pPr>
      <w:bookmarkStart w:id="23" w:name="_Toc26879107"/>
      <w:bookmarkStart w:id="24" w:name="_Toc35685462"/>
      <w:r>
        <w:lastRenderedPageBreak/>
        <w:t>FEATURES WHICH BENEFIT LOCAL COMPANIES</w:t>
      </w:r>
      <w:bookmarkEnd w:id="23"/>
      <w:bookmarkEnd w:id="24"/>
    </w:p>
    <w:p w14:paraId="563D48B5" w14:textId="77777777" w:rsidR="00A84D92" w:rsidRPr="00A84D92" w:rsidRDefault="00A84D92" w:rsidP="00A84D92">
      <w:pPr>
        <w:spacing w:before="120" w:after="0" w:line="240" w:lineRule="auto"/>
        <w:jc w:val="both"/>
        <w:rPr>
          <w:b/>
          <w:bCs/>
        </w:rPr>
      </w:pPr>
      <w:r w:rsidRPr="00A84D92">
        <w:rPr>
          <w:b/>
          <w:bCs/>
        </w:rPr>
        <w:t>1 Corinthians 16: 15-18</w:t>
      </w:r>
    </w:p>
    <w:p w14:paraId="66CA516F" w14:textId="3B9CF2B8" w:rsidR="00A84D92" w:rsidRPr="00A84D92" w:rsidRDefault="00A84D92" w:rsidP="00A84D92">
      <w:pPr>
        <w:spacing w:after="0" w:line="240" w:lineRule="auto"/>
        <w:jc w:val="both"/>
        <w:rPr>
          <w:b/>
          <w:bCs/>
        </w:rPr>
      </w:pPr>
      <w:r w:rsidRPr="00A84D92">
        <w:rPr>
          <w:b/>
          <w:bCs/>
        </w:rPr>
        <w:t>Colossians 4: 12,</w:t>
      </w:r>
      <w:r w:rsidR="00FD46D2">
        <w:rPr>
          <w:b/>
          <w:bCs/>
        </w:rPr>
        <w:t xml:space="preserve"> </w:t>
      </w:r>
      <w:r w:rsidRPr="00A84D92">
        <w:rPr>
          <w:b/>
          <w:bCs/>
        </w:rPr>
        <w:t>13</w:t>
      </w:r>
    </w:p>
    <w:p w14:paraId="2C0B2535" w14:textId="13DED627" w:rsidR="00A84D92" w:rsidRPr="00A84D92" w:rsidRDefault="00A84D92" w:rsidP="00A84D92">
      <w:pPr>
        <w:spacing w:after="0" w:line="240" w:lineRule="auto"/>
        <w:jc w:val="both"/>
        <w:rPr>
          <w:b/>
          <w:bCs/>
        </w:rPr>
      </w:pPr>
      <w:r w:rsidRPr="00A84D92">
        <w:rPr>
          <w:b/>
          <w:bCs/>
        </w:rPr>
        <w:t>Acts 20: 28-35</w:t>
      </w:r>
    </w:p>
    <w:p w14:paraId="429F2910" w14:textId="766528FE" w:rsidR="00A84D92" w:rsidRDefault="00A84D92" w:rsidP="00A84D92">
      <w:pPr>
        <w:spacing w:before="120" w:after="0" w:line="240" w:lineRule="auto"/>
        <w:ind w:firstLine="720"/>
        <w:jc w:val="both"/>
      </w:pPr>
      <w:r>
        <w:t>The scriptures read refer to persons in certain localities whose presence there was for the good of those localities</w:t>
      </w:r>
      <w:r w:rsidR="009B2024">
        <w:t xml:space="preserve">.  </w:t>
      </w:r>
      <w:r>
        <w:t>It was a great advantage to Paul, in writing his first epistle to the Corinthians, to know that there was the house of Stephanas there</w:t>
      </w:r>
      <w:r w:rsidR="009B2024">
        <w:t xml:space="preserve">.  </w:t>
      </w:r>
      <w:r>
        <w:t>Much of what he wrote was severe and there was rebuke, but it would be a comfort to him to know that there was actually in that locality a certain household which represented what was right and which represented qualities that could be taken on by others in Corinth</w:t>
      </w:r>
      <w:r w:rsidR="009B2024">
        <w:t xml:space="preserve">.  </w:t>
      </w:r>
      <w:r>
        <w:t>Paul sent Timothy to Corinth; it was an advantage to Paul to send Timothy, here</w:t>
      </w:r>
      <w:r w:rsidR="009B2024">
        <w:t xml:space="preserve">.  </w:t>
      </w:r>
      <w:r>
        <w:t>Timothy was the beloved and faithful child of his father, Paul</w:t>
      </w:r>
      <w:r w:rsidR="009B2024">
        <w:t xml:space="preserve">.  </w:t>
      </w:r>
      <w:r>
        <w:t>He represented Paul</w:t>
      </w:r>
      <w:r w:rsidR="004F26F1">
        <w:t>’</w:t>
      </w:r>
      <w:r>
        <w:t>s spirit and attitude; he represented the product of Paul</w:t>
      </w:r>
      <w:r w:rsidR="004F26F1">
        <w:t>’</w:t>
      </w:r>
      <w:r>
        <w:t>s preaching; he represented the moral character of Paul</w:t>
      </w:r>
      <w:r w:rsidR="009B2024">
        <w:t xml:space="preserve">.  </w:t>
      </w:r>
      <w:r>
        <w:t>It was also a great advantage to the Corinthians to have a visitor like Timothy amongst them</w:t>
      </w:r>
      <w:r w:rsidR="009B2024">
        <w:t xml:space="preserve">.  </w:t>
      </w:r>
      <w:r>
        <w:t>In our movements amongst the brethren we ought to provide some advantage to the locality which we visit</w:t>
      </w:r>
      <w:r w:rsidR="009B2024">
        <w:t xml:space="preserve">.  </w:t>
      </w:r>
      <w:r>
        <w:t xml:space="preserve"> It would be abnormal to visit a locality and be a sorrow or a burden</w:t>
      </w:r>
      <w:r w:rsidR="009B2024">
        <w:t xml:space="preserve">.  </w:t>
      </w:r>
      <w:r>
        <w:t xml:space="preserve"> As we visit localities we should present some advantage, some encouragement, represent something that is going to help the brethren locally</w:t>
      </w:r>
      <w:r w:rsidR="009B2024">
        <w:t xml:space="preserve">.  </w:t>
      </w:r>
      <w:r>
        <w:t>Paul also sent Titus to Corinth, and he would represent Paul too</w:t>
      </w:r>
      <w:r w:rsidR="009B2024">
        <w:t xml:space="preserve">.  </w:t>
      </w:r>
      <w:r>
        <w:t>There would be a certain definiteness and courage with Titus</w:t>
      </w:r>
      <w:r w:rsidR="009B2024">
        <w:t xml:space="preserve">.  </w:t>
      </w:r>
      <w:r>
        <w:t>Paul sent both Timothy and Titus there, and they would both represent their father, Paul, perhaps in different features, but both the visits would be an advantage to the locality in Corinth.</w:t>
      </w:r>
    </w:p>
    <w:p w14:paraId="6EF7173D" w14:textId="760FCAE9" w:rsidR="00A84D92" w:rsidRDefault="00A84D92" w:rsidP="00A84D92">
      <w:pPr>
        <w:spacing w:before="120" w:after="0" w:line="240" w:lineRule="auto"/>
        <w:ind w:firstLine="720"/>
        <w:jc w:val="both"/>
      </w:pPr>
      <w:r>
        <w:t>Great encouragement as Timothy would be, he was only a visitor</w:t>
      </w:r>
      <w:r w:rsidR="009B2024">
        <w:t xml:space="preserve">.  </w:t>
      </w:r>
      <w:r>
        <w:t>He was just there for a time and then left again, and so was Titus, he was a visitor and he left; but the house of Stephanas was in the locality, it was part of the locality</w:t>
      </w:r>
      <w:r w:rsidR="009B2024">
        <w:t xml:space="preserve">.  </w:t>
      </w:r>
      <w:r>
        <w:t xml:space="preserve">Paul says here, </w:t>
      </w:r>
      <w:r w:rsidR="004F26F1">
        <w:t>“</w:t>
      </w:r>
      <w:r>
        <w:t>Ye know the house of Stephanas</w:t>
      </w:r>
      <w:r w:rsidR="004F26F1">
        <w:t>”</w:t>
      </w:r>
      <w:r w:rsidR="009B2024">
        <w:t>—</w:t>
      </w:r>
      <w:r>
        <w:t>that is conscious knowledge</w:t>
      </w:r>
      <w:r w:rsidR="009B2024">
        <w:t xml:space="preserve">.  </w:t>
      </w:r>
      <w:r>
        <w:t>They had not regarded that house as they ought to</w:t>
      </w:r>
      <w:r w:rsidR="009B2024">
        <w:t xml:space="preserve">.  </w:t>
      </w:r>
      <w:r>
        <w:t>Had they regarded the house of Stephanas as they ought to their behaviour would have been different</w:t>
      </w:r>
      <w:r w:rsidR="009B2024">
        <w:t xml:space="preserve">.  </w:t>
      </w:r>
      <w:r>
        <w:t xml:space="preserve">Paul writes, </w:t>
      </w:r>
      <w:r w:rsidR="004F26F1">
        <w:t>“</w:t>
      </w:r>
      <w:r>
        <w:t>I beseech you, brethren</w:t>
      </w:r>
      <w:r w:rsidR="00B85900">
        <w:t xml:space="preserve"> </w:t>
      </w:r>
      <w:r w:rsidR="009B2024">
        <w:t xml:space="preserve">... </w:t>
      </w:r>
      <w:r>
        <w:t>that ye should also be subject to such</w:t>
      </w:r>
      <w:r w:rsidR="004F26F1">
        <w:t>”</w:t>
      </w:r>
      <w:r w:rsidR="009B2024">
        <w:t xml:space="preserve">.  </w:t>
      </w:r>
      <w:r>
        <w:t xml:space="preserve">He mentions in parenthesis, </w:t>
      </w:r>
      <w:r w:rsidR="004F26F1">
        <w:t>“</w:t>
      </w:r>
      <w:r>
        <w:t>Ye know the house of Stephanas, that it is the first-fruits of Achaia, and they have devoted themselves to the saints for service</w:t>
      </w:r>
      <w:r w:rsidR="004F26F1">
        <w:t>”</w:t>
      </w:r>
      <w:r w:rsidR="009B2024">
        <w:t xml:space="preserve">.  </w:t>
      </w:r>
      <w:r>
        <w:t>I suppose we are justified in thinking that this household consisted of a father, a mother and possibly young people</w:t>
      </w:r>
      <w:r w:rsidR="009B2024">
        <w:t xml:space="preserve">.  </w:t>
      </w:r>
      <w:r>
        <w:t xml:space="preserve">We have </w:t>
      </w:r>
      <w:r>
        <w:lastRenderedPageBreak/>
        <w:t>such households in our localities</w:t>
      </w:r>
      <w:r w:rsidR="009B2024">
        <w:t xml:space="preserve">.  </w:t>
      </w:r>
      <w:r>
        <w:t>Such an asset as the house of Stephanas in Corinth could not be calculated</w:t>
      </w:r>
      <w:r w:rsidR="009B2024">
        <w:t xml:space="preserve">.  </w:t>
      </w:r>
      <w:r>
        <w:t>We have been speaking about Corinth and things that were going on there: there were divisions amongst them</w:t>
      </w:r>
      <w:r w:rsidR="009B2024">
        <w:t xml:space="preserve">. </w:t>
      </w:r>
      <w:r>
        <w:t xml:space="preserve"> No doubt there were local leaders and some were saying, </w:t>
      </w:r>
      <w:r w:rsidR="004F26F1">
        <w:t>‘</w:t>
      </w:r>
      <w:r>
        <w:t>I am for this one</w:t>
      </w:r>
      <w:r w:rsidR="004F26F1">
        <w:t>’</w:t>
      </w:r>
      <w:r>
        <w:t xml:space="preserve"> and </w:t>
      </w:r>
      <w:r w:rsidR="004F26F1">
        <w:t>‘</w:t>
      </w:r>
      <w:r>
        <w:t>he is my man</w:t>
      </w:r>
      <w:r w:rsidR="004F26F1">
        <w:t>’</w:t>
      </w:r>
      <w:r>
        <w:t>, and so on</w:t>
      </w:r>
      <w:r w:rsidR="009B2024">
        <w:t xml:space="preserve">.  </w:t>
      </w:r>
      <w:r>
        <w:t>Here is the house of Stephanas, which Paul commends</w:t>
      </w:r>
      <w:r w:rsidR="009B2024">
        <w:t xml:space="preserve">.  </w:t>
      </w:r>
      <w:r>
        <w:t>We need to appreciate the potentiality, dear brethren, of a household like this in our locality</w:t>
      </w:r>
      <w:r w:rsidR="009B2024">
        <w:t xml:space="preserve">.  </w:t>
      </w:r>
      <w:r>
        <w:t xml:space="preserve">No doubt the husband and wife in that house of Stephanas would be one in outlook, one in attitude towards the truth, one in attitude in service towards their local brethren, because it says, </w:t>
      </w:r>
      <w:r w:rsidR="004F26F1">
        <w:t>“</w:t>
      </w:r>
      <w:r>
        <w:t>they have devoted themselves</w:t>
      </w:r>
      <w:r w:rsidR="004F26F1">
        <w:t>”</w:t>
      </w:r>
      <w:r w:rsidR="009B2024">
        <w:t>—</w:t>
      </w:r>
      <w:r>
        <w:t>devoted themselves</w:t>
      </w:r>
      <w:r w:rsidR="009B2024">
        <w:t xml:space="preserve">.  </w:t>
      </w:r>
      <w:r>
        <w:t>It is something they took on</w:t>
      </w:r>
      <w:r w:rsidR="009B2024">
        <w:t xml:space="preserve">.  </w:t>
      </w:r>
      <w:r>
        <w:t>The note indicates that it is like an officer appointed to a regiment</w:t>
      </w:r>
      <w:r w:rsidR="009B2024">
        <w:t xml:space="preserve">.  </w:t>
      </w:r>
      <w:r>
        <w:t>The officer has to wait until he is appointed, but this household appointed themselves for service, dedicated themselves</w:t>
      </w:r>
      <w:r w:rsidR="009B2024">
        <w:t xml:space="preserve">.  </w:t>
      </w:r>
      <w:r>
        <w:t>This was a dedicated house in this city of Corinth where things were so difficult</w:t>
      </w:r>
      <w:r w:rsidR="009B2024">
        <w:t xml:space="preserve">.  </w:t>
      </w:r>
      <w:r>
        <w:t>What an advantage to have a household like this</w:t>
      </w:r>
      <w:r w:rsidR="003C3CAD">
        <w:t xml:space="preserve">!  </w:t>
      </w:r>
      <w:r>
        <w:t xml:space="preserve">Whether we have been householders for a long time or </w:t>
      </w:r>
      <w:r w:rsidR="00656EB7">
        <w:t>w</w:t>
      </w:r>
      <w:r>
        <w:t>hether we are just starting, what a privilege to dedicate the house to the saints for service as this house was</w:t>
      </w:r>
      <w:r w:rsidR="009B2024">
        <w:t xml:space="preserve">.  </w:t>
      </w:r>
      <w:r>
        <w:t>The parents would initiate this and then the young people, apparently, came into it because it is spoken of as one thing</w:t>
      </w:r>
      <w:r w:rsidR="009B2024">
        <w:t>—</w:t>
      </w:r>
      <w:r>
        <w:t>the house of Stephanas</w:t>
      </w:r>
      <w:r w:rsidR="009B2024">
        <w:t xml:space="preserve">.  </w:t>
      </w:r>
      <w:r>
        <w:t>Husband and wife, father and mother, may set out with the right idea, but, if I may address for a moment young people in a godly house, you may bring in something that is contrary, something that is not going to help, something that is not going to add to the saints for service</w:t>
      </w:r>
      <w:r w:rsidR="009B2024">
        <w:t xml:space="preserve">.  </w:t>
      </w:r>
      <w:r>
        <w:t>How watchful we need to be</w:t>
      </w:r>
      <w:r w:rsidR="003C3CAD">
        <w:t xml:space="preserve">!  </w:t>
      </w:r>
      <w:r>
        <w:t>How watchful parents need to be</w:t>
      </w:r>
      <w:r w:rsidR="003C3CAD">
        <w:t xml:space="preserve">!  </w:t>
      </w:r>
      <w:r>
        <w:t>How watchful young people need to be that they are always in accord with the house as being dedicated to the saints for service</w:t>
      </w:r>
      <w:r w:rsidR="003C3CAD">
        <w:t xml:space="preserve">!  </w:t>
      </w:r>
      <w:r>
        <w:t>Mr Darby in his note here corrects what he writes</w:t>
      </w:r>
      <w:r w:rsidR="009B2024">
        <w:t xml:space="preserve">.  </w:t>
      </w:r>
      <w:r>
        <w:t xml:space="preserve">He writes: </w:t>
      </w:r>
      <w:r w:rsidR="004F26F1">
        <w:t>‘</w:t>
      </w:r>
      <w:r>
        <w:t>the family of Stephanas had appointed themselves to the saints for service</w:t>
      </w:r>
      <w:r w:rsidR="009B2024">
        <w:t>—</w:t>
      </w:r>
      <w:r>
        <w:t>given themselves up to serve them, or rather given themselves up to them</w:t>
      </w:r>
      <w:r w:rsidR="00656EB7">
        <w:t>’</w:t>
      </w:r>
      <w:r w:rsidR="009B2024">
        <w:t xml:space="preserve">.  </w:t>
      </w:r>
      <w:r>
        <w:t>They were not devoted only to the service, but devoted to the saints for service</w:t>
      </w:r>
      <w:r w:rsidR="009B2024">
        <w:t xml:space="preserve">.  </w:t>
      </w:r>
      <w:r>
        <w:t>That was a house in Corinth who loved the local brethren as Paul loved them</w:t>
      </w:r>
      <w:r w:rsidR="009B2024">
        <w:t xml:space="preserve">.  </w:t>
      </w:r>
      <w:r>
        <w:t xml:space="preserve">When Paul wrote in chapter 4 about sending Timotheus, he referred to him as his </w:t>
      </w:r>
      <w:r w:rsidR="004F26F1">
        <w:t>“</w:t>
      </w:r>
      <w:r>
        <w:t>beloved and faithful child</w:t>
      </w:r>
      <w:r w:rsidR="004F26F1">
        <w:t>”</w:t>
      </w:r>
      <w:r>
        <w:t xml:space="preserve"> (v 17), but he addresses the Corinthians as his </w:t>
      </w:r>
      <w:r w:rsidR="004F26F1">
        <w:t>“</w:t>
      </w:r>
      <w:r>
        <w:t>beloved children</w:t>
      </w:r>
      <w:r w:rsidR="004F26F1">
        <w:t>”</w:t>
      </w:r>
      <w:r w:rsidR="00BE0C84">
        <w:t xml:space="preserve">, </w:t>
      </w:r>
      <w:r>
        <w:t>v 14</w:t>
      </w:r>
      <w:r w:rsidR="009B2024">
        <w:t xml:space="preserve">.  </w:t>
      </w:r>
      <w:r>
        <w:t xml:space="preserve">He could not say about them </w:t>
      </w:r>
      <w:r w:rsidR="004F26F1">
        <w:t>‘</w:t>
      </w:r>
      <w:r>
        <w:t>my beloved and faithful children</w:t>
      </w:r>
      <w:r w:rsidR="004F26F1">
        <w:t>’</w:t>
      </w:r>
      <w:r>
        <w:t xml:space="preserve"> because they were not a faithful representation of their father, but Timothy was</w:t>
      </w:r>
      <w:r w:rsidR="009B2024">
        <w:t xml:space="preserve">.  </w:t>
      </w:r>
      <w:r>
        <w:t>Nevertheless the Corinthians were his beloved children</w:t>
      </w:r>
      <w:r w:rsidR="009B2024">
        <w:t xml:space="preserve">.  </w:t>
      </w:r>
      <w:r>
        <w:t xml:space="preserve">With all the faults and with all the difficulties in Corinth, apparently the house of </w:t>
      </w:r>
      <w:r>
        <w:lastRenderedPageBreak/>
        <w:t>Stephanas loved the local brethren just as Paul loved them</w:t>
      </w:r>
      <w:r w:rsidR="009B2024">
        <w:t xml:space="preserve">.  </w:t>
      </w:r>
      <w:r>
        <w:t>It is easier, as we all know, to love brethren at a distance</w:t>
      </w:r>
      <w:r w:rsidR="009B2024">
        <w:t xml:space="preserve">.  </w:t>
      </w:r>
      <w:r>
        <w:t>It is easier to go to a locality and love all the saints when you do not know their past history, nor what may be their faults and failings; but here was a house in Corinth who were devoted to the local saints for service</w:t>
      </w:r>
      <w:r w:rsidR="009B2024">
        <w:t xml:space="preserve">.  </w:t>
      </w:r>
      <w:r>
        <w:t>That house was valuable and was an asset in the place</w:t>
      </w:r>
      <w:r w:rsidR="009B2024">
        <w:t xml:space="preserve">.  </w:t>
      </w:r>
      <w:r>
        <w:t>When Paul was writing to the Corinthians it was an advantage to them to know that there was at least one house there which apparently was complete in its devotedness to the saints for service</w:t>
      </w:r>
      <w:r w:rsidR="009B2024">
        <w:t xml:space="preserve">.  </w:t>
      </w:r>
      <w:r>
        <w:t>We do not see any indication of Stephanas being a gifted man, or a minister or a preacher</w:t>
      </w:r>
      <w:r w:rsidR="009B2024">
        <w:t xml:space="preserve">.  </w:t>
      </w:r>
      <w:r>
        <w:t>His services in that way are not referred to; his house is referred to.</w:t>
      </w:r>
    </w:p>
    <w:p w14:paraId="1843637E" w14:textId="54F70E42" w:rsidR="00A84D92" w:rsidRDefault="00A84D92" w:rsidP="00A84D92">
      <w:pPr>
        <w:spacing w:before="120" w:after="0" w:line="240" w:lineRule="auto"/>
        <w:ind w:firstLine="720"/>
        <w:jc w:val="both"/>
      </w:pPr>
      <w:r>
        <w:t>I would like to encourage each one of us to have our house intact for this purpose</w:t>
      </w:r>
      <w:r w:rsidR="009B2024">
        <w:t xml:space="preserve">.  </w:t>
      </w:r>
      <w:r>
        <w:t>The enemy is always busy; he has been busy</w:t>
      </w:r>
      <w:r w:rsidR="009B2024">
        <w:t>—</w:t>
      </w:r>
      <w:r>
        <w:t>alas</w:t>
      </w:r>
      <w:r w:rsidR="003C3CAD">
        <w:t xml:space="preserve">!  </w:t>
      </w:r>
      <w:r>
        <w:t>He has been able for the moment to secure some of our young people</w:t>
      </w:r>
      <w:r w:rsidR="009B2024">
        <w:t>—</w:t>
      </w:r>
      <w:r>
        <w:t>I say, for the moment</w:t>
      </w:r>
      <w:r w:rsidR="009B2024">
        <w:t xml:space="preserve">.  </w:t>
      </w:r>
      <w:r>
        <w:t>The enemy never slackens, never gives up</w:t>
      </w:r>
      <w:r w:rsidR="009B2024">
        <w:t xml:space="preserve">.  </w:t>
      </w:r>
      <w:r>
        <w:t>If Paul knew the advantage of the house of Stephanas in Corinth, you may take it that the enemy knew too, and he would endeavour somehow to corrupt that house of Stephanas in Corinth</w:t>
      </w:r>
      <w:r w:rsidR="009B2024">
        <w:t xml:space="preserve">.  </w:t>
      </w:r>
      <w:r>
        <w:t>But apparently things were maintained there</w:t>
      </w:r>
      <w:r w:rsidR="009B2024">
        <w:t xml:space="preserve">.  </w:t>
      </w:r>
      <w:r>
        <w:t>I would like to encourage us all to have our households devoted in this way to be a help, a stay, a support, an asset, in our localities</w:t>
      </w:r>
      <w:r w:rsidR="009B2024">
        <w:t xml:space="preserve">.  </w:t>
      </w:r>
      <w:r>
        <w:t>Some of our localities consist of not more than one household</w:t>
      </w:r>
      <w:r w:rsidR="009B2024">
        <w:t xml:space="preserve">.  </w:t>
      </w:r>
      <w:r>
        <w:t>Think of how much falls on such households in localities at the moment</w:t>
      </w:r>
      <w:r w:rsidR="009B2024">
        <w:t xml:space="preserve">.  </w:t>
      </w:r>
      <w:r>
        <w:t>Such households would be on the outlook for persons to be affected by the gospel or by the truth, and for persons who have lost their way to return</w:t>
      </w:r>
      <w:r w:rsidR="009B2024">
        <w:t xml:space="preserve">.  </w:t>
      </w:r>
      <w:r>
        <w:t>We are living in a time of recovery, of revival, of returning</w:t>
      </w:r>
      <w:r w:rsidR="009B2024">
        <w:t xml:space="preserve">.  </w:t>
      </w:r>
      <w:r>
        <w:t>We were referring to Luke 15 to the returning younger son; he went into the far country but came to himself and returned</w:t>
      </w:r>
      <w:r w:rsidR="009B2024">
        <w:t xml:space="preserve">.  </w:t>
      </w:r>
      <w:r>
        <w:t>The father ran, fell upon his neck and covered him with kisses before the younger son said anything, before he opened his mouth</w:t>
      </w:r>
      <w:r w:rsidR="009B2024">
        <w:t xml:space="preserve">.  </w:t>
      </w:r>
      <w:r>
        <w:t xml:space="preserve">He had made up his mind what he would say, but before he could say anything, </w:t>
      </w:r>
      <w:r w:rsidR="004F26F1">
        <w:t>“</w:t>
      </w:r>
      <w:r>
        <w:t>while he was yet a long way off, his father saw him, and was moved with compassion, and ran, and fell upon his neck and covered him with kisses</w:t>
      </w:r>
      <w:r w:rsidR="004F26F1">
        <w:t>”</w:t>
      </w:r>
      <w:r w:rsidR="009B2024">
        <w:t xml:space="preserve">.  </w:t>
      </w:r>
      <w:r>
        <w:t>It was the father who covered the distance</w:t>
      </w:r>
      <w:r w:rsidR="009B2024">
        <w:t xml:space="preserve">.  </w:t>
      </w:r>
      <w:r>
        <w:t xml:space="preserve">He did not wait until the younger son had come all the way, he covered the distance; and then, after he is covered with kisses, the son said to him, </w:t>
      </w:r>
      <w:r w:rsidR="004F26F1">
        <w:t>“</w:t>
      </w:r>
      <w:r>
        <w:t>Father, I have sinned against heaven and before thee</w:t>
      </w:r>
      <w:r w:rsidR="004F26F1">
        <w:t>”</w:t>
      </w:r>
      <w:r w:rsidR="009B2024">
        <w:t xml:space="preserve">.  </w:t>
      </w:r>
      <w:r>
        <w:t>How important it is, how obligatory upon every one of us it is to be on the outlook for persons who can be recovered</w:t>
      </w:r>
      <w:r w:rsidR="003C3CAD">
        <w:t xml:space="preserve">!  </w:t>
      </w:r>
    </w:p>
    <w:p w14:paraId="6C4C94A4" w14:textId="431E5C23" w:rsidR="00A84D92" w:rsidRDefault="00A84D92" w:rsidP="00A84D92">
      <w:pPr>
        <w:spacing w:before="120" w:after="0" w:line="240" w:lineRule="auto"/>
        <w:ind w:firstLine="720"/>
        <w:jc w:val="both"/>
      </w:pPr>
      <w:r>
        <w:lastRenderedPageBreak/>
        <w:t>In the second scripture we come to the assembly in Colosse and there is a man there called Epaphras</w:t>
      </w:r>
      <w:r w:rsidR="009B2024">
        <w:t xml:space="preserve">.  </w:t>
      </w:r>
      <w:r>
        <w:t>Now Epaphras was a gifted man</w:t>
      </w:r>
      <w:r w:rsidR="009B2024">
        <w:t xml:space="preserve">.  </w:t>
      </w:r>
      <w:r>
        <w:t xml:space="preserve">Epaphras is referred to as a </w:t>
      </w:r>
      <w:r w:rsidR="004F26F1">
        <w:t>“</w:t>
      </w:r>
      <w:r>
        <w:t>faithful minister of Christ for you</w:t>
      </w:r>
      <w:r w:rsidR="004F26F1">
        <w:t>”</w:t>
      </w:r>
      <w:r>
        <w:t>, Col 1: 7</w:t>
      </w:r>
      <w:r w:rsidR="009B2024">
        <w:t xml:space="preserve">.  </w:t>
      </w:r>
      <w:r>
        <w:t>Apparently he was local in Colosse, but he is a minister, he is a preacher; in fact it would appear from the first reference to him in the first chapter that some at least may have been converted through Epaphras</w:t>
      </w:r>
      <w:r w:rsidR="009B2024">
        <w:t xml:space="preserve">.  </w:t>
      </w:r>
      <w:r>
        <w:t>They owed the fact that they were taught to Epaphras</w:t>
      </w:r>
      <w:r w:rsidR="009B2024">
        <w:t xml:space="preserve">.  </w:t>
      </w:r>
      <w:r>
        <w:t xml:space="preserve"> He was a teacher and a preacher and a minister, and he was local in Colosse</w:t>
      </w:r>
      <w:r w:rsidR="009B2024">
        <w:t xml:space="preserve">.  </w:t>
      </w:r>
      <w:r>
        <w:t>We have a number of preachers; we are thankful for every one of them</w:t>
      </w:r>
      <w:r w:rsidR="009B2024">
        <w:t xml:space="preserve">.  </w:t>
      </w:r>
      <w:r>
        <w:t>Epaphras would not take up the service of preaching as a mere duty</w:t>
      </w:r>
      <w:r w:rsidR="009B2024">
        <w:t xml:space="preserve">.  </w:t>
      </w:r>
      <w:r>
        <w:t>Sometimes when a brother is asked to preach he is very reluctant, he does not really want to preach and he is glad when it is over</w:t>
      </w:r>
      <w:r w:rsidR="009B2024">
        <w:t xml:space="preserve">.  </w:t>
      </w:r>
      <w:r>
        <w:t>That was not Epaphras</w:t>
      </w:r>
      <w:r w:rsidR="009B2024">
        <w:t xml:space="preserve">.  </w:t>
      </w:r>
      <w:r>
        <w:t>Epaphras was set to get results from his preaching</w:t>
      </w:r>
      <w:r w:rsidR="009B2024">
        <w:t xml:space="preserve">.  </w:t>
      </w:r>
      <w:r>
        <w:t>He was set to see the work of God progressing</w:t>
      </w:r>
      <w:r w:rsidR="009B2024">
        <w:t xml:space="preserve">.  </w:t>
      </w:r>
      <w:r>
        <w:t>He would be earnest and urgent in it; he would be prayerful about it</w:t>
      </w:r>
      <w:r w:rsidR="009B2024">
        <w:t xml:space="preserve">.  </w:t>
      </w:r>
      <w:r>
        <w:t>It certainly would be a duty to a preacher to preach, but it ought not to be merely a matter of duty, it ought to be a matter into which he would put his whole heart and soul</w:t>
      </w:r>
      <w:r w:rsidR="009B2024">
        <w:t xml:space="preserve">.  </w:t>
      </w:r>
      <w:r>
        <w:t>That, no doubt, was Epaphras here</w:t>
      </w:r>
      <w:r w:rsidR="009B2024">
        <w:t xml:space="preserve">.  </w:t>
      </w:r>
      <w:r>
        <w:t>We should be like him in the preaching</w:t>
      </w:r>
      <w:r w:rsidR="009B2024">
        <w:t xml:space="preserve">.  </w:t>
      </w:r>
      <w:r>
        <w:t>There should be heart and soul in it; there should not just be a nominal setting out of things but there should be urgency and definiteness and we should be looking for results</w:t>
      </w:r>
      <w:r w:rsidR="009B2024">
        <w:t xml:space="preserve">.  </w:t>
      </w:r>
      <w:r>
        <w:t>We can be formal and take up something and be glad it is over, and be glad of a little help maybe</w:t>
      </w:r>
      <w:r w:rsidR="009B2024">
        <w:t xml:space="preserve">.  </w:t>
      </w:r>
      <w:r>
        <w:t>There needs to be more devotion to this matter: whether it is preaching or giving a word in a ministry meeting or making a contribution in a reading or any kind of service on the principle of gift, there needs to be a certain devotedness in what is undertaken</w:t>
      </w:r>
      <w:r w:rsidR="009B2024">
        <w:t xml:space="preserve">.  </w:t>
      </w:r>
      <w:r>
        <w:t>Of course, God is sovereign and God can use anyone</w:t>
      </w:r>
      <w:r w:rsidR="009B2024">
        <w:t xml:space="preserve">.  </w:t>
      </w:r>
      <w:r>
        <w:t>Some have been converted through women preachers; we are glad when they are converted any way, but this matter of urgency and definiteness and devotion to service of this kind is important.</w:t>
      </w:r>
    </w:p>
    <w:p w14:paraId="50EF3670" w14:textId="2149D05F" w:rsidR="00A84D92" w:rsidRDefault="00A84D92" w:rsidP="00A84D92">
      <w:pPr>
        <w:spacing w:before="120" w:after="0" w:line="240" w:lineRule="auto"/>
        <w:ind w:firstLine="720"/>
        <w:jc w:val="both"/>
      </w:pPr>
      <w:r>
        <w:t xml:space="preserve">Paul in the first reference to Epaphras speaks about </w:t>
      </w:r>
      <w:r w:rsidR="004F26F1">
        <w:t>“</w:t>
      </w:r>
      <w:r>
        <w:t>the grace of God, in truth: even as ye learned from Epaphras</w:t>
      </w:r>
      <w:r w:rsidR="004F26F1">
        <w:t>”</w:t>
      </w:r>
      <w:r>
        <w:t>, chap 1: 6,</w:t>
      </w:r>
      <w:r w:rsidR="00F15663">
        <w:t xml:space="preserve"> </w:t>
      </w:r>
      <w:r>
        <w:t>7</w:t>
      </w:r>
      <w:r w:rsidR="009B2024">
        <w:t xml:space="preserve">.  </w:t>
      </w:r>
      <w:r>
        <w:t>These Colossians had come a good long way in the truth; Paul commends them as to how far they had come and, apparently, he gives some credit to Epaphras who was local amongst them</w:t>
      </w:r>
      <w:r w:rsidR="009B2024">
        <w:t xml:space="preserve">.  </w:t>
      </w:r>
      <w:r>
        <w:t>In our localities, what is our purpose, what is our outlook</w:t>
      </w:r>
      <w:r w:rsidR="003C3CAD">
        <w:t xml:space="preserve">?  </w:t>
      </w:r>
      <w:r>
        <w:t>How testing this is</w:t>
      </w:r>
      <w:r w:rsidR="003C3CAD">
        <w:t xml:space="preserve">!  </w:t>
      </w:r>
      <w:r>
        <w:t>If we are looking for prominence, be assured we will clash with somebody else</w:t>
      </w:r>
      <w:r w:rsidR="009B2024">
        <w:t xml:space="preserve">.  </w:t>
      </w:r>
      <w:r>
        <w:t xml:space="preserve">It says, </w:t>
      </w:r>
      <w:r w:rsidR="004F26F1">
        <w:t>“</w:t>
      </w:r>
      <w:r>
        <w:t xml:space="preserve">Epaphras, who is one of you, the bondman of Christ Jesus, salutes you, always combating earnestly for you in prayers, to the end that ye may </w:t>
      </w:r>
      <w:r>
        <w:lastRenderedPageBreak/>
        <w:t>stand perfect and complete in all the will of God</w:t>
      </w:r>
      <w:r w:rsidR="004F26F1">
        <w:t>”</w:t>
      </w:r>
      <w:r w:rsidR="009B2024">
        <w:t xml:space="preserve">.  </w:t>
      </w:r>
      <w:r>
        <w:t>What a fulness marked this man</w:t>
      </w:r>
      <w:r w:rsidR="003C3CAD">
        <w:t xml:space="preserve">!  </w:t>
      </w:r>
      <w:r>
        <w:t>What a fulness in his prayers</w:t>
      </w:r>
      <w:r w:rsidR="003C3CAD">
        <w:t xml:space="preserve">!  </w:t>
      </w:r>
      <w:r>
        <w:t>This fulness of purpose would colour all his activity in his own locality or wherever he was</w:t>
      </w:r>
      <w:r w:rsidR="009B2024">
        <w:t xml:space="preserve">.  </w:t>
      </w:r>
      <w:r>
        <w:t xml:space="preserve">Paul says in chapter 2, </w:t>
      </w:r>
      <w:r w:rsidR="004F26F1">
        <w:t>“</w:t>
      </w:r>
      <w:r>
        <w:t>For I would have you know what combat I have for you</w:t>
      </w:r>
      <w:r w:rsidR="004F26F1">
        <w:t>”</w:t>
      </w:r>
      <w:r>
        <w:t xml:space="preserve"> (v 1) and here is Epaphras in the same combat, </w:t>
      </w:r>
      <w:r w:rsidR="004F26F1">
        <w:t>“</w:t>
      </w:r>
      <w:r>
        <w:t>combating earnestly for you in prayers</w:t>
      </w:r>
      <w:r w:rsidR="004F26F1">
        <w:t>”</w:t>
      </w:r>
      <w:r>
        <w:t xml:space="preserve">, overcoming obstacles, set for the welfare of his brethren, </w:t>
      </w:r>
      <w:r w:rsidR="004F26F1">
        <w:t>“</w:t>
      </w:r>
      <w:r>
        <w:t>always combating earnestly for you in prayers, to the end that ye may stand perfect and complete in all the will of God</w:t>
      </w:r>
      <w:r w:rsidR="009B2024">
        <w:t xml:space="preserve">.  </w:t>
      </w:r>
      <w:r>
        <w:t xml:space="preserve"> For I bear him witness that he labours much for you, and them in Laodicea, and them in Hierapolis</w:t>
      </w:r>
      <w:r w:rsidR="004F26F1">
        <w:t>”</w:t>
      </w:r>
      <w:r w:rsidR="009B2024">
        <w:t xml:space="preserve">.  </w:t>
      </w:r>
      <w:r>
        <w:t>That is a minister in a locality</w:t>
      </w:r>
      <w:r w:rsidR="009B2024">
        <w:t xml:space="preserve">.  </w:t>
      </w:r>
      <w:r>
        <w:t xml:space="preserve">We should thank God for everyone who has been given some measure of gift to help the saints, but to such I would say, be in this attitude of prayer, have this purpose, this outlook that Epaphras had, that the saints might stand </w:t>
      </w:r>
      <w:r w:rsidR="004F26F1">
        <w:t>“</w:t>
      </w:r>
      <w:r>
        <w:t>perfect and complete in all the will of God</w:t>
      </w:r>
      <w:r w:rsidR="004F26F1">
        <w:t>”</w:t>
      </w:r>
      <w:r>
        <w:t xml:space="preserve"> or, as it may be read, </w:t>
      </w:r>
      <w:r w:rsidR="004F26F1">
        <w:t>‘</w:t>
      </w:r>
      <w:r>
        <w:t>in every will of God</w:t>
      </w:r>
      <w:r w:rsidR="004F26F1">
        <w:t>’</w:t>
      </w:r>
      <w:r w:rsidR="009B2024">
        <w:t xml:space="preserve">.  </w:t>
      </w:r>
      <w:r>
        <w:t>That must involve that Epaphras himself was entirely committed to all the will of God</w:t>
      </w:r>
      <w:r w:rsidR="009B2024">
        <w:t xml:space="preserve">.  </w:t>
      </w:r>
      <w:r>
        <w:t>He would not be able to help others into what he was not in himself</w:t>
      </w:r>
      <w:r w:rsidR="009B2024">
        <w:t xml:space="preserve">.  </w:t>
      </w:r>
      <w:r>
        <w:t>He must, in the place, have represented something of this purpose, which was really God</w:t>
      </w:r>
      <w:r w:rsidR="00D70FC7">
        <w:t>’</w:t>
      </w:r>
      <w:r>
        <w:t>s purpose for them, and certainly Paul</w:t>
      </w:r>
      <w:r w:rsidR="004F26F1">
        <w:t>’</w:t>
      </w:r>
      <w:r>
        <w:t>s purpose for them.</w:t>
      </w:r>
    </w:p>
    <w:p w14:paraId="04083F08" w14:textId="774268D1" w:rsidR="00A84D92" w:rsidRDefault="00A84D92" w:rsidP="00A84D92">
      <w:pPr>
        <w:spacing w:before="120" w:after="0" w:line="240" w:lineRule="auto"/>
        <w:ind w:firstLine="720"/>
        <w:jc w:val="both"/>
      </w:pPr>
      <w:r>
        <w:t>Now in Acts 20 it is not a question of gift; it is a matter of eldership</w:t>
      </w:r>
      <w:r w:rsidR="009B2024">
        <w:t xml:space="preserve">.  </w:t>
      </w:r>
      <w:r>
        <w:t>Paul sent over for the elders at Ephesus</w:t>
      </w:r>
      <w:r w:rsidR="009B2024">
        <w:t xml:space="preserve">.  </w:t>
      </w:r>
      <w:r>
        <w:t>These were persons in the locality at Ephesus who took on responsibility</w:t>
      </w:r>
      <w:r w:rsidR="009B2024">
        <w:t xml:space="preserve">.  </w:t>
      </w:r>
      <w:r>
        <w:t>In the time of Acts 20 such persons were appointed to exercise oversight</w:t>
      </w:r>
      <w:r w:rsidR="009B2024">
        <w:t xml:space="preserve">.  </w:t>
      </w:r>
      <w:r>
        <w:t>They were called overseers or elders</w:t>
      </w:r>
      <w:r w:rsidR="009B2024">
        <w:t xml:space="preserve">.  </w:t>
      </w:r>
      <w:r>
        <w:t>Now, this is a most important feature to be found in our localities</w:t>
      </w:r>
      <w:r w:rsidR="009B2024">
        <w:t xml:space="preserve">.  </w:t>
      </w:r>
      <w:r>
        <w:t>They are not appointed today, they are not official; nevertheless the element of overseership is a very important feature to be in every locality</w:t>
      </w:r>
      <w:r w:rsidR="009B2024">
        <w:t xml:space="preserve">.  </w:t>
      </w:r>
      <w:r>
        <w:t>Paul in this chapter speaks of himself as having been among them for three years</w:t>
      </w:r>
      <w:r w:rsidR="009B2024">
        <w:t xml:space="preserve">.  </w:t>
      </w:r>
      <w:r>
        <w:t>He calls attention to himself as an example to these overseers</w:t>
      </w:r>
      <w:r w:rsidR="009B2024">
        <w:t xml:space="preserve">.  </w:t>
      </w:r>
      <w:r>
        <w:t>He was a model for them and he puts it on these overseers to continue as he had been among them</w:t>
      </w:r>
      <w:r w:rsidR="009B2024">
        <w:t xml:space="preserve">.  </w:t>
      </w:r>
      <w:r>
        <w:t>How Paul was among the saints in Ephesus is a very high level indeed, but he puts it on these overseers to continue the service he had exercised among them for three years</w:t>
      </w:r>
      <w:r w:rsidR="009B2024">
        <w:t xml:space="preserve">.  </w:t>
      </w:r>
      <w:r>
        <w:t xml:space="preserve">They are called elders in verse 17: </w:t>
      </w:r>
      <w:r w:rsidR="004F26F1">
        <w:t>“</w:t>
      </w:r>
      <w:r>
        <w:t>he called over to him the elders of the assembly</w:t>
      </w:r>
      <w:r w:rsidR="004F26F1">
        <w:t>”</w:t>
      </w:r>
      <w:r>
        <w:t xml:space="preserve"> at Ephesus; and they are called overseers in verse 28</w:t>
      </w:r>
      <w:r w:rsidR="009B2024">
        <w:t xml:space="preserve">.  </w:t>
      </w:r>
      <w:r>
        <w:t>We do not have appointed official elders now, but every locality is to have the feature of elderhood and overseership</w:t>
      </w:r>
      <w:r w:rsidR="009B2024">
        <w:t xml:space="preserve">.  </w:t>
      </w:r>
      <w:r>
        <w:t xml:space="preserve">Elders in cities are not mentioned singly in the New Testament; they are mentioned as together, persons who would carry responsibility and be concerned for the spiritual welfare of the local brethren, because </w:t>
      </w:r>
      <w:r>
        <w:lastRenderedPageBreak/>
        <w:t>overseership or eldership applies to service locally</w:t>
      </w:r>
      <w:r w:rsidR="009B2024">
        <w:t xml:space="preserve">.  </w:t>
      </w:r>
      <w:r>
        <w:t>They are not necessarily gifted although they might be gifted persons</w:t>
      </w:r>
      <w:r w:rsidR="009B2024">
        <w:t xml:space="preserve">.  </w:t>
      </w:r>
      <w:r>
        <w:t>They are persons who hold office and yet not officially, persons who would be answerable to God, answerable to the Lord for the welfare of their local brethren</w:t>
      </w:r>
      <w:r w:rsidR="009B2024">
        <w:t xml:space="preserve">.  </w:t>
      </w:r>
      <w:r>
        <w:t xml:space="preserve">So Paul says </w:t>
      </w:r>
      <w:r w:rsidR="004F26F1">
        <w:t>“</w:t>
      </w:r>
      <w:r>
        <w:t>Take heed therefore to yourselves</w:t>
      </w:r>
      <w:r w:rsidR="004F26F1">
        <w:t>”</w:t>
      </w:r>
      <w:r w:rsidR="009B2024">
        <w:t xml:space="preserve">.  </w:t>
      </w:r>
      <w:r>
        <w:t>How important that is</w:t>
      </w:r>
      <w:r w:rsidR="003C3CAD">
        <w:t xml:space="preserve">!  </w:t>
      </w:r>
      <w:r w:rsidR="004F26F1">
        <w:t>“</w:t>
      </w:r>
      <w:r>
        <w:t>Take heed therefore to yourselves, and to all the flock, wherein the Holy Spirit has set you as overseers, to shepherd the assembly of God, which he has purchased with the blood of his own</w:t>
      </w:r>
      <w:r w:rsidR="004F26F1">
        <w:t>”</w:t>
      </w:r>
      <w:r w:rsidR="009B2024">
        <w:t xml:space="preserve">.  </w:t>
      </w:r>
      <w:r>
        <w:t xml:space="preserve"> That was Paul</w:t>
      </w:r>
      <w:r w:rsidR="004F26F1">
        <w:t>’</w:t>
      </w:r>
      <w:r>
        <w:t>s own estimate of the assembly, Paul</w:t>
      </w:r>
      <w:r w:rsidR="004F26F1">
        <w:t>’</w:t>
      </w:r>
      <w:r>
        <w:t>s own estimate of the saints at Ephesus</w:t>
      </w:r>
      <w:r w:rsidR="009B2024">
        <w:t xml:space="preserve">.  </w:t>
      </w:r>
      <w:r>
        <w:t>It is the secret behind the activity and labours of Paul in that city</w:t>
      </w:r>
      <w:r w:rsidR="009B2024">
        <w:t xml:space="preserve">.  </w:t>
      </w:r>
      <w:r>
        <w:t>Why did he expend himself so much</w:t>
      </w:r>
      <w:r w:rsidR="003C3CAD">
        <w:t xml:space="preserve">?  </w:t>
      </w:r>
      <w:r>
        <w:t xml:space="preserve">He speaks about </w:t>
      </w:r>
      <w:r w:rsidR="004F26F1">
        <w:t>“</w:t>
      </w:r>
      <w:r>
        <w:t>night and day</w:t>
      </w:r>
      <w:r w:rsidR="004F26F1">
        <w:t>”</w:t>
      </w:r>
      <w:r>
        <w:t xml:space="preserve"> (v 31), </w:t>
      </w:r>
      <w:r w:rsidR="004F26F1">
        <w:t>“</w:t>
      </w:r>
      <w:r>
        <w:t>with all lowliness</w:t>
      </w:r>
      <w:r w:rsidR="004F26F1">
        <w:t>”</w:t>
      </w:r>
      <w:r w:rsidR="002B0CB7">
        <w:t xml:space="preserve">, </w:t>
      </w:r>
      <w:r>
        <w:t>v 19</w:t>
      </w:r>
      <w:r w:rsidR="009B2024">
        <w:t xml:space="preserve">.  </w:t>
      </w:r>
      <w:r>
        <w:t xml:space="preserve">He speaks about teaching you </w:t>
      </w:r>
      <w:r w:rsidR="004F26F1">
        <w:t>“</w:t>
      </w:r>
      <w:r>
        <w:t>publicly and in every house</w:t>
      </w:r>
      <w:r w:rsidR="004F26F1">
        <w:t>”</w:t>
      </w:r>
      <w:r w:rsidR="009A44D6">
        <w:t xml:space="preserve">, </w:t>
      </w:r>
      <w:r>
        <w:t>v 20</w:t>
      </w:r>
      <w:r w:rsidR="009B2024">
        <w:t xml:space="preserve">.  </w:t>
      </w:r>
      <w:r>
        <w:t>How extensive and devoted was his service</w:t>
      </w:r>
      <w:r w:rsidR="003C3CAD">
        <w:t xml:space="preserve">!  </w:t>
      </w:r>
      <w:r>
        <w:t>What was the secret of Paul</w:t>
      </w:r>
      <w:r w:rsidR="004F26F1">
        <w:t>’</w:t>
      </w:r>
      <w:r>
        <w:t>s service</w:t>
      </w:r>
      <w:r w:rsidR="003C3CAD">
        <w:t xml:space="preserve">?  </w:t>
      </w:r>
      <w:r>
        <w:t xml:space="preserve">It was his love for the assembly of God which God </w:t>
      </w:r>
      <w:r w:rsidR="004F26F1">
        <w:t>“</w:t>
      </w:r>
      <w:r>
        <w:t>has purchased with the blood of his own</w:t>
      </w:r>
      <w:r w:rsidR="004F26F1">
        <w:t>”</w:t>
      </w:r>
      <w:r w:rsidR="009B2024">
        <w:t xml:space="preserve">.  </w:t>
      </w:r>
      <w:r>
        <w:t>It is the level at which he viewed these saints at Ephesus and so did not spare himself in service for them</w:t>
      </w:r>
      <w:r w:rsidR="009B2024">
        <w:t xml:space="preserve">.  </w:t>
      </w:r>
      <w:r w:rsidR="004F26F1">
        <w:t>“</w:t>
      </w:r>
      <w:r>
        <w:t>For I know this, that there will come in amongst you after my departure grievous wolves, not sparing the flock; and from among your own selves shall rise up men speaking perverted things to draw away the disciples after them</w:t>
      </w:r>
      <w:r w:rsidR="004F26F1">
        <w:t>”</w:t>
      </w:r>
      <w:r w:rsidR="009B2024">
        <w:t xml:space="preserve">.  </w:t>
      </w:r>
      <w:r w:rsidR="004F26F1">
        <w:t>“</w:t>
      </w:r>
      <w:r>
        <w:t>From among your own selves</w:t>
      </w:r>
      <w:r w:rsidR="004F26F1">
        <w:t>”</w:t>
      </w:r>
      <w:r w:rsidR="009B2024">
        <w:t>—</w:t>
      </w:r>
      <w:r>
        <w:t>from amongst these very overseers he was addressing he saw what could come in, how Satan could come in and spoil that work at Ephesus, which, of course, he did</w:t>
      </w:r>
      <w:r w:rsidR="009B2024">
        <w:t xml:space="preserve">.  </w:t>
      </w:r>
      <w:r>
        <w:t>Paul parts with them at the end of this chapter 20</w:t>
      </w:r>
      <w:r w:rsidR="009B2024">
        <w:t xml:space="preserve">.  </w:t>
      </w:r>
      <w:r>
        <w:t>The next they would hear from Paul would be the Ephesian letter, written from Paul in prison, containing three chapters of the glory and dignity of their calling, and three chapter of exhortation that they should walk worthy of the calling wherewith they had been called</w:t>
      </w:r>
      <w:r w:rsidR="009B2024">
        <w:t xml:space="preserve">.  </w:t>
      </w:r>
      <w:r>
        <w:t>The next letter they received, according to the scriptural record, was by John from the Lord Himself</w:t>
      </w:r>
      <w:r w:rsidR="009B2024">
        <w:t xml:space="preserve">.  </w:t>
      </w:r>
      <w:r>
        <w:t xml:space="preserve">The externals were still all right at Ephesus, externals went on as if everything were all right, but the Lord says </w:t>
      </w:r>
      <w:r w:rsidR="004F26F1">
        <w:t>“</w:t>
      </w:r>
      <w:r>
        <w:t>I have against thee, that thou hast left thy first love</w:t>
      </w:r>
      <w:r w:rsidR="004F26F1">
        <w:t>”</w:t>
      </w:r>
      <w:r>
        <w:t>, Rev 2: 4</w:t>
      </w:r>
      <w:r w:rsidR="009B2024">
        <w:t xml:space="preserve">.  </w:t>
      </w:r>
      <w:r>
        <w:t>The pristine freshness of what was set up in Ephesus was left</w:t>
      </w:r>
      <w:r w:rsidR="009B2024">
        <w:t xml:space="preserve">.  </w:t>
      </w:r>
      <w:r>
        <w:t>The Lord saw the decline and fall of this very assembly here at Ephesus</w:t>
      </w:r>
      <w:r w:rsidR="009B2024">
        <w:t xml:space="preserve">.  </w:t>
      </w:r>
      <w:r>
        <w:t>Now Paul lays the responsibility here on these overseers</w:t>
      </w:r>
      <w:r w:rsidR="009B2024">
        <w:t xml:space="preserve">.  </w:t>
      </w:r>
      <w:r>
        <w:t>You will notice that, when the Lord sends by John the letter to Ephesus, it is the angel who is addressed, the responsible element; it is in principle this overseeing element that is addressed as held responsible by the Lord for the state of the locality.</w:t>
      </w:r>
    </w:p>
    <w:p w14:paraId="4B66CF4D" w14:textId="5B0F3B66" w:rsidR="00A84D92" w:rsidRPr="00F27DE2" w:rsidRDefault="00A84D92" w:rsidP="00A84D92">
      <w:pPr>
        <w:spacing w:before="120" w:after="0" w:line="240" w:lineRule="auto"/>
        <w:ind w:firstLine="720"/>
        <w:jc w:val="both"/>
      </w:pPr>
      <w:r>
        <w:lastRenderedPageBreak/>
        <w:t>This matter of eldership is a most important thing</w:t>
      </w:r>
      <w:r w:rsidR="009B2024">
        <w:t xml:space="preserve">.  </w:t>
      </w:r>
      <w:r>
        <w:t>We have had examples of how the saints ought to be served, the level at which they ought to be served</w:t>
      </w:r>
      <w:r w:rsidR="009B2024">
        <w:t xml:space="preserve">.  </w:t>
      </w:r>
      <w:r>
        <w:t>It is not official, but it is a very necessary service in every locality that some persons should undertake</w:t>
      </w:r>
      <w:r w:rsidR="009B2024">
        <w:t xml:space="preserve">.  </w:t>
      </w:r>
      <w:r>
        <w:t xml:space="preserve">He says </w:t>
      </w:r>
      <w:r w:rsidR="004F26F1">
        <w:t>“</w:t>
      </w:r>
      <w:r>
        <w:t>Wherefore watch</w:t>
      </w:r>
      <w:r w:rsidR="004F26F1">
        <w:t>”</w:t>
      </w:r>
      <w:r w:rsidR="009B2024">
        <w:t xml:space="preserve">.  </w:t>
      </w:r>
      <w:r>
        <w:t>Watchfulness is one of the activities of the overseers</w:t>
      </w:r>
      <w:r w:rsidR="009B2024">
        <w:t xml:space="preserve">.  </w:t>
      </w:r>
      <w:r>
        <w:t>We need to maintain watchfulness in our localities that things do not come in that ought not to come in, and exercises do not drag on that ought not to drag on</w:t>
      </w:r>
      <w:r w:rsidR="009B2024">
        <w:t xml:space="preserve">.  </w:t>
      </w:r>
      <w:r>
        <w:t xml:space="preserve">The principle of overseership is how government and control take place locally, how authority is exercised; of course, exercised in grace but nevertheless there is to be authority that things are not allowed to come in that ought not to come in and things are not allowed to drag on </w:t>
      </w:r>
      <w:r w:rsidR="009A44D6">
        <w:t>w</w:t>
      </w:r>
      <w:r>
        <w:t>hich ought not to drag on</w:t>
      </w:r>
      <w:r w:rsidR="009B2024">
        <w:t xml:space="preserve">.  </w:t>
      </w:r>
      <w:r>
        <w:t>Paul lays the whole weight of it on the overseers</w:t>
      </w:r>
      <w:r w:rsidR="009B2024">
        <w:t xml:space="preserve">.  </w:t>
      </w:r>
      <w:r w:rsidR="004F26F1">
        <w:t>“</w:t>
      </w:r>
      <w:r>
        <w:t>Wherefore watch, remembering that for three years night and day, I ceased not admonishing each one of you with tears</w:t>
      </w:r>
      <w:r w:rsidR="004F26F1">
        <w:t>”</w:t>
      </w:r>
      <w:r w:rsidR="009B2024">
        <w:t xml:space="preserve">.  </w:t>
      </w:r>
      <w:r>
        <w:t>Dear Mr Parker referred to this scripture at Buckie about admonishing each one of you, no doubt including young persons</w:t>
      </w:r>
      <w:r w:rsidR="009B2024">
        <w:t xml:space="preserve">.  </w:t>
      </w:r>
      <w:r>
        <w:t>He spoke about a young man in Ephesus who might have been fond of sport</w:t>
      </w:r>
      <w:r w:rsidR="009B2024">
        <w:t xml:space="preserve">.  </w:t>
      </w:r>
      <w:r>
        <w:t>Paul would get alongside him and admonish him with tears, wean him from his love of sport or whatever it may be to something more worthy of a believer</w:t>
      </w:r>
      <w:r w:rsidR="009B2024">
        <w:t xml:space="preserve">.  </w:t>
      </w:r>
      <w:r>
        <w:t>How varied is the work of the overseer</w:t>
      </w:r>
      <w:r w:rsidR="009B2024">
        <w:t xml:space="preserve">.  </w:t>
      </w:r>
      <w:r>
        <w:t>I suppose we all come short in this service</w:t>
      </w:r>
      <w:r w:rsidR="009B2024">
        <w:t xml:space="preserve">.  </w:t>
      </w:r>
      <w:r>
        <w:t>It is nevertheless a very necessary service</w:t>
      </w:r>
      <w:r w:rsidR="009B2024">
        <w:t xml:space="preserve">.  </w:t>
      </w:r>
      <w:r>
        <w:t>I suppose the responsibility for the collapse of Ephesus lay somewhat on the overseers</w:t>
      </w:r>
      <w:r w:rsidR="009B2024">
        <w:t xml:space="preserve">.  </w:t>
      </w:r>
      <w:r>
        <w:t>Paul was very definite with them</w:t>
      </w:r>
      <w:r w:rsidR="009B2024">
        <w:t xml:space="preserve">.  </w:t>
      </w:r>
      <w:r>
        <w:t>He saw what could come in and he lays the weight of responsibility on them</w:t>
      </w:r>
      <w:r w:rsidR="009B2024">
        <w:t xml:space="preserve">.  </w:t>
      </w:r>
      <w:r>
        <w:t>Some persons have to accept responsibility in localities for, in a certain sense, the Lord leaves things in our hands</w:t>
      </w:r>
      <w:r w:rsidR="009B2024">
        <w:t xml:space="preserve">.  </w:t>
      </w:r>
      <w:r>
        <w:t>You may say, He is in control</w:t>
      </w:r>
      <w:r w:rsidR="009B2024">
        <w:t xml:space="preserve">.  </w:t>
      </w:r>
      <w:r>
        <w:t>He is, but He commits certain things to us and leaves them in our hands</w:t>
      </w:r>
      <w:r w:rsidR="009B2024">
        <w:t xml:space="preserve">.  </w:t>
      </w:r>
      <w:r>
        <w:t>The question is, are things prospering in our hands or is the enemy getting in</w:t>
      </w:r>
      <w:r w:rsidR="003C3CAD">
        <w:t xml:space="preserve">?  </w:t>
      </w:r>
      <w:r w:rsidR="004F26F1">
        <w:t>“</w:t>
      </w:r>
      <w:r>
        <w:t>I ceased not admonishing each one of you with tears</w:t>
      </w:r>
      <w:r w:rsidR="009B2024">
        <w:t xml:space="preserve">.  </w:t>
      </w:r>
      <w:r>
        <w:t>And now I commit you to God, and to the word of his grace, which is able to build you up and give to you an inheritance among all the sanctified</w:t>
      </w:r>
      <w:r w:rsidR="009B2024">
        <w:t xml:space="preserve">.  </w:t>
      </w:r>
      <w:r>
        <w:t>I have coveted the silver or gold or clothing of no one</w:t>
      </w:r>
      <w:r w:rsidR="004F26F1">
        <w:t>”</w:t>
      </w:r>
      <w:r w:rsidR="009B2024">
        <w:t xml:space="preserve">.  </w:t>
      </w:r>
      <w:r>
        <w:t>What a servant Paul was; he coveted nothing, not even their admiration, not even a place of honour among them</w:t>
      </w:r>
      <w:r w:rsidR="009B2024">
        <w:t xml:space="preserve">.  </w:t>
      </w:r>
      <w:r>
        <w:t xml:space="preserve">Paul coveted nothing, but was committed to the </w:t>
      </w:r>
      <w:r w:rsidRPr="00F27DE2">
        <w:t>welfare of these saints there for three years</w:t>
      </w:r>
      <w:r w:rsidR="009B2024" w:rsidRPr="00F27DE2">
        <w:t xml:space="preserve">.  </w:t>
      </w:r>
      <w:r w:rsidRPr="00F27DE2">
        <w:t>Then, as I said before, he puts the whole weight on these overseers in Ephesus.</w:t>
      </w:r>
    </w:p>
    <w:p w14:paraId="4F320AD8" w14:textId="77777777" w:rsidR="00C46821" w:rsidRPr="00F27DE2" w:rsidRDefault="00C46821" w:rsidP="00C46821">
      <w:pPr>
        <w:spacing w:before="120" w:after="0" w:line="240" w:lineRule="auto"/>
        <w:ind w:firstLine="720"/>
        <w:jc w:val="both"/>
      </w:pPr>
    </w:p>
    <w:p w14:paraId="422B9C0F" w14:textId="75BE2F9F" w:rsidR="00A84D92" w:rsidRDefault="00A84D92" w:rsidP="00C46821">
      <w:pPr>
        <w:spacing w:before="120" w:after="0" w:line="240" w:lineRule="auto"/>
        <w:ind w:firstLine="720"/>
        <w:jc w:val="both"/>
      </w:pPr>
      <w:r w:rsidRPr="00F27DE2">
        <w:lastRenderedPageBreak/>
        <w:t xml:space="preserve">May the </w:t>
      </w:r>
      <w:r>
        <w:t>Lord help us in our households locally</w:t>
      </w:r>
      <w:r w:rsidR="003C3CAD">
        <w:t xml:space="preserve">!  </w:t>
      </w:r>
      <w:r>
        <w:t>May the Lord help every one of us who preaches or does anything on the principle of gift, and may there be overseers working, exercised amongst us for God</w:t>
      </w:r>
      <w:r w:rsidR="004F26F1">
        <w:t>’</w:t>
      </w:r>
      <w:r>
        <w:t>s glory</w:t>
      </w:r>
      <w:r w:rsidR="003C3CAD">
        <w:t xml:space="preserve">!  </w:t>
      </w:r>
    </w:p>
    <w:p w14:paraId="1E0EB22F" w14:textId="77777777" w:rsidR="00A84D92" w:rsidRDefault="00A84D92" w:rsidP="00A84D92">
      <w:pPr>
        <w:spacing w:before="120" w:after="0" w:line="240" w:lineRule="auto"/>
        <w:jc w:val="both"/>
      </w:pPr>
    </w:p>
    <w:p w14:paraId="34D67A89" w14:textId="77777777" w:rsidR="00A84D92" w:rsidRPr="00A84D92" w:rsidRDefault="00A84D92" w:rsidP="00A84D92">
      <w:pPr>
        <w:spacing w:before="120" w:after="0" w:line="240" w:lineRule="auto"/>
        <w:jc w:val="both"/>
        <w:rPr>
          <w:b/>
          <w:bCs/>
        </w:rPr>
      </w:pPr>
      <w:r w:rsidRPr="00A84D92">
        <w:rPr>
          <w:b/>
          <w:bCs/>
        </w:rPr>
        <w:t xml:space="preserve">EDINBURGH </w:t>
      </w:r>
    </w:p>
    <w:p w14:paraId="1A6AF316" w14:textId="17419199" w:rsidR="00A84D92" w:rsidRPr="00A84D92" w:rsidRDefault="00A84D92" w:rsidP="00A84D92">
      <w:pPr>
        <w:spacing w:before="120" w:after="0" w:line="240" w:lineRule="auto"/>
        <w:jc w:val="both"/>
        <w:rPr>
          <w:b/>
          <w:bCs/>
        </w:rPr>
      </w:pPr>
      <w:r w:rsidRPr="00A84D92">
        <w:rPr>
          <w:b/>
          <w:bCs/>
        </w:rPr>
        <w:t>1</w:t>
      </w:r>
      <w:r w:rsidRPr="00A84D92">
        <w:rPr>
          <w:b/>
          <w:bCs/>
          <w:vertAlign w:val="superscript"/>
        </w:rPr>
        <w:t>st</w:t>
      </w:r>
      <w:r>
        <w:rPr>
          <w:b/>
          <w:bCs/>
        </w:rPr>
        <w:t xml:space="preserve"> </w:t>
      </w:r>
      <w:r w:rsidRPr="00A84D92">
        <w:rPr>
          <w:b/>
          <w:bCs/>
        </w:rPr>
        <w:t>January 1975</w:t>
      </w:r>
    </w:p>
    <w:p w14:paraId="2FF9C559" w14:textId="77777777" w:rsidR="00A84D92" w:rsidRPr="00FD428C" w:rsidRDefault="00A84D92" w:rsidP="00A84D92">
      <w:pPr>
        <w:spacing w:before="120" w:after="0" w:line="240" w:lineRule="auto"/>
        <w:jc w:val="center"/>
        <w:rPr>
          <w:rFonts w:cs="Times New Roman"/>
          <w:bCs/>
          <w:szCs w:val="24"/>
        </w:rPr>
      </w:pPr>
      <w:r w:rsidRPr="00FD428C">
        <w:rPr>
          <w:rFonts w:cs="Times New Roman"/>
          <w:bCs/>
          <w:szCs w:val="24"/>
        </w:rPr>
        <w:t>_____________________</w:t>
      </w:r>
    </w:p>
    <w:p w14:paraId="5438CC73" w14:textId="77777777" w:rsidR="00A84D92" w:rsidRDefault="00A84D92">
      <w:pPr>
        <w:rPr>
          <w:rFonts w:eastAsiaTheme="majorEastAsia" w:cstheme="majorBidi"/>
          <w:b/>
          <w:sz w:val="28"/>
          <w:szCs w:val="32"/>
        </w:rPr>
      </w:pPr>
      <w:r>
        <w:br w:type="page"/>
      </w:r>
    </w:p>
    <w:p w14:paraId="2EC6715C" w14:textId="7D3DF362" w:rsidR="002041ED" w:rsidRPr="002041ED" w:rsidRDefault="002041ED" w:rsidP="00A84D92">
      <w:pPr>
        <w:pStyle w:val="Heading1"/>
        <w:spacing w:before="120" w:line="240" w:lineRule="auto"/>
        <w:jc w:val="both"/>
      </w:pPr>
      <w:bookmarkStart w:id="25" w:name="_Toc26879108"/>
      <w:bookmarkStart w:id="26" w:name="_Toc35685463"/>
      <w:r w:rsidRPr="002041ED">
        <w:lastRenderedPageBreak/>
        <w:t>INQUIRY</w:t>
      </w:r>
      <w:bookmarkEnd w:id="25"/>
      <w:bookmarkEnd w:id="26"/>
    </w:p>
    <w:p w14:paraId="75EE2AE8" w14:textId="77777777" w:rsidR="002041ED" w:rsidRDefault="002041ED" w:rsidP="00C22811">
      <w:pPr>
        <w:spacing w:before="120" w:after="0" w:line="240" w:lineRule="auto"/>
        <w:jc w:val="both"/>
        <w:rPr>
          <w:rFonts w:cs="Times New Roman"/>
          <w:b/>
          <w:bCs/>
        </w:rPr>
      </w:pPr>
      <w:r w:rsidRPr="002041ED">
        <w:rPr>
          <w:rFonts w:cs="Times New Roman"/>
          <w:b/>
          <w:bCs/>
        </w:rPr>
        <w:t>Luke 2: 46-51</w:t>
      </w:r>
    </w:p>
    <w:p w14:paraId="46513254" w14:textId="77777777" w:rsidR="002041ED" w:rsidRDefault="002041ED" w:rsidP="00C22811">
      <w:pPr>
        <w:spacing w:after="0" w:line="240" w:lineRule="auto"/>
        <w:jc w:val="both"/>
        <w:rPr>
          <w:rFonts w:cs="Times New Roman"/>
          <w:b/>
          <w:bCs/>
        </w:rPr>
      </w:pPr>
      <w:r w:rsidRPr="002041ED">
        <w:rPr>
          <w:rFonts w:cs="Times New Roman"/>
          <w:b/>
          <w:bCs/>
        </w:rPr>
        <w:t>Psalm 27: 4</w:t>
      </w:r>
    </w:p>
    <w:p w14:paraId="15A82C1D" w14:textId="77777777" w:rsidR="002041ED" w:rsidRDefault="002041ED" w:rsidP="00C22811">
      <w:pPr>
        <w:spacing w:after="0" w:line="240" w:lineRule="auto"/>
        <w:jc w:val="both"/>
        <w:rPr>
          <w:rFonts w:cs="Times New Roman"/>
          <w:b/>
          <w:bCs/>
        </w:rPr>
      </w:pPr>
      <w:r w:rsidRPr="002041ED">
        <w:rPr>
          <w:rFonts w:cs="Times New Roman"/>
          <w:b/>
          <w:bCs/>
        </w:rPr>
        <w:t>Isaiah 21: 11,12</w:t>
      </w:r>
    </w:p>
    <w:p w14:paraId="6F0A105A" w14:textId="31D00DA4" w:rsidR="002041ED" w:rsidRPr="002041ED" w:rsidRDefault="002041ED" w:rsidP="00C22811">
      <w:pPr>
        <w:spacing w:after="0" w:line="240" w:lineRule="auto"/>
        <w:jc w:val="both"/>
        <w:rPr>
          <w:rFonts w:cs="Times New Roman"/>
          <w:b/>
          <w:bCs/>
        </w:rPr>
      </w:pPr>
      <w:r w:rsidRPr="002041ED">
        <w:rPr>
          <w:rFonts w:cs="Times New Roman"/>
          <w:b/>
          <w:bCs/>
        </w:rPr>
        <w:t>2 Samuel 20: 15-20</w:t>
      </w:r>
    </w:p>
    <w:p w14:paraId="70222D33" w14:textId="14F31D09" w:rsidR="002041ED" w:rsidRPr="002041ED" w:rsidRDefault="002041ED" w:rsidP="00C22811">
      <w:pPr>
        <w:spacing w:before="120" w:after="0" w:line="240" w:lineRule="auto"/>
        <w:ind w:firstLine="720"/>
        <w:jc w:val="both"/>
        <w:rPr>
          <w:rFonts w:cs="Times New Roman"/>
        </w:rPr>
      </w:pPr>
      <w:r w:rsidRPr="002041ED">
        <w:rPr>
          <w:rFonts w:cs="Times New Roman"/>
        </w:rPr>
        <w:t>These scriptures present the importance of inquiry</w:t>
      </w:r>
      <w:r w:rsidR="009B2024">
        <w:rPr>
          <w:rFonts w:cs="Times New Roman"/>
        </w:rPr>
        <w:t xml:space="preserve">.  </w:t>
      </w:r>
      <w:r w:rsidRPr="002041ED">
        <w:rPr>
          <w:rFonts w:cs="Times New Roman"/>
        </w:rPr>
        <w:t>It is a feature that is proper to manhood according to God</w:t>
      </w:r>
      <w:r w:rsidR="009B2024">
        <w:rPr>
          <w:rFonts w:cs="Times New Roman"/>
        </w:rPr>
        <w:t xml:space="preserve">.  </w:t>
      </w:r>
      <w:r w:rsidRPr="002041ED">
        <w:rPr>
          <w:rFonts w:cs="Times New Roman"/>
        </w:rPr>
        <w:t>The attitude of inquiry involves dependence, it includes the idea that we need to learn, and as long as we are here, no matter how old we are, we are always learning and we always need to learn</w:t>
      </w:r>
      <w:r w:rsidR="009B2024">
        <w:rPr>
          <w:rFonts w:cs="Times New Roman"/>
        </w:rPr>
        <w:t xml:space="preserve">.  </w:t>
      </w:r>
      <w:r w:rsidRPr="002041ED">
        <w:rPr>
          <w:rFonts w:cs="Times New Roman"/>
        </w:rPr>
        <w:t>If the trust that we were speaking of is rightly to be fulfilled by any of us there will be the need to maintain the attitude of inquiry</w:t>
      </w:r>
      <w:r w:rsidR="009B2024">
        <w:rPr>
          <w:rFonts w:cs="Times New Roman"/>
        </w:rPr>
        <w:t xml:space="preserve">.  </w:t>
      </w:r>
      <w:r w:rsidRPr="002041ED">
        <w:rPr>
          <w:rFonts w:cs="Times New Roman"/>
        </w:rPr>
        <w:t>We can be so fixed at times in our outlook and in our ideas, which is not proper to manhood</w:t>
      </w:r>
      <w:r w:rsidR="009B2024">
        <w:rPr>
          <w:rFonts w:cs="Times New Roman"/>
        </w:rPr>
        <w:t xml:space="preserve">.  </w:t>
      </w:r>
      <w:r w:rsidRPr="002041ED">
        <w:rPr>
          <w:rFonts w:cs="Times New Roman"/>
        </w:rPr>
        <w:t>The attitude of inquiry is a receptive attitude</w:t>
      </w:r>
      <w:r w:rsidR="009B2024">
        <w:rPr>
          <w:rFonts w:cs="Times New Roman"/>
        </w:rPr>
        <w:t xml:space="preserve">.  </w:t>
      </w:r>
      <w:r w:rsidRPr="002041ED">
        <w:rPr>
          <w:rFonts w:cs="Times New Roman"/>
        </w:rPr>
        <w:t>It is an attitude that would be ready to receive anything that God may say to us about any matter and is important for each one of us to maintain individually and locally when we come together</w:t>
      </w:r>
      <w:r w:rsidR="009B2024">
        <w:rPr>
          <w:rFonts w:cs="Times New Roman"/>
        </w:rPr>
        <w:t xml:space="preserve">.  </w:t>
      </w:r>
      <w:r w:rsidRPr="002041ED">
        <w:rPr>
          <w:rFonts w:cs="Times New Roman"/>
        </w:rPr>
        <w:t>There should be always with us the attitude of inquiry.</w:t>
      </w:r>
    </w:p>
    <w:p w14:paraId="6A2CFBEE" w14:textId="2A36DB63" w:rsidR="002041ED" w:rsidRPr="002041ED" w:rsidRDefault="002041ED" w:rsidP="00C22811">
      <w:pPr>
        <w:spacing w:before="120" w:after="0" w:line="240" w:lineRule="auto"/>
        <w:ind w:firstLine="720"/>
        <w:jc w:val="both"/>
        <w:rPr>
          <w:rFonts w:cs="Times New Roman"/>
        </w:rPr>
      </w:pPr>
      <w:r w:rsidRPr="002041ED">
        <w:rPr>
          <w:rFonts w:cs="Times New Roman"/>
        </w:rPr>
        <w:t>This attitude is very attractive when it is seen in the Lord Jesus Himself</w:t>
      </w:r>
      <w:r w:rsidR="009B2024">
        <w:rPr>
          <w:rFonts w:cs="Times New Roman"/>
        </w:rPr>
        <w:t xml:space="preserve">.  </w:t>
      </w:r>
      <w:r w:rsidRPr="002041ED">
        <w:rPr>
          <w:rFonts w:cs="Times New Roman"/>
        </w:rPr>
        <w:t>In this chapter two of the gospel of Luke we have presented to us Jesus as a boy of twelve with his parents</w:t>
      </w:r>
      <w:r w:rsidR="009B2024">
        <w:rPr>
          <w:rFonts w:cs="Times New Roman"/>
        </w:rPr>
        <w:t xml:space="preserve">.  </w:t>
      </w:r>
      <w:r w:rsidRPr="002041ED">
        <w:rPr>
          <w:rFonts w:cs="Times New Roman"/>
        </w:rPr>
        <w:t>Some here may be about twelve</w:t>
      </w:r>
      <w:r w:rsidR="009B2024">
        <w:rPr>
          <w:rFonts w:cs="Times New Roman"/>
        </w:rPr>
        <w:t xml:space="preserve">.  </w:t>
      </w:r>
      <w:r w:rsidRPr="002041ED">
        <w:rPr>
          <w:rFonts w:cs="Times New Roman"/>
        </w:rPr>
        <w:t>What a model Jesus is</w:t>
      </w:r>
      <w:r w:rsidR="003C3CAD">
        <w:rPr>
          <w:rFonts w:cs="Times New Roman"/>
        </w:rPr>
        <w:t xml:space="preserve">!  </w:t>
      </w:r>
      <w:r w:rsidRPr="002041ED">
        <w:rPr>
          <w:rFonts w:cs="Times New Roman"/>
        </w:rPr>
        <w:t>Young persons here, Jesus was once your age</w:t>
      </w:r>
      <w:r w:rsidR="009B2024">
        <w:rPr>
          <w:rFonts w:cs="Times New Roman"/>
        </w:rPr>
        <w:t xml:space="preserve">.  </w:t>
      </w:r>
      <w:r w:rsidRPr="002041ED">
        <w:rPr>
          <w:rFonts w:cs="Times New Roman"/>
        </w:rPr>
        <w:t>What a wonderful thing to contemplate Him here, perfect in flesh and blood condition, brought up at Nazareth, living in the household of His parents, and Jesus one of that household</w:t>
      </w:r>
      <w:r w:rsidR="009B2024">
        <w:rPr>
          <w:rFonts w:cs="Times New Roman"/>
        </w:rPr>
        <w:t xml:space="preserve">.  </w:t>
      </w:r>
      <w:r w:rsidRPr="002041ED">
        <w:rPr>
          <w:rFonts w:cs="Times New Roman"/>
        </w:rPr>
        <w:t>What an example for young persons in households</w:t>
      </w:r>
      <w:r w:rsidR="009B2024">
        <w:rPr>
          <w:rFonts w:cs="Times New Roman"/>
        </w:rPr>
        <w:t xml:space="preserve">.  </w:t>
      </w:r>
      <w:r w:rsidRPr="002041ED">
        <w:rPr>
          <w:rFonts w:cs="Times New Roman"/>
        </w:rPr>
        <w:t>Maybe sometimes they, as we all have, rebel against certain restrictions which are for our blessing to accept</w:t>
      </w:r>
      <w:r w:rsidR="009B2024">
        <w:rPr>
          <w:rFonts w:cs="Times New Roman"/>
        </w:rPr>
        <w:t xml:space="preserve">.  </w:t>
      </w:r>
      <w:r w:rsidRPr="002041ED">
        <w:rPr>
          <w:rFonts w:cs="Times New Roman"/>
        </w:rPr>
        <w:t>There were never any of these features with Jesus</w:t>
      </w:r>
      <w:r w:rsidR="009B2024">
        <w:rPr>
          <w:rFonts w:cs="Times New Roman"/>
        </w:rPr>
        <w:t xml:space="preserve">.  </w:t>
      </w:r>
      <w:r w:rsidRPr="002041ED">
        <w:rPr>
          <w:rFonts w:cs="Times New Roman"/>
        </w:rPr>
        <w:t>It was a poor household; when it came to a certain offering required, the offering of lesser value was offered (Luke 2: 24; Lev 12: 8) which would indicate that the household had not much material resource</w:t>
      </w:r>
      <w:r w:rsidR="009B2024">
        <w:rPr>
          <w:rFonts w:cs="Times New Roman"/>
        </w:rPr>
        <w:t xml:space="preserve">.  </w:t>
      </w:r>
      <w:r w:rsidRPr="002041ED">
        <w:rPr>
          <w:rFonts w:cs="Times New Roman"/>
        </w:rPr>
        <w:t>It would not be a home such as we live in, dear brethren</w:t>
      </w:r>
      <w:r w:rsidR="009B2024">
        <w:rPr>
          <w:rFonts w:cs="Times New Roman"/>
        </w:rPr>
        <w:t xml:space="preserve">.  </w:t>
      </w:r>
      <w:r w:rsidRPr="002041ED">
        <w:rPr>
          <w:rFonts w:cs="Times New Roman"/>
        </w:rPr>
        <w:t>His parents went up yearly at the feast of the Passover, and when Jesus was twelve years old they went up to Jerusalem according to the custom of the feast and the boy Jesus remained behind in Jerusalem</w:t>
      </w:r>
      <w:r w:rsidR="009B2024">
        <w:rPr>
          <w:rFonts w:cs="Times New Roman"/>
        </w:rPr>
        <w:t xml:space="preserve">.  </w:t>
      </w:r>
      <w:r w:rsidRPr="002041ED">
        <w:rPr>
          <w:rFonts w:cs="Times New Roman"/>
        </w:rPr>
        <w:t>Think of Jesus as a boy of twelve, already committed to His Father</w:t>
      </w:r>
      <w:r w:rsidR="004F26F1">
        <w:rPr>
          <w:rFonts w:cs="Times New Roman"/>
        </w:rPr>
        <w:t>’</w:t>
      </w:r>
      <w:r w:rsidRPr="002041ED">
        <w:rPr>
          <w:rFonts w:cs="Times New Roman"/>
        </w:rPr>
        <w:t>s business, rejoicing to go up to Jerusalem</w:t>
      </w:r>
      <w:r w:rsidR="009B2024">
        <w:rPr>
          <w:rFonts w:cs="Times New Roman"/>
        </w:rPr>
        <w:t xml:space="preserve">.  </w:t>
      </w:r>
      <w:r w:rsidRPr="002041ED">
        <w:rPr>
          <w:rFonts w:cs="Times New Roman"/>
        </w:rPr>
        <w:t>The psalmist said</w:t>
      </w:r>
      <w:r w:rsidR="00813E8E">
        <w:rPr>
          <w:rFonts w:cs="Times New Roman"/>
        </w:rPr>
        <w:t>,</w:t>
      </w:r>
      <w:r w:rsidRPr="002041ED">
        <w:rPr>
          <w:rFonts w:cs="Times New Roman"/>
        </w:rPr>
        <w:t xml:space="preserve"> </w:t>
      </w:r>
      <w:r w:rsidR="004F26F1">
        <w:rPr>
          <w:rFonts w:cs="Times New Roman"/>
        </w:rPr>
        <w:t>“</w:t>
      </w:r>
      <w:r w:rsidRPr="002041ED">
        <w:rPr>
          <w:rFonts w:cs="Times New Roman"/>
        </w:rPr>
        <w:t>I rejoiced when they said unto me, Let us go into the house of Jehovah</w:t>
      </w:r>
      <w:r w:rsidR="009B2024">
        <w:rPr>
          <w:rFonts w:cs="Times New Roman"/>
        </w:rPr>
        <w:t xml:space="preserve">.  </w:t>
      </w:r>
      <w:r w:rsidRPr="002041ED">
        <w:rPr>
          <w:rFonts w:cs="Times New Roman"/>
        </w:rPr>
        <w:t>Our feet shall stand within thy gates, O Jerusalem</w:t>
      </w:r>
      <w:r w:rsidR="004F26F1">
        <w:rPr>
          <w:rFonts w:cs="Times New Roman"/>
        </w:rPr>
        <w:t>”</w:t>
      </w:r>
      <w:r w:rsidRPr="002041ED">
        <w:rPr>
          <w:rFonts w:cs="Times New Roman"/>
        </w:rPr>
        <w:t>, Ps 122: 1,</w:t>
      </w:r>
      <w:r w:rsidR="009A44D6">
        <w:rPr>
          <w:rFonts w:cs="Times New Roman"/>
        </w:rPr>
        <w:t xml:space="preserve"> </w:t>
      </w:r>
      <w:r w:rsidRPr="002041ED">
        <w:rPr>
          <w:rFonts w:cs="Times New Roman"/>
        </w:rPr>
        <w:t>2</w:t>
      </w:r>
      <w:r w:rsidR="009B2024">
        <w:rPr>
          <w:rFonts w:cs="Times New Roman"/>
        </w:rPr>
        <w:t xml:space="preserve">.  </w:t>
      </w:r>
      <w:r w:rsidRPr="002041ED">
        <w:rPr>
          <w:rFonts w:cs="Times New Roman"/>
        </w:rPr>
        <w:t xml:space="preserve">Think of Jesus as a boy of twelve </w:t>
      </w:r>
      <w:r w:rsidRPr="002041ED">
        <w:rPr>
          <w:rFonts w:cs="Times New Roman"/>
        </w:rPr>
        <w:lastRenderedPageBreak/>
        <w:t>anticipating going up and His feet actually standing within the gates of Jerusalem</w:t>
      </w:r>
      <w:r w:rsidR="003C3CAD">
        <w:rPr>
          <w:rFonts w:cs="Times New Roman"/>
        </w:rPr>
        <w:t xml:space="preserve">!  </w:t>
      </w:r>
      <w:r w:rsidRPr="002041ED">
        <w:rPr>
          <w:rFonts w:cs="Times New Roman"/>
        </w:rPr>
        <w:t>What God purposed regarding Jerusalem, and will yet be fulfilled, even regarding the earthly Jerusalem, would come into the heart and mind of the Lord Jesus as a boy of twelve.</w:t>
      </w:r>
    </w:p>
    <w:p w14:paraId="5AC9C3C8" w14:textId="3D6ACC0B" w:rsidR="002041ED" w:rsidRPr="002041ED" w:rsidRDefault="002041ED" w:rsidP="00C22811">
      <w:pPr>
        <w:spacing w:before="120" w:after="0" w:line="240" w:lineRule="auto"/>
        <w:ind w:firstLine="720"/>
        <w:jc w:val="both"/>
        <w:rPr>
          <w:rFonts w:cs="Times New Roman"/>
        </w:rPr>
      </w:pPr>
      <w:r w:rsidRPr="002041ED">
        <w:rPr>
          <w:rFonts w:cs="Times New Roman"/>
        </w:rPr>
        <w:t>As His parents returned, Jesus remained behind in Jerusalem</w:t>
      </w:r>
      <w:r w:rsidR="009B2024">
        <w:rPr>
          <w:rFonts w:cs="Times New Roman"/>
        </w:rPr>
        <w:t xml:space="preserve">.  </w:t>
      </w:r>
      <w:r w:rsidRPr="002041ED">
        <w:rPr>
          <w:rFonts w:cs="Times New Roman"/>
        </w:rPr>
        <w:t>They went a day</w:t>
      </w:r>
      <w:r w:rsidR="004F26F1">
        <w:rPr>
          <w:rFonts w:cs="Times New Roman"/>
        </w:rPr>
        <w:t>’</w:t>
      </w:r>
      <w:r w:rsidRPr="002041ED">
        <w:rPr>
          <w:rFonts w:cs="Times New Roman"/>
        </w:rPr>
        <w:t>s journey supposing He was amongst their acquaintances and friends</w:t>
      </w:r>
      <w:r w:rsidR="009B2024">
        <w:rPr>
          <w:rFonts w:cs="Times New Roman"/>
        </w:rPr>
        <w:t xml:space="preserve">.  </w:t>
      </w:r>
      <w:r w:rsidR="004F26F1">
        <w:rPr>
          <w:rFonts w:cs="Times New Roman"/>
        </w:rPr>
        <w:t>“</w:t>
      </w:r>
      <w:r w:rsidRPr="002041ED">
        <w:rPr>
          <w:rFonts w:cs="Times New Roman"/>
        </w:rPr>
        <w:t>And it came to pass, after three days they found him in the temple, sitting in the midst of the teachers and hearing them and asking them questions</w:t>
      </w:r>
      <w:r w:rsidR="004F26F1">
        <w:rPr>
          <w:rFonts w:cs="Times New Roman"/>
        </w:rPr>
        <w:t>”</w:t>
      </w:r>
      <w:r w:rsidR="009B2024">
        <w:rPr>
          <w:rFonts w:cs="Times New Roman"/>
        </w:rPr>
        <w:t xml:space="preserve">.  </w:t>
      </w:r>
      <w:r w:rsidRPr="002041ED">
        <w:rPr>
          <w:rFonts w:cs="Times New Roman"/>
        </w:rPr>
        <w:t>Think of Jesus asking questions</w:t>
      </w:r>
      <w:r w:rsidR="009B2024">
        <w:rPr>
          <w:rFonts w:cs="Times New Roman"/>
        </w:rPr>
        <w:t xml:space="preserve">.  </w:t>
      </w:r>
      <w:r w:rsidRPr="002041ED">
        <w:rPr>
          <w:rFonts w:cs="Times New Roman"/>
        </w:rPr>
        <w:t>We would have to view this setting of the temple and teachers as normal</w:t>
      </w:r>
      <w:r w:rsidR="009B2024">
        <w:rPr>
          <w:rFonts w:cs="Times New Roman"/>
        </w:rPr>
        <w:t xml:space="preserve">.  </w:t>
      </w:r>
      <w:r w:rsidRPr="002041ED">
        <w:rPr>
          <w:rFonts w:cs="Times New Roman"/>
        </w:rPr>
        <w:t>There was the abnormal side where the doctors of the law were sitting by, critical of the actions of the Lord Jesus in chapter 5, but here we would have to regard</w:t>
      </w:r>
      <w:r w:rsidR="009B2024">
        <w:rPr>
          <w:rFonts w:cs="Times New Roman"/>
        </w:rPr>
        <w:t xml:space="preserve">.  </w:t>
      </w:r>
      <w:r w:rsidRPr="002041ED">
        <w:rPr>
          <w:rFonts w:cs="Times New Roman"/>
        </w:rPr>
        <w:t>This was normal, just as in chapter 1 there was normal priestly service, Zacharias being in the temple in his course</w:t>
      </w:r>
      <w:r w:rsidR="009B2024">
        <w:rPr>
          <w:rFonts w:cs="Times New Roman"/>
        </w:rPr>
        <w:t xml:space="preserve">.  </w:t>
      </w:r>
      <w:r w:rsidRPr="002041ED">
        <w:rPr>
          <w:rFonts w:cs="Times New Roman"/>
        </w:rPr>
        <w:t>We were speaking about the failures which took place between what was established by David and Samuel the seer, and what was recovered in the time of Nehemiah (see 1 Chron 9: 22)</w:t>
      </w:r>
      <w:r w:rsidR="009B2024">
        <w:rPr>
          <w:rFonts w:cs="Times New Roman"/>
        </w:rPr>
        <w:t xml:space="preserve">.  </w:t>
      </w:r>
      <w:r w:rsidRPr="002041ED">
        <w:rPr>
          <w:rFonts w:cs="Times New Roman"/>
        </w:rPr>
        <w:t>There were many serious lapses also between the recovery in the book of Nehemiah and the history recorded in the first chapter of Luke</w:t>
      </w:r>
      <w:r w:rsidR="009B2024">
        <w:rPr>
          <w:rFonts w:cs="Times New Roman"/>
        </w:rPr>
        <w:t xml:space="preserve">.  </w:t>
      </w:r>
      <w:r w:rsidRPr="002041ED">
        <w:rPr>
          <w:rFonts w:cs="Times New Roman"/>
        </w:rPr>
        <w:t>There were over four hundred years of history, some very sad history; there was actually idolatry set up in the temple during that time</w:t>
      </w:r>
      <w:r w:rsidR="009B2024">
        <w:rPr>
          <w:rFonts w:cs="Times New Roman"/>
        </w:rPr>
        <w:t xml:space="preserve">.  </w:t>
      </w:r>
      <w:r w:rsidRPr="002041ED">
        <w:rPr>
          <w:rFonts w:cs="Times New Roman"/>
        </w:rPr>
        <w:t>What a lapse that was, but you come to the first chapter of Luke verse five and you find the course of Abia functioning as set on by David in 1 Chronicles 24: 11</w:t>
      </w:r>
      <w:r w:rsidR="009B2024">
        <w:rPr>
          <w:rFonts w:cs="Times New Roman"/>
        </w:rPr>
        <w:t xml:space="preserve">.  </w:t>
      </w:r>
      <w:r w:rsidRPr="002041ED">
        <w:rPr>
          <w:rFonts w:cs="Times New Roman"/>
        </w:rPr>
        <w:t>The line comes right through.</w:t>
      </w:r>
    </w:p>
    <w:p w14:paraId="0968C632" w14:textId="392AA306" w:rsidR="002041ED" w:rsidRPr="002041ED" w:rsidRDefault="002041ED" w:rsidP="00C22811">
      <w:pPr>
        <w:spacing w:before="120" w:after="0" w:line="240" w:lineRule="auto"/>
        <w:ind w:firstLine="720"/>
        <w:jc w:val="both"/>
        <w:rPr>
          <w:rFonts w:cs="Times New Roman"/>
        </w:rPr>
      </w:pPr>
      <w:r w:rsidRPr="002041ED">
        <w:rPr>
          <w:rFonts w:cs="Times New Roman"/>
        </w:rPr>
        <w:t xml:space="preserve">So in chapter 2 there are these teachers: </w:t>
      </w:r>
      <w:r w:rsidR="004F26F1">
        <w:rPr>
          <w:rFonts w:cs="Times New Roman"/>
        </w:rPr>
        <w:t>“</w:t>
      </w:r>
      <w:r w:rsidRPr="002041ED">
        <w:rPr>
          <w:rFonts w:cs="Times New Roman"/>
        </w:rPr>
        <w:t>sitting in the midst of the teachers and hearing them and asking them questions</w:t>
      </w:r>
      <w:r w:rsidR="004F26F1">
        <w:rPr>
          <w:rFonts w:cs="Times New Roman"/>
        </w:rPr>
        <w:t>”</w:t>
      </w:r>
      <w:r w:rsidR="009B2024">
        <w:rPr>
          <w:rFonts w:cs="Times New Roman"/>
        </w:rPr>
        <w:t xml:space="preserve">.  </w:t>
      </w:r>
      <w:r w:rsidRPr="002041ED">
        <w:rPr>
          <w:rFonts w:cs="Times New Roman"/>
        </w:rPr>
        <w:t>I suppose in our day teachers would be scarce</w:t>
      </w:r>
      <w:r w:rsidR="009B2024">
        <w:rPr>
          <w:rFonts w:cs="Times New Roman"/>
        </w:rPr>
        <w:t xml:space="preserve">.  </w:t>
      </w:r>
      <w:r w:rsidRPr="002041ED">
        <w:rPr>
          <w:rFonts w:cs="Times New Roman"/>
        </w:rPr>
        <w:t>Thank God we have teaching, and there is printed teaching, but teachers are scarce</w:t>
      </w:r>
      <w:r w:rsidR="009B2024">
        <w:rPr>
          <w:rFonts w:cs="Times New Roman"/>
        </w:rPr>
        <w:t xml:space="preserve">.  </w:t>
      </w:r>
      <w:r w:rsidRPr="002041ED">
        <w:rPr>
          <w:rFonts w:cs="Times New Roman"/>
        </w:rPr>
        <w:t>We are not living in a time when gift is prominent</w:t>
      </w:r>
      <w:r w:rsidR="009B2024">
        <w:rPr>
          <w:rFonts w:cs="Times New Roman"/>
        </w:rPr>
        <w:t xml:space="preserve">.  </w:t>
      </w:r>
      <w:r w:rsidRPr="002041ED">
        <w:rPr>
          <w:rFonts w:cs="Times New Roman"/>
        </w:rPr>
        <w:t>I do not think persons could be named as teachers today</w:t>
      </w:r>
      <w:r w:rsidR="009B2024">
        <w:rPr>
          <w:rFonts w:cs="Times New Roman"/>
        </w:rPr>
        <w:t xml:space="preserve">.  </w:t>
      </w:r>
      <w:r w:rsidRPr="002041ED">
        <w:rPr>
          <w:rFonts w:cs="Times New Roman"/>
        </w:rPr>
        <w:t>We are not living in that kind of time but in a time when things are more mutual, and we help each other</w:t>
      </w:r>
      <w:r w:rsidR="009B2024">
        <w:rPr>
          <w:rFonts w:cs="Times New Roman"/>
        </w:rPr>
        <w:t xml:space="preserve">.  </w:t>
      </w:r>
      <w:r w:rsidRPr="002041ED">
        <w:rPr>
          <w:rFonts w:cs="Times New Roman"/>
        </w:rPr>
        <w:t>We need to help each other because there is not the distinctiveness there has been previously</w:t>
      </w:r>
      <w:r w:rsidR="009B2024">
        <w:rPr>
          <w:rFonts w:cs="Times New Roman"/>
        </w:rPr>
        <w:t xml:space="preserve">.  </w:t>
      </w:r>
      <w:r w:rsidRPr="002041ED">
        <w:rPr>
          <w:rFonts w:cs="Times New Roman"/>
        </w:rPr>
        <w:t>Nevertheless there is to be in our localities the element of teaching</w:t>
      </w:r>
      <w:r w:rsidR="009B2024">
        <w:rPr>
          <w:rFonts w:cs="Times New Roman"/>
        </w:rPr>
        <w:t xml:space="preserve">.  </w:t>
      </w:r>
      <w:r w:rsidRPr="002041ED">
        <w:rPr>
          <w:rFonts w:cs="Times New Roman"/>
        </w:rPr>
        <w:t>The Lord Jesus Himself as a boy of twelve was sitting in the midst of the teachers and hearing them and asking them questions</w:t>
      </w:r>
      <w:r w:rsidR="009B2024">
        <w:rPr>
          <w:rFonts w:cs="Times New Roman"/>
        </w:rPr>
        <w:t xml:space="preserve">.  </w:t>
      </w:r>
      <w:r w:rsidRPr="002041ED">
        <w:rPr>
          <w:rFonts w:cs="Times New Roman"/>
        </w:rPr>
        <w:t xml:space="preserve"> It is an attitude of dependent manhood here; He asked questions of teachers in the temple</w:t>
      </w:r>
      <w:r w:rsidR="009B2024">
        <w:rPr>
          <w:rFonts w:cs="Times New Roman"/>
        </w:rPr>
        <w:t xml:space="preserve">.  </w:t>
      </w:r>
      <w:r w:rsidRPr="002041ED">
        <w:rPr>
          <w:rFonts w:cs="Times New Roman"/>
        </w:rPr>
        <w:t>What a model for us, dear brethren</w:t>
      </w:r>
      <w:r w:rsidR="003C3CAD">
        <w:rPr>
          <w:rFonts w:cs="Times New Roman"/>
        </w:rPr>
        <w:t xml:space="preserve">!  </w:t>
      </w:r>
      <w:r w:rsidR="004F26F1">
        <w:rPr>
          <w:rFonts w:cs="Times New Roman"/>
        </w:rPr>
        <w:t>“</w:t>
      </w:r>
      <w:r w:rsidRPr="002041ED">
        <w:rPr>
          <w:rFonts w:cs="Times New Roman"/>
        </w:rPr>
        <w:t>And all who heard him were astonished at his understanding and answers</w:t>
      </w:r>
      <w:r w:rsidR="004F26F1">
        <w:rPr>
          <w:rFonts w:cs="Times New Roman"/>
        </w:rPr>
        <w:t>”</w:t>
      </w:r>
      <w:r w:rsidR="009B2024">
        <w:rPr>
          <w:rFonts w:cs="Times New Roman"/>
        </w:rPr>
        <w:t xml:space="preserve">.  </w:t>
      </w:r>
      <w:r w:rsidRPr="002041ED">
        <w:rPr>
          <w:rFonts w:cs="Times New Roman"/>
        </w:rPr>
        <w:t xml:space="preserve">We are not </w:t>
      </w:r>
      <w:r w:rsidRPr="002041ED">
        <w:rPr>
          <w:rFonts w:cs="Times New Roman"/>
        </w:rPr>
        <w:lastRenderedPageBreak/>
        <w:t>surprised that those who heard Him were astonished at His understanding and answers, knowing who He is, knowing the perfection of His committal, but we might be surprised that He was hearing the teachers and asking them questions</w:t>
      </w:r>
      <w:r w:rsidR="009B2024">
        <w:rPr>
          <w:rFonts w:cs="Times New Roman"/>
        </w:rPr>
        <w:t xml:space="preserve">.  </w:t>
      </w:r>
      <w:r w:rsidRPr="002041ED">
        <w:rPr>
          <w:rFonts w:cs="Times New Roman"/>
        </w:rPr>
        <w:t>It would no doubt emphasise the importance of this attitude of inquiry</w:t>
      </w:r>
      <w:r w:rsidR="009B2024">
        <w:rPr>
          <w:rFonts w:cs="Times New Roman"/>
        </w:rPr>
        <w:t xml:space="preserve">.  </w:t>
      </w:r>
      <w:r w:rsidRPr="002041ED">
        <w:rPr>
          <w:rFonts w:cs="Times New Roman"/>
        </w:rPr>
        <w:t>So when we come together we do not come together to teach exactly, we come together to inquire and there is help in every occasion as we inquire</w:t>
      </w:r>
      <w:r w:rsidR="009B2024">
        <w:rPr>
          <w:rFonts w:cs="Times New Roman"/>
        </w:rPr>
        <w:t xml:space="preserve">.  </w:t>
      </w:r>
      <w:r w:rsidRPr="002041ED">
        <w:rPr>
          <w:rFonts w:cs="Times New Roman"/>
        </w:rPr>
        <w:t xml:space="preserve">The Lord Jesus said </w:t>
      </w:r>
      <w:r w:rsidR="004F26F1">
        <w:rPr>
          <w:rFonts w:cs="Times New Roman"/>
        </w:rPr>
        <w:t>“</w:t>
      </w:r>
      <w:r w:rsidRPr="002041ED">
        <w:rPr>
          <w:rFonts w:cs="Times New Roman"/>
        </w:rPr>
        <w:t>Why is it that ye have sought me</w:t>
      </w:r>
      <w:r w:rsidR="003C3CAD">
        <w:rPr>
          <w:rFonts w:cs="Times New Roman"/>
        </w:rPr>
        <w:t xml:space="preserve">?  </w:t>
      </w:r>
      <w:r w:rsidRPr="002041ED">
        <w:rPr>
          <w:rFonts w:cs="Times New Roman"/>
        </w:rPr>
        <w:t>did ye not know that I ought to be occupied in my Father</w:t>
      </w:r>
      <w:r w:rsidR="004F26F1">
        <w:rPr>
          <w:rFonts w:cs="Times New Roman"/>
        </w:rPr>
        <w:t>’</w:t>
      </w:r>
      <w:r w:rsidRPr="002041ED">
        <w:rPr>
          <w:rFonts w:cs="Times New Roman"/>
        </w:rPr>
        <w:t>s business?</w:t>
      </w:r>
      <w:r w:rsidR="004F26F1">
        <w:rPr>
          <w:rFonts w:cs="Times New Roman"/>
        </w:rPr>
        <w:t>”</w:t>
      </w:r>
      <w:r w:rsidRPr="002041ED">
        <w:rPr>
          <w:rFonts w:cs="Times New Roman"/>
        </w:rPr>
        <w:t xml:space="preserve"> He was already committed to His Father</w:t>
      </w:r>
      <w:r w:rsidR="004F26F1">
        <w:rPr>
          <w:rFonts w:cs="Times New Roman"/>
        </w:rPr>
        <w:t>’</w:t>
      </w:r>
      <w:r w:rsidRPr="002041ED">
        <w:rPr>
          <w:rFonts w:cs="Times New Roman"/>
        </w:rPr>
        <w:t>s business</w:t>
      </w:r>
      <w:r w:rsidR="009B2024">
        <w:rPr>
          <w:rFonts w:cs="Times New Roman"/>
        </w:rPr>
        <w:t xml:space="preserve">.  </w:t>
      </w:r>
      <w:r w:rsidRPr="002041ED">
        <w:rPr>
          <w:rFonts w:cs="Times New Roman"/>
        </w:rPr>
        <w:t>The more we are committed to the Father</w:t>
      </w:r>
      <w:r w:rsidR="004F26F1">
        <w:rPr>
          <w:rFonts w:cs="Times New Roman"/>
        </w:rPr>
        <w:t>’</w:t>
      </w:r>
      <w:r w:rsidRPr="002041ED">
        <w:rPr>
          <w:rFonts w:cs="Times New Roman"/>
        </w:rPr>
        <w:t>s business, and the more we accept being entrusted with the things of God, the more we will need the feature of inquiry, and make use of everything that can help us, and anyone that can help us</w:t>
      </w:r>
      <w:r w:rsidR="009B2024">
        <w:rPr>
          <w:rFonts w:cs="Times New Roman"/>
        </w:rPr>
        <w:t xml:space="preserve">.  </w:t>
      </w:r>
      <w:r w:rsidRPr="002041ED">
        <w:rPr>
          <w:rFonts w:cs="Times New Roman"/>
        </w:rPr>
        <w:t>Then He went down with them and came to Nazareth and He was in subjection to them</w:t>
      </w:r>
      <w:r w:rsidR="009B2024">
        <w:rPr>
          <w:rFonts w:cs="Times New Roman"/>
        </w:rPr>
        <w:t xml:space="preserve">.  </w:t>
      </w:r>
      <w:r w:rsidRPr="002041ED">
        <w:rPr>
          <w:rFonts w:cs="Times New Roman"/>
        </w:rPr>
        <w:t>Jesus, committed to His Father</w:t>
      </w:r>
      <w:r w:rsidR="004F26F1">
        <w:rPr>
          <w:rFonts w:cs="Times New Roman"/>
        </w:rPr>
        <w:t>’</w:t>
      </w:r>
      <w:r w:rsidRPr="002041ED">
        <w:rPr>
          <w:rFonts w:cs="Times New Roman"/>
        </w:rPr>
        <w:t>s business, was in subjection to His parents in Nazareth</w:t>
      </w:r>
      <w:r w:rsidR="009B2024">
        <w:rPr>
          <w:rFonts w:cs="Times New Roman"/>
        </w:rPr>
        <w:t xml:space="preserve">.  </w:t>
      </w:r>
      <w:r w:rsidRPr="002041ED">
        <w:rPr>
          <w:rFonts w:cs="Times New Roman"/>
        </w:rPr>
        <w:t>How beautiful it is</w:t>
      </w:r>
      <w:r w:rsidR="003C3CAD">
        <w:rPr>
          <w:rFonts w:cs="Times New Roman"/>
        </w:rPr>
        <w:t xml:space="preserve">!  </w:t>
      </w:r>
      <w:r w:rsidRPr="002041ED">
        <w:rPr>
          <w:rFonts w:cs="Times New Roman"/>
        </w:rPr>
        <w:t xml:space="preserve"> How attractive it makes this matter of inquiry, I trust, to each one of us</w:t>
      </w:r>
      <w:r w:rsidR="003C3CAD">
        <w:rPr>
          <w:rFonts w:cs="Times New Roman"/>
        </w:rPr>
        <w:t xml:space="preserve">!  </w:t>
      </w:r>
    </w:p>
    <w:p w14:paraId="13882D48" w14:textId="52BA980A" w:rsidR="002041ED" w:rsidRPr="002041ED" w:rsidRDefault="002041ED" w:rsidP="00C22811">
      <w:pPr>
        <w:spacing w:before="120" w:after="0" w:line="240" w:lineRule="auto"/>
        <w:ind w:firstLine="720"/>
        <w:jc w:val="both"/>
        <w:rPr>
          <w:rFonts w:cs="Times New Roman"/>
        </w:rPr>
      </w:pPr>
      <w:r w:rsidRPr="002041ED">
        <w:rPr>
          <w:rFonts w:cs="Times New Roman"/>
        </w:rPr>
        <w:t>Now Psalm 27, a psalm of David, is in a section which begins in Psalm 25</w:t>
      </w:r>
      <w:r w:rsidR="009B2024">
        <w:rPr>
          <w:rFonts w:cs="Times New Roman"/>
        </w:rPr>
        <w:t xml:space="preserve">.  </w:t>
      </w:r>
      <w:r w:rsidRPr="002041ED">
        <w:rPr>
          <w:rFonts w:cs="Times New Roman"/>
        </w:rPr>
        <w:t>It has been suggested that this section of Psalms may have been written during the time of the rebellion of Absalom, and David was in exile, and some of his inward feelings are expressed</w:t>
      </w:r>
      <w:r w:rsidR="009B2024">
        <w:rPr>
          <w:rFonts w:cs="Times New Roman"/>
        </w:rPr>
        <w:t xml:space="preserve">.  </w:t>
      </w:r>
      <w:r w:rsidRPr="002041ED">
        <w:rPr>
          <w:rFonts w:cs="Times New Roman"/>
        </w:rPr>
        <w:t xml:space="preserve">It says in this verse we have read </w:t>
      </w:r>
      <w:r w:rsidR="004F26F1">
        <w:rPr>
          <w:rFonts w:cs="Times New Roman"/>
        </w:rPr>
        <w:t>“</w:t>
      </w:r>
      <w:r w:rsidRPr="002041ED">
        <w:rPr>
          <w:rFonts w:cs="Times New Roman"/>
        </w:rPr>
        <w:t>One thing have I asked of Jehovah, that will I seek after</w:t>
      </w:r>
      <w:r w:rsidR="004F26F1">
        <w:rPr>
          <w:rFonts w:cs="Times New Roman"/>
        </w:rPr>
        <w:t>”</w:t>
      </w:r>
      <w:r w:rsidR="009B2024">
        <w:rPr>
          <w:rFonts w:cs="Times New Roman"/>
        </w:rPr>
        <w:t xml:space="preserve">.  </w:t>
      </w:r>
      <w:r w:rsidRPr="002041ED">
        <w:rPr>
          <w:rFonts w:cs="Times New Roman"/>
        </w:rPr>
        <w:t xml:space="preserve">You remember when he accepted exile and left Jerusalem and Zadok and the priests brought the ark to be with David in exile, he said </w:t>
      </w:r>
      <w:r w:rsidR="004F26F1">
        <w:rPr>
          <w:rFonts w:cs="Times New Roman"/>
        </w:rPr>
        <w:t>“</w:t>
      </w:r>
      <w:r w:rsidRPr="002041ED">
        <w:rPr>
          <w:rFonts w:cs="Times New Roman"/>
        </w:rPr>
        <w:t>Carry back the ark of God into the city</w:t>
      </w:r>
      <w:r w:rsidR="009B2024">
        <w:rPr>
          <w:rFonts w:cs="Times New Roman"/>
        </w:rPr>
        <w:t xml:space="preserve">.  </w:t>
      </w:r>
      <w:r w:rsidRPr="002041ED">
        <w:rPr>
          <w:rFonts w:cs="Times New Roman"/>
        </w:rPr>
        <w:t>If I shall find favour in the eyes of Jehovah, he will bring me again, and show me it, and its habitation</w:t>
      </w:r>
      <w:r w:rsidR="004F26F1">
        <w:rPr>
          <w:rFonts w:cs="Times New Roman"/>
        </w:rPr>
        <w:t>”</w:t>
      </w:r>
      <w:r w:rsidRPr="002041ED">
        <w:rPr>
          <w:rFonts w:cs="Times New Roman"/>
        </w:rPr>
        <w:t>, 2 Sam 15: 25</w:t>
      </w:r>
      <w:r w:rsidR="009B2024">
        <w:rPr>
          <w:rFonts w:cs="Times New Roman"/>
        </w:rPr>
        <w:t xml:space="preserve">.  </w:t>
      </w:r>
      <w:r w:rsidRPr="002041ED">
        <w:rPr>
          <w:rFonts w:cs="Times New Roman"/>
        </w:rPr>
        <w:t xml:space="preserve">David says here </w:t>
      </w:r>
      <w:r w:rsidR="004F26F1">
        <w:rPr>
          <w:rFonts w:cs="Times New Roman"/>
        </w:rPr>
        <w:t>“</w:t>
      </w:r>
      <w:r w:rsidRPr="002041ED">
        <w:rPr>
          <w:rFonts w:cs="Times New Roman"/>
        </w:rPr>
        <w:t>One thing have I asked of Jehovah, that will I seek after: that I may dwell in the house of Jehovah all the days of my life, to behold the beauty of Jehovah; and to inquire of him in his temple</w:t>
      </w:r>
      <w:r w:rsidR="004F26F1">
        <w:rPr>
          <w:rFonts w:cs="Times New Roman"/>
        </w:rPr>
        <w:t>”</w:t>
      </w:r>
      <w:r w:rsidR="009B2024">
        <w:rPr>
          <w:rFonts w:cs="Times New Roman"/>
        </w:rPr>
        <w:t xml:space="preserve">.  </w:t>
      </w:r>
      <w:r w:rsidRPr="002041ED">
        <w:rPr>
          <w:rFonts w:cs="Times New Roman"/>
        </w:rPr>
        <w:t>It is a longing he has to get into normal conditions, and the privilege of inquiring of Him</w:t>
      </w:r>
      <w:r w:rsidR="009B2024">
        <w:rPr>
          <w:rFonts w:cs="Times New Roman"/>
        </w:rPr>
        <w:t xml:space="preserve">.  </w:t>
      </w:r>
      <w:r w:rsidRPr="002041ED">
        <w:rPr>
          <w:rFonts w:cs="Times New Roman"/>
        </w:rPr>
        <w:t>It is the one thing that occupies David</w:t>
      </w:r>
      <w:r w:rsidR="004F26F1">
        <w:rPr>
          <w:rFonts w:cs="Times New Roman"/>
        </w:rPr>
        <w:t>’</w:t>
      </w:r>
      <w:r w:rsidRPr="002041ED">
        <w:rPr>
          <w:rFonts w:cs="Times New Roman"/>
        </w:rPr>
        <w:t>s mind and heart here</w:t>
      </w:r>
      <w:r w:rsidR="009B2024">
        <w:rPr>
          <w:rFonts w:cs="Times New Roman"/>
        </w:rPr>
        <w:t xml:space="preserve">.  </w:t>
      </w:r>
      <w:r w:rsidRPr="002041ED">
        <w:rPr>
          <w:rFonts w:cs="Times New Roman"/>
        </w:rPr>
        <w:t>If he is in exile when he writes this you can understand how he would value the privilege he once had, and pray that it should be restored to him</w:t>
      </w:r>
      <w:r w:rsidR="009B2024">
        <w:rPr>
          <w:rFonts w:cs="Times New Roman"/>
        </w:rPr>
        <w:t xml:space="preserve">.  </w:t>
      </w:r>
      <w:r w:rsidRPr="002041ED">
        <w:rPr>
          <w:rFonts w:cs="Times New Roman"/>
        </w:rPr>
        <w:t>What a privilege we have in an area like this</w:t>
      </w:r>
      <w:r w:rsidR="003C3CAD">
        <w:rPr>
          <w:rFonts w:cs="Times New Roman"/>
        </w:rPr>
        <w:t xml:space="preserve">!  </w:t>
      </w:r>
      <w:r w:rsidRPr="002041ED">
        <w:rPr>
          <w:rFonts w:cs="Times New Roman"/>
        </w:rPr>
        <w:t>How privileged we are to have meetings of this kind, to have occasions of fellowship, to be in localities close to other localities</w:t>
      </w:r>
      <w:r w:rsidR="003C3CAD">
        <w:rPr>
          <w:rFonts w:cs="Times New Roman"/>
        </w:rPr>
        <w:t xml:space="preserve">!  </w:t>
      </w:r>
      <w:r w:rsidRPr="002041ED">
        <w:rPr>
          <w:rFonts w:cs="Times New Roman"/>
        </w:rPr>
        <w:t>We are not in outposts; there are the outposts.</w:t>
      </w:r>
    </w:p>
    <w:p w14:paraId="6A3DD0B6" w14:textId="46F4FE78" w:rsidR="002041ED" w:rsidRPr="002041ED" w:rsidRDefault="002041ED" w:rsidP="00C22811">
      <w:pPr>
        <w:spacing w:before="120" w:after="0" w:line="240" w:lineRule="auto"/>
        <w:ind w:firstLine="720"/>
        <w:jc w:val="both"/>
        <w:rPr>
          <w:rFonts w:cs="Times New Roman"/>
        </w:rPr>
      </w:pPr>
      <w:r w:rsidRPr="002041ED">
        <w:rPr>
          <w:rFonts w:cs="Times New Roman"/>
        </w:rPr>
        <w:lastRenderedPageBreak/>
        <w:t>If we are to experience temple conditions there must be with us the attitude of inquiry</w:t>
      </w:r>
      <w:r w:rsidR="009B2024">
        <w:rPr>
          <w:rFonts w:cs="Times New Roman"/>
        </w:rPr>
        <w:t xml:space="preserve">.  </w:t>
      </w:r>
      <w:r w:rsidRPr="002041ED">
        <w:rPr>
          <w:rFonts w:cs="Times New Roman"/>
        </w:rPr>
        <w:t>The temple of God is where the Spirit of God is, but even if persons who are indwelt by the Spirit come together without the attitude of inquiry there would not be temple conditions</w:t>
      </w:r>
      <w:r w:rsidR="009B2024">
        <w:rPr>
          <w:rFonts w:cs="Times New Roman"/>
        </w:rPr>
        <w:t xml:space="preserve">.  </w:t>
      </w:r>
      <w:r w:rsidRPr="002041ED">
        <w:rPr>
          <w:rFonts w:cs="Times New Roman"/>
        </w:rPr>
        <w:t>There needs to be this attitude of inquiry with us</w:t>
      </w:r>
      <w:r w:rsidR="009B2024">
        <w:rPr>
          <w:rFonts w:cs="Times New Roman"/>
        </w:rPr>
        <w:t xml:space="preserve">.  </w:t>
      </w:r>
      <w:r w:rsidRPr="002041ED">
        <w:rPr>
          <w:rFonts w:cs="Times New Roman"/>
        </w:rPr>
        <w:t>We are thankful for help we get when we come together in occasions such as we had before we had this one, but I sometimes wonder if such occasions could be even more profitable, because the more we are coloured by the attitude of inquiry the more profitable these occasions will be because, the Spirit dwelling here in the temple, there is the answer to any genuine inquiry</w:t>
      </w:r>
      <w:r w:rsidR="009B2024">
        <w:rPr>
          <w:rFonts w:cs="Times New Roman"/>
        </w:rPr>
        <w:t xml:space="preserve">.  </w:t>
      </w:r>
      <w:r w:rsidRPr="002041ED">
        <w:rPr>
          <w:rFonts w:cs="Times New Roman"/>
        </w:rPr>
        <w:t>What is needed on our side is this attitude of inquiry</w:t>
      </w:r>
      <w:r w:rsidR="009B2024">
        <w:rPr>
          <w:rFonts w:cs="Times New Roman"/>
        </w:rPr>
        <w:t xml:space="preserve">.  </w:t>
      </w:r>
      <w:r w:rsidRPr="002041ED">
        <w:rPr>
          <w:rFonts w:cs="Times New Roman"/>
        </w:rPr>
        <w:t>We do not come together as knowing everything; we come together as inquirers</w:t>
      </w:r>
      <w:r w:rsidR="009B2024">
        <w:rPr>
          <w:rFonts w:cs="Times New Roman"/>
        </w:rPr>
        <w:t xml:space="preserve">.  </w:t>
      </w:r>
      <w:r w:rsidRPr="002041ED">
        <w:rPr>
          <w:rFonts w:cs="Times New Roman"/>
        </w:rPr>
        <w:t>Some might know more than others, but it is not a matter of knowledge in any case, it is a matter of what the Lord might say and what God might say to us whether we are a large number locally or whether we are few</w:t>
      </w:r>
      <w:r w:rsidR="009B2024">
        <w:rPr>
          <w:rFonts w:cs="Times New Roman"/>
        </w:rPr>
        <w:t xml:space="preserve">.  </w:t>
      </w:r>
      <w:r w:rsidRPr="002041ED">
        <w:rPr>
          <w:rFonts w:cs="Times New Roman"/>
        </w:rPr>
        <w:t>Temple conditions do not depend on numbers; I believe temple conditions depend on the attitude of the persons, and if the attitude is one of inquiry we will get more and more help in our occasions of gathering, because there is no limit to the help available to us</w:t>
      </w:r>
      <w:r w:rsidR="009B2024">
        <w:rPr>
          <w:rFonts w:cs="Times New Roman"/>
        </w:rPr>
        <w:t xml:space="preserve">.  </w:t>
      </w:r>
      <w:r w:rsidRPr="002041ED">
        <w:rPr>
          <w:rFonts w:cs="Times New Roman"/>
        </w:rPr>
        <w:t>There needs to be the receptive inquiring attitude on our part</w:t>
      </w:r>
      <w:r w:rsidR="009B2024">
        <w:rPr>
          <w:rFonts w:cs="Times New Roman"/>
        </w:rPr>
        <w:t xml:space="preserve">.  </w:t>
      </w:r>
      <w:r w:rsidRPr="002041ED">
        <w:rPr>
          <w:rFonts w:cs="Times New Roman"/>
        </w:rPr>
        <w:t>We do not just come together to talk about the scriptures, we come together to inquire as to what the Lord would say to us on any particular occasion</w:t>
      </w:r>
      <w:r w:rsidR="009B2024">
        <w:rPr>
          <w:rFonts w:cs="Times New Roman"/>
        </w:rPr>
        <w:t xml:space="preserve">.  </w:t>
      </w:r>
      <w:r w:rsidRPr="002041ED">
        <w:rPr>
          <w:rFonts w:cs="Times New Roman"/>
        </w:rPr>
        <w:t>He is more ready to speak to us than we are to inquire</w:t>
      </w:r>
      <w:r w:rsidR="009B2024">
        <w:rPr>
          <w:rFonts w:cs="Times New Roman"/>
        </w:rPr>
        <w:t xml:space="preserve">.  </w:t>
      </w:r>
      <w:r w:rsidRPr="002041ED">
        <w:rPr>
          <w:rFonts w:cs="Times New Roman"/>
        </w:rPr>
        <w:t>The need is on our side for this attitude of inquiry</w:t>
      </w:r>
      <w:r w:rsidR="009B2024">
        <w:rPr>
          <w:rFonts w:cs="Times New Roman"/>
        </w:rPr>
        <w:t xml:space="preserve">.  </w:t>
      </w:r>
      <w:r w:rsidRPr="002041ED">
        <w:rPr>
          <w:rFonts w:cs="Times New Roman"/>
        </w:rPr>
        <w:t>May we be alerted and have more of this spirit of inquiry that there might be divine answers coming to us.</w:t>
      </w:r>
    </w:p>
    <w:p w14:paraId="607CC0BD" w14:textId="463E1F31" w:rsidR="002041ED" w:rsidRPr="002041ED" w:rsidRDefault="002041ED" w:rsidP="00C22811">
      <w:pPr>
        <w:spacing w:before="120" w:after="0" w:line="240" w:lineRule="auto"/>
        <w:ind w:firstLine="720"/>
        <w:jc w:val="both"/>
        <w:rPr>
          <w:rFonts w:cs="Times New Roman"/>
        </w:rPr>
      </w:pPr>
      <w:r w:rsidRPr="002041ED">
        <w:rPr>
          <w:rFonts w:cs="Times New Roman"/>
        </w:rPr>
        <w:t>The book of Isaiah consists of a large number of prophecies, and we have the advantage in Mr Darby</w:t>
      </w:r>
      <w:r w:rsidR="004F26F1">
        <w:rPr>
          <w:rFonts w:cs="Times New Roman"/>
        </w:rPr>
        <w:t>’</w:t>
      </w:r>
      <w:r w:rsidRPr="002041ED">
        <w:rPr>
          <w:rFonts w:cs="Times New Roman"/>
        </w:rPr>
        <w:t>s translation of indications of when the prophecies start and finish</w:t>
      </w:r>
      <w:r w:rsidR="009B2024">
        <w:rPr>
          <w:rFonts w:cs="Times New Roman"/>
        </w:rPr>
        <w:t xml:space="preserve">.  </w:t>
      </w:r>
      <w:r w:rsidRPr="002041ED">
        <w:rPr>
          <w:rFonts w:cs="Times New Roman"/>
        </w:rPr>
        <w:t>Some of the prophecies consist of one chapter, some consist of a number of chapters; this one we have read consists of two verses, but it is a prophecy of Isaiah, by itself, which would remind us of the need to be available to answer inquiry, and to be on the outlook for inquiring persons</w:t>
      </w:r>
      <w:r w:rsidR="009B2024">
        <w:rPr>
          <w:rFonts w:cs="Times New Roman"/>
        </w:rPr>
        <w:t xml:space="preserve">.  </w:t>
      </w:r>
      <w:r w:rsidRPr="002041ED">
        <w:rPr>
          <w:rFonts w:cs="Times New Roman"/>
        </w:rPr>
        <w:t>Not only do we need to have the attitude of inquiry ourselves but we need to be on the outlook for persons who are inquiring</w:t>
      </w:r>
      <w:r w:rsidR="009B2024">
        <w:rPr>
          <w:rFonts w:cs="Times New Roman"/>
        </w:rPr>
        <w:t xml:space="preserve">.  </w:t>
      </w:r>
      <w:r w:rsidRPr="002041ED">
        <w:rPr>
          <w:rFonts w:cs="Times New Roman"/>
        </w:rPr>
        <w:t xml:space="preserve"> This is the burden of Dumah: </w:t>
      </w:r>
      <w:r w:rsidR="004F26F1">
        <w:rPr>
          <w:rFonts w:cs="Times New Roman"/>
        </w:rPr>
        <w:t>“</w:t>
      </w:r>
      <w:r w:rsidRPr="002041ED">
        <w:rPr>
          <w:rFonts w:cs="Times New Roman"/>
        </w:rPr>
        <w:t>He called to me out of Seir</w:t>
      </w:r>
      <w:r w:rsidR="004F26F1">
        <w:rPr>
          <w:rFonts w:cs="Times New Roman"/>
        </w:rPr>
        <w:t>”</w:t>
      </w:r>
      <w:r w:rsidR="009B2024">
        <w:rPr>
          <w:rFonts w:cs="Times New Roman"/>
        </w:rPr>
        <w:t xml:space="preserve">.  </w:t>
      </w:r>
      <w:r w:rsidRPr="002041ED">
        <w:rPr>
          <w:rFonts w:cs="Times New Roman"/>
        </w:rPr>
        <w:t xml:space="preserve">Who is the </w:t>
      </w:r>
      <w:r w:rsidR="004F26F1">
        <w:rPr>
          <w:rFonts w:cs="Times New Roman"/>
        </w:rPr>
        <w:t>‘</w:t>
      </w:r>
      <w:r w:rsidRPr="002041ED">
        <w:rPr>
          <w:rFonts w:cs="Times New Roman"/>
        </w:rPr>
        <w:t>me</w:t>
      </w:r>
      <w:r w:rsidR="004F26F1">
        <w:rPr>
          <w:rFonts w:cs="Times New Roman"/>
        </w:rPr>
        <w:t>’</w:t>
      </w:r>
      <w:r w:rsidR="003C3CAD">
        <w:rPr>
          <w:rFonts w:cs="Times New Roman"/>
        </w:rPr>
        <w:t xml:space="preserve">?  </w:t>
      </w:r>
      <w:r w:rsidRPr="002041ED">
        <w:rPr>
          <w:rFonts w:cs="Times New Roman"/>
        </w:rPr>
        <w:t>It might be Isaiah himself</w:t>
      </w:r>
      <w:r w:rsidR="009B2024">
        <w:rPr>
          <w:rFonts w:cs="Times New Roman"/>
        </w:rPr>
        <w:t xml:space="preserve">.  </w:t>
      </w:r>
      <w:r w:rsidRPr="002041ED">
        <w:rPr>
          <w:rFonts w:cs="Times New Roman"/>
        </w:rPr>
        <w:t>Isaiah</w:t>
      </w:r>
      <w:r w:rsidR="004F26F1">
        <w:rPr>
          <w:rFonts w:cs="Times New Roman"/>
        </w:rPr>
        <w:t>’</w:t>
      </w:r>
      <w:r w:rsidRPr="002041ED">
        <w:rPr>
          <w:rFonts w:cs="Times New Roman"/>
        </w:rPr>
        <w:t>s experiences come into his prophecies more than perhaps we realise</w:t>
      </w:r>
      <w:r w:rsidR="009B2024">
        <w:rPr>
          <w:rFonts w:cs="Times New Roman"/>
        </w:rPr>
        <w:t xml:space="preserve">.  </w:t>
      </w:r>
      <w:r w:rsidRPr="002041ED">
        <w:rPr>
          <w:rFonts w:cs="Times New Roman"/>
        </w:rPr>
        <w:t>He makes several references to himself and how he felt in certain circumstances</w:t>
      </w:r>
      <w:r w:rsidR="009B2024">
        <w:rPr>
          <w:rFonts w:cs="Times New Roman"/>
        </w:rPr>
        <w:t xml:space="preserve">.  </w:t>
      </w:r>
      <w:r w:rsidRPr="002041ED">
        <w:rPr>
          <w:rFonts w:cs="Times New Roman"/>
        </w:rPr>
        <w:t>He had to walk barefoot and naked for instance in chapter twenty, as indicated of God</w:t>
      </w:r>
      <w:r w:rsidR="009B2024">
        <w:rPr>
          <w:rFonts w:cs="Times New Roman"/>
        </w:rPr>
        <w:t xml:space="preserve">.  </w:t>
      </w:r>
      <w:r w:rsidRPr="002041ED">
        <w:rPr>
          <w:rFonts w:cs="Times New Roman"/>
        </w:rPr>
        <w:t xml:space="preserve">Here Isaiah writes </w:t>
      </w:r>
      <w:r w:rsidR="004F26F1">
        <w:rPr>
          <w:rFonts w:cs="Times New Roman"/>
        </w:rPr>
        <w:t>“</w:t>
      </w:r>
      <w:r w:rsidRPr="002041ED">
        <w:rPr>
          <w:rFonts w:cs="Times New Roman"/>
        </w:rPr>
        <w:t xml:space="preserve">he calleth to </w:t>
      </w:r>
      <w:r w:rsidRPr="002041ED">
        <w:rPr>
          <w:rFonts w:cs="Times New Roman"/>
        </w:rPr>
        <w:lastRenderedPageBreak/>
        <w:t>me out of Seir</w:t>
      </w:r>
      <w:r w:rsidR="004F26F1">
        <w:rPr>
          <w:rFonts w:cs="Times New Roman"/>
        </w:rPr>
        <w:t>”</w:t>
      </w:r>
      <w:r w:rsidR="009B2024">
        <w:rPr>
          <w:rFonts w:cs="Times New Roman"/>
        </w:rPr>
        <w:t xml:space="preserve">.  </w:t>
      </w:r>
      <w:r w:rsidRPr="002041ED">
        <w:rPr>
          <w:rFonts w:cs="Times New Roman"/>
        </w:rPr>
        <w:t xml:space="preserve">The call is </w:t>
      </w:r>
      <w:r w:rsidR="004F26F1">
        <w:rPr>
          <w:rFonts w:cs="Times New Roman"/>
        </w:rPr>
        <w:t>“</w:t>
      </w:r>
      <w:r w:rsidRPr="002041ED">
        <w:rPr>
          <w:rFonts w:cs="Times New Roman"/>
        </w:rPr>
        <w:t>Watchman, what of the night</w:t>
      </w:r>
      <w:r w:rsidR="003C3CAD">
        <w:rPr>
          <w:rFonts w:cs="Times New Roman"/>
        </w:rPr>
        <w:t xml:space="preserve">?  </w:t>
      </w:r>
      <w:r w:rsidRPr="002041ED">
        <w:rPr>
          <w:rFonts w:cs="Times New Roman"/>
        </w:rPr>
        <w:t>Watchman, what of the night?</w:t>
      </w:r>
      <w:r w:rsidR="004F26F1">
        <w:rPr>
          <w:rFonts w:cs="Times New Roman"/>
        </w:rPr>
        <w:t>”</w:t>
      </w:r>
      <w:r w:rsidRPr="002041ED">
        <w:rPr>
          <w:rFonts w:cs="Times New Roman"/>
        </w:rPr>
        <w:t xml:space="preserve">  We need to be watchmen, on the outlook for persons who are inquiring</w:t>
      </w:r>
      <w:r w:rsidR="009B2024">
        <w:rPr>
          <w:rFonts w:cs="Times New Roman"/>
        </w:rPr>
        <w:t xml:space="preserve">.  </w:t>
      </w:r>
      <w:r w:rsidRPr="002041ED">
        <w:rPr>
          <w:rFonts w:cs="Times New Roman"/>
        </w:rPr>
        <w:t xml:space="preserve">The inquiry is </w:t>
      </w:r>
      <w:r w:rsidR="004F26F1">
        <w:rPr>
          <w:rFonts w:cs="Times New Roman"/>
        </w:rPr>
        <w:t>“</w:t>
      </w:r>
      <w:r w:rsidRPr="002041ED">
        <w:rPr>
          <w:rFonts w:cs="Times New Roman"/>
        </w:rPr>
        <w:t>What of the night?</w:t>
      </w:r>
      <w:r w:rsidR="004F26F1">
        <w:rPr>
          <w:rFonts w:cs="Times New Roman"/>
        </w:rPr>
        <w:t>”</w:t>
      </w:r>
      <w:r w:rsidR="009B2024">
        <w:rPr>
          <w:rFonts w:cs="Times New Roman"/>
        </w:rPr>
        <w:t xml:space="preserve">.  </w:t>
      </w:r>
      <w:r w:rsidRPr="002041ED">
        <w:rPr>
          <w:rFonts w:cs="Times New Roman"/>
        </w:rPr>
        <w:t>There are many around us in conditions of night, in darkness; we know something ourselves of that darkness</w:t>
      </w:r>
      <w:r w:rsidR="009B2024">
        <w:rPr>
          <w:rFonts w:cs="Times New Roman"/>
        </w:rPr>
        <w:t xml:space="preserve">.  </w:t>
      </w:r>
      <w:r w:rsidRPr="002041ED">
        <w:rPr>
          <w:rFonts w:cs="Times New Roman"/>
        </w:rPr>
        <w:t xml:space="preserve">Paul wrote in the first chapter of Colossians: </w:t>
      </w:r>
      <w:r w:rsidR="004F26F1">
        <w:rPr>
          <w:rFonts w:cs="Times New Roman"/>
        </w:rPr>
        <w:t>“</w:t>
      </w:r>
      <w:r w:rsidRPr="002041ED">
        <w:rPr>
          <w:rFonts w:cs="Times New Roman"/>
        </w:rPr>
        <w:t>Who has delivered us from the authority of darkness</w:t>
      </w:r>
      <w:r w:rsidR="004F26F1">
        <w:rPr>
          <w:rFonts w:cs="Times New Roman"/>
        </w:rPr>
        <w:t>”</w:t>
      </w:r>
      <w:r w:rsidR="009B2024">
        <w:rPr>
          <w:rFonts w:cs="Times New Roman"/>
        </w:rPr>
        <w:t xml:space="preserve">.  </w:t>
      </w:r>
      <w:r w:rsidRPr="002041ED">
        <w:rPr>
          <w:rFonts w:cs="Times New Roman"/>
        </w:rPr>
        <w:t>I have no doubt that around us there are dear souls held in the authority of darkness</w:t>
      </w:r>
      <w:r w:rsidR="009B2024">
        <w:rPr>
          <w:rFonts w:cs="Times New Roman"/>
        </w:rPr>
        <w:t xml:space="preserve">.  </w:t>
      </w:r>
      <w:r w:rsidRPr="002041ED">
        <w:rPr>
          <w:rFonts w:cs="Times New Roman"/>
        </w:rPr>
        <w:t>It is something where Satan has a foothold, where he has authority over the conscience</w:t>
      </w:r>
      <w:r w:rsidR="009B2024">
        <w:rPr>
          <w:rFonts w:cs="Times New Roman"/>
        </w:rPr>
        <w:t xml:space="preserve">.  </w:t>
      </w:r>
      <w:r w:rsidRPr="002041ED">
        <w:rPr>
          <w:rFonts w:cs="Times New Roman"/>
        </w:rPr>
        <w:t>The consciences of persons are under an authority, but it is not of God, it is the authority of darkness</w:t>
      </w:r>
      <w:r w:rsidR="009B2024">
        <w:rPr>
          <w:rFonts w:cs="Times New Roman"/>
        </w:rPr>
        <w:t xml:space="preserve">.  </w:t>
      </w:r>
      <w:r w:rsidRPr="002041ED">
        <w:rPr>
          <w:rFonts w:cs="Times New Roman"/>
        </w:rPr>
        <w:t>It is a very solemn thing and we have known something of it</w:t>
      </w:r>
      <w:r w:rsidR="009B2024">
        <w:rPr>
          <w:rFonts w:cs="Times New Roman"/>
        </w:rPr>
        <w:t xml:space="preserve">.  </w:t>
      </w:r>
      <w:r w:rsidRPr="002041ED">
        <w:rPr>
          <w:rFonts w:cs="Times New Roman"/>
        </w:rPr>
        <w:t xml:space="preserve">Thank God that we have been delivered from it: </w:t>
      </w:r>
      <w:r w:rsidR="004F26F1">
        <w:rPr>
          <w:rFonts w:cs="Times New Roman"/>
        </w:rPr>
        <w:t>“</w:t>
      </w:r>
      <w:r w:rsidRPr="002041ED">
        <w:rPr>
          <w:rFonts w:cs="Times New Roman"/>
        </w:rPr>
        <w:t>Who has delivered us from the authority of darkness, and translated us into the kingdom of the Son of his love</w:t>
      </w:r>
      <w:r w:rsidR="004F26F1">
        <w:rPr>
          <w:rFonts w:cs="Times New Roman"/>
        </w:rPr>
        <w:t>”</w:t>
      </w:r>
      <w:r w:rsidR="009B2024">
        <w:rPr>
          <w:rFonts w:cs="Times New Roman"/>
        </w:rPr>
        <w:t xml:space="preserve">.  </w:t>
      </w:r>
      <w:r w:rsidRPr="002041ED">
        <w:rPr>
          <w:rFonts w:cs="Times New Roman"/>
        </w:rPr>
        <w:t>The authority of darkness would be like the night</w:t>
      </w:r>
      <w:r w:rsidR="009B2024">
        <w:rPr>
          <w:rFonts w:cs="Times New Roman"/>
        </w:rPr>
        <w:t xml:space="preserve">.  </w:t>
      </w:r>
      <w:r w:rsidR="004F26F1">
        <w:rPr>
          <w:rFonts w:cs="Times New Roman"/>
        </w:rPr>
        <w:t>“</w:t>
      </w:r>
      <w:r w:rsidRPr="002041ED">
        <w:rPr>
          <w:rFonts w:cs="Times New Roman"/>
        </w:rPr>
        <w:t>What of the night?</w:t>
      </w:r>
      <w:r w:rsidR="004F26F1">
        <w:rPr>
          <w:rFonts w:cs="Times New Roman"/>
        </w:rPr>
        <w:t>”</w:t>
      </w:r>
      <w:r w:rsidRPr="002041ED">
        <w:rPr>
          <w:rFonts w:cs="Times New Roman"/>
        </w:rPr>
        <w:t xml:space="preserve">  </w:t>
      </w:r>
      <w:r w:rsidR="004F26F1">
        <w:rPr>
          <w:rFonts w:cs="Times New Roman"/>
        </w:rPr>
        <w:t>“</w:t>
      </w:r>
      <w:r w:rsidRPr="002041ED">
        <w:rPr>
          <w:rFonts w:cs="Times New Roman"/>
        </w:rPr>
        <w:t>Watchman</w:t>
      </w:r>
      <w:r w:rsidR="004F26F1">
        <w:rPr>
          <w:rFonts w:cs="Times New Roman"/>
        </w:rPr>
        <w:t>”</w:t>
      </w:r>
      <w:r w:rsidRPr="002041ED">
        <w:rPr>
          <w:rFonts w:cs="Times New Roman"/>
        </w:rPr>
        <w:t xml:space="preserve">, it is repeated </w:t>
      </w:r>
      <w:r w:rsidR="004F26F1">
        <w:rPr>
          <w:rFonts w:cs="Times New Roman"/>
        </w:rPr>
        <w:t>“</w:t>
      </w:r>
      <w:r w:rsidRPr="002041ED">
        <w:rPr>
          <w:rFonts w:cs="Times New Roman"/>
        </w:rPr>
        <w:t>What of the night?</w:t>
      </w:r>
      <w:r w:rsidR="004F26F1">
        <w:rPr>
          <w:rFonts w:cs="Times New Roman"/>
        </w:rPr>
        <w:t>”</w:t>
      </w:r>
      <w:r w:rsidRPr="002041ED">
        <w:rPr>
          <w:rFonts w:cs="Times New Roman"/>
        </w:rPr>
        <w:t xml:space="preserve">  Persons may be living near to us under this authority, there may be some longing with them</w:t>
      </w:r>
      <w:r w:rsidR="009B2024">
        <w:rPr>
          <w:rFonts w:cs="Times New Roman"/>
        </w:rPr>
        <w:t xml:space="preserve">.  </w:t>
      </w:r>
      <w:r w:rsidRPr="002041ED">
        <w:rPr>
          <w:rFonts w:cs="Times New Roman"/>
        </w:rPr>
        <w:t>Would we be in an attitude of watchmen</w:t>
      </w:r>
      <w:r w:rsidR="003C3CAD">
        <w:rPr>
          <w:rFonts w:cs="Times New Roman"/>
        </w:rPr>
        <w:t xml:space="preserve">?  </w:t>
      </w:r>
      <w:r w:rsidRPr="002041ED">
        <w:rPr>
          <w:rFonts w:cs="Times New Roman"/>
        </w:rPr>
        <w:t>Would we be ready to answer any inquiry</w:t>
      </w:r>
      <w:r w:rsidR="003C3CAD">
        <w:rPr>
          <w:rFonts w:cs="Times New Roman"/>
        </w:rPr>
        <w:t xml:space="preserve">?  </w:t>
      </w:r>
      <w:r w:rsidR="004F26F1">
        <w:rPr>
          <w:rFonts w:cs="Times New Roman"/>
        </w:rPr>
        <w:t>“</w:t>
      </w:r>
      <w:r w:rsidRPr="002041ED">
        <w:rPr>
          <w:rFonts w:cs="Times New Roman"/>
        </w:rPr>
        <w:t>And the watchman said, The morning cometh, and also the night: if ye will inquire, inquire; return, come</w:t>
      </w:r>
      <w:r w:rsidR="004F26F1">
        <w:rPr>
          <w:rFonts w:cs="Times New Roman"/>
        </w:rPr>
        <w:t>”</w:t>
      </w:r>
      <w:r w:rsidR="009B2024">
        <w:rPr>
          <w:rFonts w:cs="Times New Roman"/>
        </w:rPr>
        <w:t xml:space="preserve">.  </w:t>
      </w:r>
      <w:r w:rsidRPr="002041ED">
        <w:rPr>
          <w:rFonts w:cs="Times New Roman"/>
        </w:rPr>
        <w:t>Through divine mercy some of us have known something of what the morning is</w:t>
      </w:r>
      <w:r w:rsidR="009B2024">
        <w:rPr>
          <w:rFonts w:cs="Times New Roman"/>
        </w:rPr>
        <w:t xml:space="preserve">.  </w:t>
      </w:r>
      <w:r w:rsidRPr="002041ED">
        <w:rPr>
          <w:rFonts w:cs="Times New Roman"/>
        </w:rPr>
        <w:t>There is life and love and liberty and hope in the shining of the sun; how good to come into the morning</w:t>
      </w:r>
      <w:r w:rsidR="003C3CAD">
        <w:rPr>
          <w:rFonts w:cs="Times New Roman"/>
        </w:rPr>
        <w:t xml:space="preserve">!  </w:t>
      </w:r>
      <w:r w:rsidRPr="002041ED">
        <w:rPr>
          <w:rFonts w:cs="Times New Roman"/>
        </w:rPr>
        <w:t>Do not let us forget there are persons who are still in the night and let us be available</w:t>
      </w:r>
      <w:r w:rsidR="009B2024">
        <w:rPr>
          <w:rFonts w:cs="Times New Roman"/>
        </w:rPr>
        <w:t xml:space="preserve">.  </w:t>
      </w:r>
      <w:r w:rsidRPr="002041ED">
        <w:rPr>
          <w:rFonts w:cs="Times New Roman"/>
        </w:rPr>
        <w:t xml:space="preserve">Peter speaks about </w:t>
      </w:r>
      <w:r w:rsidR="004F26F1">
        <w:rPr>
          <w:rFonts w:cs="Times New Roman"/>
        </w:rPr>
        <w:t>“</w:t>
      </w:r>
      <w:r w:rsidRPr="002041ED">
        <w:rPr>
          <w:rFonts w:cs="Times New Roman"/>
        </w:rPr>
        <w:t>sanctify the Lord the Christ in your hearts, and be always prepared to give an answer to every one that asks you to give an account of the hope that is in you</w:t>
      </w:r>
      <w:r w:rsidR="004F26F1">
        <w:rPr>
          <w:rFonts w:cs="Times New Roman"/>
        </w:rPr>
        <w:t>”</w:t>
      </w:r>
      <w:r w:rsidRPr="002041ED">
        <w:rPr>
          <w:rFonts w:cs="Times New Roman"/>
        </w:rPr>
        <w:t xml:space="preserve"> 1 Pet 3: 15</w:t>
      </w:r>
      <w:r w:rsidR="009B2024">
        <w:rPr>
          <w:rFonts w:cs="Times New Roman"/>
        </w:rPr>
        <w:t xml:space="preserve">.  </w:t>
      </w:r>
      <w:r w:rsidRPr="002041ED">
        <w:rPr>
          <w:rFonts w:cs="Times New Roman"/>
        </w:rPr>
        <w:t>It is somebody who understands the morning light and hope and is prepared to give an answer</w:t>
      </w:r>
      <w:r w:rsidR="009B2024">
        <w:rPr>
          <w:rFonts w:cs="Times New Roman"/>
        </w:rPr>
        <w:t xml:space="preserve">.  </w:t>
      </w:r>
      <w:r w:rsidRPr="002041ED">
        <w:rPr>
          <w:rFonts w:cs="Times New Roman"/>
        </w:rPr>
        <w:t>He is like a watchman, he is testifying in his behaviour that he has hope</w:t>
      </w:r>
      <w:r w:rsidR="009B2024">
        <w:rPr>
          <w:rFonts w:cs="Times New Roman"/>
        </w:rPr>
        <w:t xml:space="preserve">.  </w:t>
      </w:r>
      <w:r w:rsidRPr="002041ED">
        <w:rPr>
          <w:rFonts w:cs="Times New Roman"/>
        </w:rPr>
        <w:t xml:space="preserve">He is not in the night, he is not under the authority of darkness, he is in the kingdom of the Son of His love and, because he is expressing something of that morning, he arouses inquiry and is </w:t>
      </w:r>
      <w:r w:rsidR="004F26F1">
        <w:rPr>
          <w:rFonts w:cs="Times New Roman"/>
        </w:rPr>
        <w:t>“</w:t>
      </w:r>
      <w:r w:rsidRPr="002041ED">
        <w:rPr>
          <w:rFonts w:cs="Times New Roman"/>
        </w:rPr>
        <w:t>always prepared to give an answer to every one that asks you to give an account of the hope that is in you, but with meekness and fear</w:t>
      </w:r>
      <w:r w:rsidR="004F26F1">
        <w:rPr>
          <w:rFonts w:cs="Times New Roman"/>
        </w:rPr>
        <w:t>”</w:t>
      </w:r>
      <w:r w:rsidRPr="002041ED">
        <w:rPr>
          <w:rFonts w:cs="Times New Roman"/>
        </w:rPr>
        <w:t>; not in any boasting attitude, not in an attitude taking any credit to ourselves but in meekness and fear</w:t>
      </w:r>
      <w:r w:rsidR="009B2024">
        <w:rPr>
          <w:rFonts w:cs="Times New Roman"/>
        </w:rPr>
        <w:t xml:space="preserve">.  </w:t>
      </w:r>
      <w:r w:rsidRPr="002041ED">
        <w:rPr>
          <w:rFonts w:cs="Times New Roman"/>
        </w:rPr>
        <w:t>This brings before us the idea of the watchman on the outlook</w:t>
      </w:r>
      <w:r w:rsidR="009B2024">
        <w:rPr>
          <w:rFonts w:cs="Times New Roman"/>
        </w:rPr>
        <w:t xml:space="preserve">.  </w:t>
      </w:r>
      <w:r w:rsidRPr="002041ED">
        <w:rPr>
          <w:rFonts w:cs="Times New Roman"/>
        </w:rPr>
        <w:t>Habakkuk takes up his stand upon his watch tower</w:t>
      </w:r>
      <w:r w:rsidR="00061E13">
        <w:rPr>
          <w:rFonts w:cs="Times New Roman"/>
        </w:rPr>
        <w:t xml:space="preserve">, </w:t>
      </w:r>
      <w:r w:rsidRPr="002041ED">
        <w:rPr>
          <w:rFonts w:cs="Times New Roman"/>
        </w:rPr>
        <w:t>see Hab 2: 1</w:t>
      </w:r>
      <w:r w:rsidR="009B2024">
        <w:rPr>
          <w:rFonts w:cs="Times New Roman"/>
        </w:rPr>
        <w:t xml:space="preserve">.  </w:t>
      </w:r>
      <w:r w:rsidRPr="002041ED">
        <w:rPr>
          <w:rFonts w:cs="Times New Roman"/>
        </w:rPr>
        <w:t xml:space="preserve">We have often referred to part of the panoply in Ephesians 6: </w:t>
      </w:r>
      <w:r w:rsidR="004F26F1">
        <w:rPr>
          <w:rFonts w:cs="Times New Roman"/>
        </w:rPr>
        <w:t>“</w:t>
      </w:r>
      <w:r w:rsidRPr="002041ED">
        <w:rPr>
          <w:rFonts w:cs="Times New Roman"/>
        </w:rPr>
        <w:t>shod your feet with the preparation of the glad tidings of peace</w:t>
      </w:r>
      <w:r w:rsidR="004F26F1">
        <w:rPr>
          <w:rFonts w:cs="Times New Roman"/>
        </w:rPr>
        <w:t>”</w:t>
      </w:r>
      <w:r w:rsidR="00061E13">
        <w:rPr>
          <w:rFonts w:cs="Times New Roman"/>
        </w:rPr>
        <w:t xml:space="preserve">, </w:t>
      </w:r>
      <w:r w:rsidRPr="002041ED">
        <w:rPr>
          <w:rFonts w:cs="Times New Roman"/>
        </w:rPr>
        <w:t>v 15</w:t>
      </w:r>
      <w:r w:rsidR="009B2024">
        <w:rPr>
          <w:rFonts w:cs="Times New Roman"/>
        </w:rPr>
        <w:t xml:space="preserve">.  </w:t>
      </w:r>
      <w:r w:rsidRPr="002041ED">
        <w:rPr>
          <w:rFonts w:cs="Times New Roman"/>
        </w:rPr>
        <w:t>Shod your feet, not just our minds, not just our hearts but our feet, which must involve movement</w:t>
      </w:r>
      <w:r w:rsidR="009B2024">
        <w:rPr>
          <w:rFonts w:cs="Times New Roman"/>
        </w:rPr>
        <w:t xml:space="preserve">.  </w:t>
      </w:r>
      <w:r w:rsidRPr="002041ED">
        <w:rPr>
          <w:rFonts w:cs="Times New Roman"/>
        </w:rPr>
        <w:t xml:space="preserve">Such would be available </w:t>
      </w:r>
      <w:r w:rsidRPr="002041ED">
        <w:rPr>
          <w:rFonts w:cs="Times New Roman"/>
        </w:rPr>
        <w:lastRenderedPageBreak/>
        <w:t>to answer any inquiry</w:t>
      </w:r>
      <w:r w:rsidR="009B2024">
        <w:rPr>
          <w:rFonts w:cs="Times New Roman"/>
        </w:rPr>
        <w:t xml:space="preserve">.  </w:t>
      </w:r>
      <w:r w:rsidRPr="002041ED">
        <w:rPr>
          <w:rFonts w:cs="Times New Roman"/>
        </w:rPr>
        <w:t xml:space="preserve">It says here </w:t>
      </w:r>
      <w:r w:rsidR="004F26F1">
        <w:rPr>
          <w:rFonts w:cs="Times New Roman"/>
        </w:rPr>
        <w:t>“</w:t>
      </w:r>
      <w:r w:rsidRPr="002041ED">
        <w:rPr>
          <w:rFonts w:cs="Times New Roman"/>
        </w:rPr>
        <w:t>if ye will inquire, inquire; return, come</w:t>
      </w:r>
      <w:r w:rsidR="004F26F1">
        <w:rPr>
          <w:rFonts w:cs="Times New Roman"/>
        </w:rPr>
        <w:t>”</w:t>
      </w:r>
      <w:r w:rsidR="009B2024">
        <w:rPr>
          <w:rFonts w:cs="Times New Roman"/>
        </w:rPr>
        <w:t xml:space="preserve">.  </w:t>
      </w:r>
      <w:r w:rsidRPr="002041ED">
        <w:rPr>
          <w:rFonts w:cs="Times New Roman"/>
        </w:rPr>
        <w:t>In the day in which we are there is a need for this attitude of the watchman being on the outlook for persons who are inquiring, who are troubled, who are burdened; and there must be many of them, persons who have misgivings, who wonder, who possibly did not know all the facts that we knew at a certain juncture</w:t>
      </w:r>
      <w:r w:rsidR="009B2024">
        <w:rPr>
          <w:rFonts w:cs="Times New Roman"/>
        </w:rPr>
        <w:t xml:space="preserve">.  </w:t>
      </w:r>
      <w:r w:rsidRPr="002041ED">
        <w:rPr>
          <w:rFonts w:cs="Times New Roman"/>
        </w:rPr>
        <w:t>Through mercy we are delivered, but let us never forget persons who are still in bondage and be ready to answer inquiries.</w:t>
      </w:r>
    </w:p>
    <w:p w14:paraId="2CFAFEB5" w14:textId="05B3AF53" w:rsidR="002041ED" w:rsidRPr="002041ED" w:rsidRDefault="002041ED" w:rsidP="00C22811">
      <w:pPr>
        <w:spacing w:before="120" w:after="0" w:line="240" w:lineRule="auto"/>
        <w:ind w:firstLine="720"/>
        <w:jc w:val="both"/>
        <w:rPr>
          <w:rFonts w:cs="Times New Roman"/>
        </w:rPr>
      </w:pPr>
      <w:r w:rsidRPr="002041ED">
        <w:rPr>
          <w:rFonts w:cs="Times New Roman"/>
        </w:rPr>
        <w:t>In 2 Samuel we have before us the importance of the attitude of inquiry when a difficulty arises</w:t>
      </w:r>
      <w:r w:rsidR="009B2024">
        <w:rPr>
          <w:rFonts w:cs="Times New Roman"/>
        </w:rPr>
        <w:t xml:space="preserve">.  </w:t>
      </w:r>
      <w:r w:rsidRPr="002041ED">
        <w:rPr>
          <w:rFonts w:cs="Times New Roman"/>
        </w:rPr>
        <w:t>We tend to jump to conclusions and we can be quite sure we have the right judgment, and so we pronounce it very often</w:t>
      </w:r>
      <w:r w:rsidR="009B2024">
        <w:rPr>
          <w:rFonts w:cs="Times New Roman"/>
        </w:rPr>
        <w:t xml:space="preserve">.  </w:t>
      </w:r>
      <w:r w:rsidRPr="002041ED">
        <w:rPr>
          <w:rFonts w:cs="Times New Roman"/>
        </w:rPr>
        <w:t>The need, dear brethren, is to inquire; whatever the difficulty may be, the need is to inquire</w:t>
      </w:r>
      <w:r w:rsidR="009B2024">
        <w:rPr>
          <w:rFonts w:cs="Times New Roman"/>
        </w:rPr>
        <w:t xml:space="preserve">.  </w:t>
      </w:r>
      <w:r w:rsidRPr="002041ED">
        <w:rPr>
          <w:rFonts w:cs="Times New Roman"/>
        </w:rPr>
        <w:t>There is a difficulty in this scripture, a very serious difficulty, and Joab proceeds to act</w:t>
      </w:r>
      <w:r w:rsidR="009B2024">
        <w:rPr>
          <w:rFonts w:cs="Times New Roman"/>
        </w:rPr>
        <w:t xml:space="preserve">.  </w:t>
      </w:r>
      <w:r w:rsidRPr="002041ED">
        <w:rPr>
          <w:rFonts w:cs="Times New Roman"/>
        </w:rPr>
        <w:t>Actually he was not commissioned to do this</w:t>
      </w:r>
      <w:r w:rsidR="009B2024">
        <w:rPr>
          <w:rFonts w:cs="Times New Roman"/>
        </w:rPr>
        <w:t xml:space="preserve">.  </w:t>
      </w:r>
      <w:r w:rsidRPr="002041ED">
        <w:rPr>
          <w:rFonts w:cs="Times New Roman"/>
        </w:rPr>
        <w:t>Amasa is recognised as the captain, and then Abishai is commissioned to see to this matter, but somehow Joab comes into it</w:t>
      </w:r>
      <w:r w:rsidR="009B2024">
        <w:rPr>
          <w:rFonts w:cs="Times New Roman"/>
        </w:rPr>
        <w:t xml:space="preserve">.  </w:t>
      </w:r>
      <w:r w:rsidRPr="002041ED">
        <w:rPr>
          <w:rFonts w:cs="Times New Roman"/>
        </w:rPr>
        <w:t>Joab is never far away when something like this arises</w:t>
      </w:r>
      <w:r w:rsidR="009B2024">
        <w:rPr>
          <w:rFonts w:cs="Times New Roman"/>
        </w:rPr>
        <w:t xml:space="preserve">.  </w:t>
      </w:r>
      <w:r w:rsidRPr="002041ED">
        <w:rPr>
          <w:rFonts w:cs="Times New Roman"/>
        </w:rPr>
        <w:t>They gather together and come and besiege this city Abel-Beth-Maacah and cast a bank against it</w:t>
      </w:r>
      <w:r w:rsidR="009B2024">
        <w:rPr>
          <w:rFonts w:cs="Times New Roman"/>
        </w:rPr>
        <w:t xml:space="preserve">.  </w:t>
      </w:r>
      <w:r w:rsidRPr="002041ED">
        <w:rPr>
          <w:rFonts w:cs="Times New Roman"/>
        </w:rPr>
        <w:t>They proceed to sap the wall, they proceed to destroy this city because of this difficulty that has arisen</w:t>
      </w:r>
      <w:r w:rsidR="009B2024">
        <w:rPr>
          <w:rFonts w:cs="Times New Roman"/>
        </w:rPr>
        <w:t xml:space="preserve">.  </w:t>
      </w:r>
      <w:r w:rsidRPr="002041ED">
        <w:rPr>
          <w:rFonts w:cs="Times New Roman"/>
        </w:rPr>
        <w:t>Joab makes no inquiry, he does not consult anyone, he proceeds to act on his own ideas; but there is a wise woman there</w:t>
      </w:r>
      <w:r w:rsidR="009B2024">
        <w:rPr>
          <w:rFonts w:cs="Times New Roman"/>
        </w:rPr>
        <w:t xml:space="preserve">.  </w:t>
      </w:r>
      <w:r w:rsidR="004F26F1">
        <w:rPr>
          <w:rFonts w:cs="Times New Roman"/>
        </w:rPr>
        <w:t>“</w:t>
      </w:r>
      <w:r w:rsidRPr="002041ED">
        <w:rPr>
          <w:rFonts w:cs="Times New Roman"/>
        </w:rPr>
        <w:t>And a wise woman cried out of the city, Hear, hear: say, I pray you, unto Joab, Come near hither, that I may speak with thee</w:t>
      </w:r>
      <w:r w:rsidR="004F26F1">
        <w:rPr>
          <w:rFonts w:cs="Times New Roman"/>
        </w:rPr>
        <w:t>”</w:t>
      </w:r>
      <w:r w:rsidR="009B2024">
        <w:rPr>
          <w:rFonts w:cs="Times New Roman"/>
        </w:rPr>
        <w:t xml:space="preserve">.  </w:t>
      </w:r>
      <w:r w:rsidRPr="002041ED">
        <w:rPr>
          <w:rFonts w:cs="Times New Roman"/>
        </w:rPr>
        <w:t>This woman succeeded in getting Joab to listen</w:t>
      </w:r>
      <w:r w:rsidR="009B2024">
        <w:rPr>
          <w:rFonts w:cs="Times New Roman"/>
        </w:rPr>
        <w:t xml:space="preserve">.  </w:t>
      </w:r>
      <w:r w:rsidRPr="002041ED">
        <w:rPr>
          <w:rFonts w:cs="Times New Roman"/>
        </w:rPr>
        <w:t>One of the last things Joab would do is to listen</w:t>
      </w:r>
      <w:r w:rsidR="009B2024">
        <w:rPr>
          <w:rFonts w:cs="Times New Roman"/>
        </w:rPr>
        <w:t xml:space="preserve">.  </w:t>
      </w:r>
      <w:r w:rsidRPr="002041ED">
        <w:rPr>
          <w:rFonts w:cs="Times New Roman"/>
        </w:rPr>
        <w:t>Joab was acting here, proceeding according to his own mind, quite sure he has the answer, but she succeeds in getting this man to listen</w:t>
      </w:r>
      <w:r w:rsidR="009B2024">
        <w:rPr>
          <w:rFonts w:cs="Times New Roman"/>
        </w:rPr>
        <w:t xml:space="preserve">.  </w:t>
      </w:r>
      <w:r w:rsidR="004F26F1">
        <w:rPr>
          <w:rFonts w:cs="Times New Roman"/>
        </w:rPr>
        <w:t>“</w:t>
      </w:r>
      <w:r w:rsidRPr="002041ED">
        <w:rPr>
          <w:rFonts w:cs="Times New Roman"/>
        </w:rPr>
        <w:t>Hear, hear; say, I pray you, unto Joab, Come near hither, that I may speak with thee</w:t>
      </w:r>
      <w:r w:rsidR="009B2024">
        <w:rPr>
          <w:rFonts w:cs="Times New Roman"/>
        </w:rPr>
        <w:t xml:space="preserve">.  </w:t>
      </w:r>
      <w:r w:rsidRPr="002041ED">
        <w:rPr>
          <w:rFonts w:cs="Times New Roman"/>
        </w:rPr>
        <w:t>And he came near to her; and the woman said, Art thou Joab</w:t>
      </w:r>
      <w:r w:rsidR="003C3CAD">
        <w:rPr>
          <w:rFonts w:cs="Times New Roman"/>
        </w:rPr>
        <w:t xml:space="preserve">?  </w:t>
      </w:r>
      <w:r w:rsidRPr="002041ED">
        <w:rPr>
          <w:rFonts w:cs="Times New Roman"/>
        </w:rPr>
        <w:t>And he said, I am he</w:t>
      </w:r>
      <w:r w:rsidR="009B2024">
        <w:rPr>
          <w:rFonts w:cs="Times New Roman"/>
        </w:rPr>
        <w:t xml:space="preserve">.  </w:t>
      </w:r>
      <w:r w:rsidRPr="002041ED">
        <w:rPr>
          <w:rFonts w:cs="Times New Roman"/>
        </w:rPr>
        <w:t>And she said to him, Listen to the words of thy handmaid</w:t>
      </w:r>
      <w:r w:rsidR="009B2024">
        <w:rPr>
          <w:rFonts w:cs="Times New Roman"/>
        </w:rPr>
        <w:t xml:space="preserve">.  </w:t>
      </w:r>
      <w:r w:rsidRPr="002041ED">
        <w:rPr>
          <w:rFonts w:cs="Times New Roman"/>
        </w:rPr>
        <w:t>And he said, I am listening</w:t>
      </w:r>
      <w:r w:rsidR="004F26F1">
        <w:rPr>
          <w:rFonts w:cs="Times New Roman"/>
        </w:rPr>
        <w:t>”</w:t>
      </w:r>
      <w:r w:rsidR="009B2024">
        <w:rPr>
          <w:rFonts w:cs="Times New Roman"/>
        </w:rPr>
        <w:t xml:space="preserve">.  </w:t>
      </w:r>
      <w:r w:rsidRPr="002041ED">
        <w:rPr>
          <w:rFonts w:cs="Times New Roman"/>
        </w:rPr>
        <w:t>If you get someone listening, even Joab listening, there is some hope of a settlement of things</w:t>
      </w:r>
      <w:r w:rsidR="009B2024">
        <w:rPr>
          <w:rFonts w:cs="Times New Roman"/>
        </w:rPr>
        <w:t xml:space="preserve">.  </w:t>
      </w:r>
      <w:r w:rsidR="004F26F1">
        <w:rPr>
          <w:rFonts w:cs="Times New Roman"/>
        </w:rPr>
        <w:t>“</w:t>
      </w:r>
      <w:r w:rsidRPr="002041ED">
        <w:rPr>
          <w:rFonts w:cs="Times New Roman"/>
        </w:rPr>
        <w:t>I am listening</w:t>
      </w:r>
      <w:r w:rsidR="004F26F1">
        <w:rPr>
          <w:rFonts w:cs="Times New Roman"/>
        </w:rPr>
        <w:t>”</w:t>
      </w:r>
      <w:r w:rsidRPr="002041ED">
        <w:rPr>
          <w:rFonts w:cs="Times New Roman"/>
        </w:rPr>
        <w:t xml:space="preserve">, he says, and she spoke saying </w:t>
      </w:r>
      <w:r w:rsidR="004F26F1">
        <w:rPr>
          <w:rFonts w:cs="Times New Roman"/>
        </w:rPr>
        <w:t>“</w:t>
      </w:r>
      <w:r w:rsidRPr="002041ED">
        <w:rPr>
          <w:rFonts w:cs="Times New Roman"/>
        </w:rPr>
        <w:t>They were wont to speak in old time saying, Just inquire in Abel</w:t>
      </w:r>
      <w:r w:rsidR="004F26F1">
        <w:rPr>
          <w:rFonts w:cs="Times New Roman"/>
        </w:rPr>
        <w:t>”</w:t>
      </w:r>
      <w:r w:rsidR="009B2024">
        <w:rPr>
          <w:rFonts w:cs="Times New Roman"/>
        </w:rPr>
        <w:t xml:space="preserve">.  </w:t>
      </w:r>
      <w:r w:rsidRPr="002041ED">
        <w:rPr>
          <w:rFonts w:cs="Times New Roman"/>
        </w:rPr>
        <w:t xml:space="preserve">Think of that word, </w:t>
      </w:r>
      <w:r w:rsidR="004F26F1">
        <w:rPr>
          <w:rFonts w:cs="Times New Roman"/>
        </w:rPr>
        <w:t>“</w:t>
      </w:r>
      <w:r w:rsidRPr="002041ED">
        <w:rPr>
          <w:rFonts w:cs="Times New Roman"/>
        </w:rPr>
        <w:t>Just inquire</w:t>
      </w:r>
      <w:r w:rsidR="004F26F1">
        <w:rPr>
          <w:rFonts w:cs="Times New Roman"/>
        </w:rPr>
        <w:t>”</w:t>
      </w:r>
      <w:r w:rsidR="003C3CAD">
        <w:rPr>
          <w:rFonts w:cs="Times New Roman"/>
        </w:rPr>
        <w:t xml:space="preserve">!  </w:t>
      </w:r>
      <w:r w:rsidRPr="002041ED">
        <w:rPr>
          <w:rFonts w:cs="Times New Roman"/>
        </w:rPr>
        <w:t>A difficulty arises</w:t>
      </w:r>
      <w:r w:rsidR="009B2024">
        <w:rPr>
          <w:rFonts w:cs="Times New Roman"/>
        </w:rPr>
        <w:t>—</w:t>
      </w:r>
      <w:r w:rsidRPr="002041ED">
        <w:rPr>
          <w:rFonts w:cs="Times New Roman"/>
        </w:rPr>
        <w:t>just inquire</w:t>
      </w:r>
      <w:r w:rsidR="003C3CAD">
        <w:rPr>
          <w:rFonts w:cs="Times New Roman"/>
        </w:rPr>
        <w:t xml:space="preserve">!  </w:t>
      </w:r>
      <w:r w:rsidRPr="002041ED">
        <w:rPr>
          <w:rFonts w:cs="Times New Roman"/>
        </w:rPr>
        <w:t>There is need to have an open mind and to inquire</w:t>
      </w:r>
      <w:r w:rsidR="009B2024">
        <w:rPr>
          <w:rFonts w:cs="Times New Roman"/>
        </w:rPr>
        <w:t>—</w:t>
      </w:r>
      <w:r w:rsidRPr="002041ED">
        <w:rPr>
          <w:rFonts w:cs="Times New Roman"/>
        </w:rPr>
        <w:t>just inquire</w:t>
      </w:r>
      <w:r w:rsidR="009B2024">
        <w:rPr>
          <w:rFonts w:cs="Times New Roman"/>
        </w:rPr>
        <w:t xml:space="preserve">.  </w:t>
      </w:r>
      <w:r w:rsidRPr="002041ED">
        <w:rPr>
          <w:rFonts w:cs="Times New Roman"/>
        </w:rPr>
        <w:t xml:space="preserve"> </w:t>
      </w:r>
      <w:r w:rsidR="004F26F1">
        <w:rPr>
          <w:rFonts w:cs="Times New Roman"/>
        </w:rPr>
        <w:t>“</w:t>
      </w:r>
      <w:r w:rsidRPr="002041ED">
        <w:rPr>
          <w:rFonts w:cs="Times New Roman"/>
        </w:rPr>
        <w:t>Just inquire in Abel; and so they ended</w:t>
      </w:r>
      <w:r w:rsidR="004F26F1">
        <w:rPr>
          <w:rFonts w:cs="Times New Roman"/>
        </w:rPr>
        <w:t>”</w:t>
      </w:r>
      <w:r w:rsidR="009B2024">
        <w:rPr>
          <w:rFonts w:cs="Times New Roman"/>
        </w:rPr>
        <w:t xml:space="preserve">.  </w:t>
      </w:r>
      <w:r w:rsidRPr="002041ED">
        <w:rPr>
          <w:rFonts w:cs="Times New Roman"/>
        </w:rPr>
        <w:t>We need, dear brethren, to develop this attitude of inquiry regarding any difficulty arising</w:t>
      </w:r>
      <w:r w:rsidR="009B2024">
        <w:rPr>
          <w:rFonts w:cs="Times New Roman"/>
        </w:rPr>
        <w:t xml:space="preserve">.  </w:t>
      </w:r>
      <w:r w:rsidRPr="002041ED">
        <w:rPr>
          <w:rFonts w:cs="Times New Roman"/>
        </w:rPr>
        <w:t xml:space="preserve">Difficulties are arising and difficulties will arise, but </w:t>
      </w:r>
      <w:r w:rsidR="004F26F1">
        <w:rPr>
          <w:rFonts w:cs="Times New Roman"/>
        </w:rPr>
        <w:t>“</w:t>
      </w:r>
      <w:r w:rsidRPr="002041ED">
        <w:rPr>
          <w:rFonts w:cs="Times New Roman"/>
        </w:rPr>
        <w:t>Just inquire</w:t>
      </w:r>
      <w:r w:rsidR="004F26F1">
        <w:rPr>
          <w:rFonts w:cs="Times New Roman"/>
        </w:rPr>
        <w:t>”</w:t>
      </w:r>
      <w:r w:rsidRPr="002041ED">
        <w:rPr>
          <w:rFonts w:cs="Times New Roman"/>
        </w:rPr>
        <w:t xml:space="preserve">; </w:t>
      </w:r>
      <w:r w:rsidR="004F26F1">
        <w:rPr>
          <w:rFonts w:cs="Times New Roman"/>
        </w:rPr>
        <w:t>“</w:t>
      </w:r>
      <w:r w:rsidRPr="002041ED">
        <w:rPr>
          <w:rFonts w:cs="Times New Roman"/>
        </w:rPr>
        <w:t>Just inquire</w:t>
      </w:r>
      <w:r w:rsidR="004F26F1">
        <w:rPr>
          <w:rFonts w:cs="Times New Roman"/>
        </w:rPr>
        <w:t>”</w:t>
      </w:r>
      <w:r w:rsidRPr="002041ED">
        <w:rPr>
          <w:rFonts w:cs="Times New Roman"/>
        </w:rPr>
        <w:t xml:space="preserve"> before you come to a conclusion</w:t>
      </w:r>
      <w:r w:rsidR="009B2024">
        <w:rPr>
          <w:rFonts w:cs="Times New Roman"/>
        </w:rPr>
        <w:t xml:space="preserve">.  </w:t>
      </w:r>
      <w:r w:rsidRPr="002041ED">
        <w:rPr>
          <w:rFonts w:cs="Times New Roman"/>
        </w:rPr>
        <w:lastRenderedPageBreak/>
        <w:t>Fortunately, inquiring takes some time; there is time gained by inquiring.</w:t>
      </w:r>
    </w:p>
    <w:p w14:paraId="340A3CBF" w14:textId="64018B31" w:rsidR="002041ED" w:rsidRPr="002041ED" w:rsidRDefault="002041ED" w:rsidP="00C22811">
      <w:pPr>
        <w:spacing w:before="120" w:after="0" w:line="240" w:lineRule="auto"/>
        <w:ind w:firstLine="720"/>
        <w:jc w:val="both"/>
        <w:rPr>
          <w:rFonts w:cs="Times New Roman"/>
        </w:rPr>
      </w:pPr>
      <w:r w:rsidRPr="002041ED">
        <w:rPr>
          <w:rFonts w:cs="Times New Roman"/>
        </w:rPr>
        <w:t>I desire to draw attention to two incidents in the Old Testament</w:t>
      </w:r>
      <w:r w:rsidR="009B2024">
        <w:rPr>
          <w:rFonts w:cs="Times New Roman"/>
        </w:rPr>
        <w:t xml:space="preserve">.  </w:t>
      </w:r>
      <w:r w:rsidRPr="002041ED">
        <w:rPr>
          <w:rFonts w:cs="Times New Roman"/>
        </w:rPr>
        <w:t>The first is in Genesis 34 where there was the difficulty when Dinah the daughter of Leah went out to see the daughters of the land, and all of us would know the calamity that happened there</w:t>
      </w:r>
      <w:r w:rsidR="009B2024">
        <w:rPr>
          <w:rFonts w:cs="Times New Roman"/>
        </w:rPr>
        <w:t xml:space="preserve">.  </w:t>
      </w:r>
      <w:r w:rsidRPr="002041ED">
        <w:rPr>
          <w:rFonts w:cs="Times New Roman"/>
        </w:rPr>
        <w:t>This difficulty was answered violently, Simeon and Levi took the matter into their own hands</w:t>
      </w:r>
      <w:r w:rsidR="009B2024">
        <w:rPr>
          <w:rFonts w:cs="Times New Roman"/>
        </w:rPr>
        <w:t xml:space="preserve">.  </w:t>
      </w:r>
      <w:r w:rsidRPr="002041ED">
        <w:rPr>
          <w:rFonts w:cs="Times New Roman"/>
        </w:rPr>
        <w:t>There is no doubt that it was a wrong thing that was done, but Simeon and Levi made no inquiry; they did not ask Jacob what he thought about the matter</w:t>
      </w:r>
      <w:r w:rsidR="009B2024">
        <w:rPr>
          <w:rFonts w:cs="Times New Roman"/>
        </w:rPr>
        <w:t xml:space="preserve">.  </w:t>
      </w:r>
      <w:r w:rsidRPr="002041ED">
        <w:rPr>
          <w:rFonts w:cs="Times New Roman"/>
        </w:rPr>
        <w:t>They took the law into their own hands and acted so violently that sixty years afterwards the matter was still on the spirit of Jacob; he was still bearing the burden of what these sons Simeon and Levi did</w:t>
      </w:r>
      <w:r w:rsidR="009B2024">
        <w:rPr>
          <w:rFonts w:cs="Times New Roman"/>
        </w:rPr>
        <w:t xml:space="preserve">.  </w:t>
      </w:r>
      <w:r w:rsidRPr="002041ED">
        <w:rPr>
          <w:rFonts w:cs="Times New Roman"/>
        </w:rPr>
        <w:t>A wrong was done, there is no doubt that it was wrong, but their action was so violent that it brought in grief which remained for sixty years or so afterwards for when Jacob was blessing his sons he recalled to Simeon and Levi this incident</w:t>
      </w:r>
      <w:r w:rsidR="009B2024">
        <w:rPr>
          <w:rFonts w:cs="Times New Roman"/>
        </w:rPr>
        <w:t xml:space="preserve">.  </w:t>
      </w:r>
      <w:r w:rsidRPr="002041ED">
        <w:rPr>
          <w:rFonts w:cs="Times New Roman"/>
        </w:rPr>
        <w:t>We can make matters worse by an over-reaction to any difficulty that may happen.</w:t>
      </w:r>
    </w:p>
    <w:p w14:paraId="07C940CF" w14:textId="650EAF28" w:rsidR="002041ED" w:rsidRPr="002041ED" w:rsidRDefault="002041ED" w:rsidP="00C22811">
      <w:pPr>
        <w:spacing w:before="120" w:after="0" w:line="240" w:lineRule="auto"/>
        <w:ind w:firstLine="720"/>
        <w:jc w:val="both"/>
        <w:rPr>
          <w:rFonts w:cs="Times New Roman"/>
        </w:rPr>
      </w:pPr>
      <w:r w:rsidRPr="002041ED">
        <w:rPr>
          <w:rFonts w:cs="Times New Roman"/>
        </w:rPr>
        <w:t>The other incident is in the book of Joshua chapter 22, when the two and a half tribes had been with the other nine and a half tribes and the conquest of the land of Canaan had been completed, and the two and a half tribes were sent back to their own inheritance on the other side of the Jordan</w:t>
      </w:r>
      <w:r w:rsidR="009B2024">
        <w:rPr>
          <w:rFonts w:cs="Times New Roman"/>
        </w:rPr>
        <w:t xml:space="preserve">.  </w:t>
      </w:r>
      <w:r w:rsidRPr="002041ED">
        <w:rPr>
          <w:rFonts w:cs="Times New Roman"/>
        </w:rPr>
        <w:t>Before they went to their homes they built an altar of grand appearance</w:t>
      </w:r>
      <w:r w:rsidR="009B2024">
        <w:rPr>
          <w:rFonts w:cs="Times New Roman"/>
        </w:rPr>
        <w:t xml:space="preserve">.  </w:t>
      </w:r>
      <w:r w:rsidRPr="002041ED">
        <w:rPr>
          <w:rFonts w:cs="Times New Roman"/>
        </w:rPr>
        <w:t>The thing looked very bad</w:t>
      </w:r>
      <w:r w:rsidR="009B2024">
        <w:rPr>
          <w:rFonts w:cs="Times New Roman"/>
        </w:rPr>
        <w:t xml:space="preserve">.  </w:t>
      </w:r>
      <w:r w:rsidRPr="002041ED">
        <w:rPr>
          <w:rFonts w:cs="Times New Roman"/>
        </w:rPr>
        <w:t>A very serious view was taken of it in Israel</w:t>
      </w:r>
      <w:r w:rsidR="009B2024">
        <w:rPr>
          <w:rFonts w:cs="Times New Roman"/>
        </w:rPr>
        <w:t xml:space="preserve">.  </w:t>
      </w:r>
      <w:r w:rsidRPr="002041ED">
        <w:rPr>
          <w:rFonts w:cs="Times New Roman"/>
        </w:rPr>
        <w:t>When the children of Israel heard of it, the whole assembly of the children of Israel gathered together at Shiloh, to go up against them to war</w:t>
      </w:r>
      <w:r w:rsidR="004118B9">
        <w:rPr>
          <w:rFonts w:cs="Times New Roman"/>
        </w:rPr>
        <w:t xml:space="preserve">, </w:t>
      </w:r>
      <w:r w:rsidRPr="002041ED">
        <w:rPr>
          <w:rFonts w:cs="Times New Roman"/>
        </w:rPr>
        <w:t>v 12</w:t>
      </w:r>
      <w:r w:rsidR="009B2024">
        <w:rPr>
          <w:rFonts w:cs="Times New Roman"/>
        </w:rPr>
        <w:t xml:space="preserve">.  </w:t>
      </w:r>
      <w:r w:rsidRPr="002041ED">
        <w:rPr>
          <w:rFonts w:cs="Times New Roman"/>
        </w:rPr>
        <w:t>Such was their answer to the difficulty and even Phinehas the son of Eleazar the priest and the princes were in it</w:t>
      </w:r>
      <w:r w:rsidR="009B2024">
        <w:rPr>
          <w:rFonts w:cs="Times New Roman"/>
        </w:rPr>
        <w:t xml:space="preserve">.  </w:t>
      </w:r>
      <w:r w:rsidR="004F26F1">
        <w:rPr>
          <w:rFonts w:cs="Times New Roman"/>
        </w:rPr>
        <w:t>“</w:t>
      </w:r>
      <w:r w:rsidRPr="002041ED">
        <w:rPr>
          <w:rFonts w:cs="Times New Roman"/>
        </w:rPr>
        <w:t>And they came to the children of Reuben, and to the children of Gad, and to the half tribe of Manasseh, to the land of Gilead, and spoke with them, saying, Thus saith the whole assembly of Jehovah:</w:t>
      </w:r>
      <w:r w:rsidR="00B25846">
        <w:rPr>
          <w:rFonts w:cs="Times New Roman"/>
        </w:rPr>
        <w:t xml:space="preserve"> </w:t>
      </w:r>
      <w:r w:rsidRPr="002041ED">
        <w:rPr>
          <w:rFonts w:cs="Times New Roman"/>
        </w:rPr>
        <w:t>What wickedness is this which ye have committed against the God of Israel, to turn away this day from following Jehovah, in that ye have built yourselves an altar, rebelling this day against Jehovah?</w:t>
      </w:r>
      <w:r w:rsidR="004F26F1">
        <w:rPr>
          <w:rFonts w:cs="Times New Roman"/>
        </w:rPr>
        <w:t>”</w:t>
      </w:r>
      <w:r w:rsidR="000076E1">
        <w:rPr>
          <w:rFonts w:cs="Times New Roman"/>
        </w:rPr>
        <w:t xml:space="preserve">, </w:t>
      </w:r>
      <w:r w:rsidRPr="002041ED">
        <w:rPr>
          <w:rFonts w:cs="Times New Roman"/>
        </w:rPr>
        <w:t>vv 15,</w:t>
      </w:r>
      <w:r w:rsidR="000076E1">
        <w:rPr>
          <w:rFonts w:cs="Times New Roman"/>
        </w:rPr>
        <w:t xml:space="preserve"> </w:t>
      </w:r>
      <w:r w:rsidRPr="002041ED">
        <w:rPr>
          <w:rFonts w:cs="Times New Roman"/>
        </w:rPr>
        <w:t>16</w:t>
      </w:r>
      <w:r w:rsidR="009B2024">
        <w:rPr>
          <w:rFonts w:cs="Times New Roman"/>
        </w:rPr>
        <w:t xml:space="preserve">.  </w:t>
      </w:r>
      <w:r w:rsidRPr="002041ED">
        <w:rPr>
          <w:rFonts w:cs="Times New Roman"/>
        </w:rPr>
        <w:t>They pronounced it wickedness and rebellion and turning away from God</w:t>
      </w:r>
      <w:r w:rsidR="009B2024">
        <w:rPr>
          <w:rFonts w:cs="Times New Roman"/>
        </w:rPr>
        <w:t xml:space="preserve">.  </w:t>
      </w:r>
      <w:r w:rsidRPr="002041ED">
        <w:rPr>
          <w:rFonts w:cs="Times New Roman"/>
        </w:rPr>
        <w:t>That is what is pronounced by even Phinehas, the son of Eleazar; and they go on to refer to precedents, which are often referred to when difficulties happen</w:t>
      </w:r>
      <w:r w:rsidR="009B2024">
        <w:rPr>
          <w:rFonts w:cs="Times New Roman"/>
        </w:rPr>
        <w:t xml:space="preserve">.  </w:t>
      </w:r>
      <w:r w:rsidR="004F26F1">
        <w:rPr>
          <w:rFonts w:cs="Times New Roman"/>
        </w:rPr>
        <w:t>“</w:t>
      </w:r>
      <w:r w:rsidRPr="002041ED">
        <w:rPr>
          <w:rFonts w:cs="Times New Roman"/>
        </w:rPr>
        <w:t>Is the iniquity of Peor too little for us?</w:t>
      </w:r>
      <w:r w:rsidR="004F26F1">
        <w:rPr>
          <w:rFonts w:cs="Times New Roman"/>
        </w:rPr>
        <w:t>”</w:t>
      </w:r>
      <w:r w:rsidRPr="002041ED">
        <w:rPr>
          <w:rFonts w:cs="Times New Roman"/>
        </w:rPr>
        <w:t xml:space="preserve">  They would say this is just Peor all over again</w:t>
      </w:r>
      <w:r w:rsidR="009B2024">
        <w:rPr>
          <w:rFonts w:cs="Times New Roman"/>
        </w:rPr>
        <w:t xml:space="preserve">.  </w:t>
      </w:r>
      <w:r w:rsidRPr="002041ED">
        <w:rPr>
          <w:rFonts w:cs="Times New Roman"/>
        </w:rPr>
        <w:t>Then they refer to Achan</w:t>
      </w:r>
      <w:r w:rsidR="004F26F1">
        <w:rPr>
          <w:rFonts w:cs="Times New Roman"/>
        </w:rPr>
        <w:t>’</w:t>
      </w:r>
      <w:r w:rsidRPr="002041ED">
        <w:rPr>
          <w:rFonts w:cs="Times New Roman"/>
        </w:rPr>
        <w:t xml:space="preserve">s </w:t>
      </w:r>
      <w:r w:rsidRPr="002041ED">
        <w:rPr>
          <w:rFonts w:cs="Times New Roman"/>
        </w:rPr>
        <w:lastRenderedPageBreak/>
        <w:t>sin</w:t>
      </w:r>
      <w:r w:rsidR="009B2024">
        <w:rPr>
          <w:rFonts w:cs="Times New Roman"/>
        </w:rPr>
        <w:t xml:space="preserve">. </w:t>
      </w:r>
      <w:r w:rsidRPr="002041ED">
        <w:rPr>
          <w:rFonts w:cs="Times New Roman"/>
        </w:rPr>
        <w:t xml:space="preserve">We have </w:t>
      </w:r>
      <w:r w:rsidR="000076E1" w:rsidRPr="002041ED">
        <w:rPr>
          <w:rFonts w:cs="Times New Roman"/>
        </w:rPr>
        <w:t>these kinds of things</w:t>
      </w:r>
      <w:r w:rsidRPr="002041ED">
        <w:rPr>
          <w:rFonts w:cs="Times New Roman"/>
        </w:rPr>
        <w:t xml:space="preserve"> said when difficulties arise</w:t>
      </w:r>
      <w:r w:rsidR="009B2024">
        <w:rPr>
          <w:rFonts w:cs="Times New Roman"/>
        </w:rPr>
        <w:t xml:space="preserve">.  </w:t>
      </w:r>
      <w:r w:rsidRPr="002041ED">
        <w:rPr>
          <w:rFonts w:cs="Times New Roman"/>
        </w:rPr>
        <w:t>Immediately we jump to conclusions and say this is Glanton over again, or some other issue over again</w:t>
      </w:r>
      <w:r w:rsidR="009B2024">
        <w:rPr>
          <w:rFonts w:cs="Times New Roman"/>
        </w:rPr>
        <w:t xml:space="preserve">.  </w:t>
      </w:r>
      <w:r w:rsidRPr="002041ED">
        <w:rPr>
          <w:rFonts w:cs="Times New Roman"/>
        </w:rPr>
        <w:t xml:space="preserve">After they have said all this and after they have given their conclusion about it, and called it wickedness and rebellion, they find that there is an explanation, so that it says in verse 30 that when they </w:t>
      </w:r>
      <w:r w:rsidR="004F26F1">
        <w:rPr>
          <w:rFonts w:cs="Times New Roman"/>
        </w:rPr>
        <w:t>“</w:t>
      </w:r>
      <w:r w:rsidRPr="002041ED">
        <w:rPr>
          <w:rFonts w:cs="Times New Roman"/>
        </w:rPr>
        <w:t>heard the words that the children of Reuben and the children of Gad and the children of Manasseh spoke, it was good in their sight</w:t>
      </w:r>
      <w:r w:rsidR="004F26F1">
        <w:rPr>
          <w:rFonts w:cs="Times New Roman"/>
        </w:rPr>
        <w:t>”</w:t>
      </w:r>
      <w:r w:rsidR="009B2024">
        <w:rPr>
          <w:rFonts w:cs="Times New Roman"/>
        </w:rPr>
        <w:t xml:space="preserve">.  </w:t>
      </w:r>
      <w:r w:rsidRPr="002041ED">
        <w:rPr>
          <w:rFonts w:cs="Times New Roman"/>
        </w:rPr>
        <w:t>There was an explanation for it, you see</w:t>
      </w:r>
      <w:r w:rsidR="009B2024">
        <w:rPr>
          <w:rFonts w:cs="Times New Roman"/>
        </w:rPr>
        <w:t xml:space="preserve">.  </w:t>
      </w:r>
      <w:r w:rsidRPr="002041ED">
        <w:rPr>
          <w:rFonts w:cs="Times New Roman"/>
        </w:rPr>
        <w:t>The thing was good in the sight of the children of Israel</w:t>
      </w:r>
      <w:r w:rsidR="009B2024">
        <w:rPr>
          <w:rFonts w:cs="Times New Roman"/>
        </w:rPr>
        <w:t xml:space="preserve">.  </w:t>
      </w:r>
      <w:r w:rsidRPr="002041ED">
        <w:rPr>
          <w:rFonts w:cs="Times New Roman"/>
        </w:rPr>
        <w:t xml:space="preserve">It says in verse 33 </w:t>
      </w:r>
      <w:r w:rsidR="004F26F1">
        <w:rPr>
          <w:rFonts w:cs="Times New Roman"/>
        </w:rPr>
        <w:t>“</w:t>
      </w:r>
      <w:r w:rsidRPr="002041ED">
        <w:rPr>
          <w:rFonts w:cs="Times New Roman"/>
        </w:rPr>
        <w:t>And the thing was good in the sight of the children of Israel, and the children of Israel blessed God, and no more said that they would go up in warfare against them, to destroy the land</w:t>
      </w:r>
      <w:r w:rsidR="004F26F1">
        <w:rPr>
          <w:rFonts w:cs="Times New Roman"/>
        </w:rPr>
        <w:t>”</w:t>
      </w:r>
      <w:r w:rsidR="009B2024">
        <w:rPr>
          <w:rFonts w:cs="Times New Roman"/>
        </w:rPr>
        <w:t xml:space="preserve">.  </w:t>
      </w:r>
      <w:r w:rsidRPr="002041ED">
        <w:rPr>
          <w:rFonts w:cs="Times New Roman"/>
        </w:rPr>
        <w:t xml:space="preserve"> It was explained</w:t>
      </w:r>
      <w:r w:rsidR="009B2024">
        <w:rPr>
          <w:rFonts w:cs="Times New Roman"/>
        </w:rPr>
        <w:t xml:space="preserve">.  </w:t>
      </w:r>
      <w:r w:rsidRPr="002041ED">
        <w:rPr>
          <w:rFonts w:cs="Times New Roman"/>
        </w:rPr>
        <w:t>It was not on a very high level, it was on a low level; nevertheless it was accepted</w:t>
      </w:r>
      <w:r w:rsidR="009B2024">
        <w:rPr>
          <w:rFonts w:cs="Times New Roman"/>
        </w:rPr>
        <w:t xml:space="preserve">.  </w:t>
      </w:r>
      <w:r w:rsidRPr="002041ED">
        <w:rPr>
          <w:rFonts w:cs="Times New Roman"/>
        </w:rPr>
        <w:t>In fact they said it was good</w:t>
      </w:r>
      <w:r w:rsidR="009B2024">
        <w:rPr>
          <w:rFonts w:cs="Times New Roman"/>
        </w:rPr>
        <w:t xml:space="preserve">.  </w:t>
      </w:r>
      <w:r w:rsidRPr="002041ED">
        <w:rPr>
          <w:rFonts w:cs="Times New Roman"/>
        </w:rPr>
        <w:t>The idea was that they were so far from Jerusalem that they should have an altar just to prove that Jehovah was their God</w:t>
      </w:r>
      <w:r w:rsidR="009B2024">
        <w:rPr>
          <w:rFonts w:cs="Times New Roman"/>
        </w:rPr>
        <w:t xml:space="preserve">.  </w:t>
      </w:r>
      <w:r w:rsidRPr="002041ED">
        <w:rPr>
          <w:rFonts w:cs="Times New Roman"/>
        </w:rPr>
        <w:t xml:space="preserve"> It was a very poor thing, and yet it was an explanation which was accepted and instead of war, there was peace restored</w:t>
      </w:r>
      <w:r w:rsidR="009B2024">
        <w:rPr>
          <w:rFonts w:cs="Times New Roman"/>
        </w:rPr>
        <w:t xml:space="preserve">.  </w:t>
      </w:r>
      <w:r w:rsidRPr="002041ED">
        <w:rPr>
          <w:rFonts w:cs="Times New Roman"/>
        </w:rPr>
        <w:t>It came through inquiry</w:t>
      </w:r>
      <w:r w:rsidR="009B2024">
        <w:rPr>
          <w:rFonts w:cs="Times New Roman"/>
        </w:rPr>
        <w:t xml:space="preserve">.  </w:t>
      </w:r>
      <w:r w:rsidRPr="002041ED">
        <w:rPr>
          <w:rFonts w:cs="Times New Roman"/>
        </w:rPr>
        <w:t>They inquired</w:t>
      </w:r>
      <w:r w:rsidR="009B2024">
        <w:rPr>
          <w:rFonts w:cs="Times New Roman"/>
        </w:rPr>
        <w:t xml:space="preserve">.  </w:t>
      </w:r>
      <w:r w:rsidRPr="002041ED">
        <w:rPr>
          <w:rFonts w:cs="Times New Roman"/>
        </w:rPr>
        <w:t>They would have been better to inquire first, before they made their pronouncements, but anyway they inquired afterwards and it was accepted</w:t>
      </w:r>
      <w:r w:rsidR="009B2024">
        <w:rPr>
          <w:rFonts w:cs="Times New Roman"/>
        </w:rPr>
        <w:t xml:space="preserve">.  </w:t>
      </w:r>
      <w:r w:rsidRPr="002041ED">
        <w:rPr>
          <w:rFonts w:cs="Times New Roman"/>
        </w:rPr>
        <w:t>We had a word on Tuesday night as to our reactions when certain things happen</w:t>
      </w:r>
      <w:r w:rsidR="009B2024">
        <w:rPr>
          <w:rFonts w:cs="Times New Roman"/>
        </w:rPr>
        <w:t xml:space="preserve">.  </w:t>
      </w:r>
      <w:r w:rsidRPr="002041ED">
        <w:rPr>
          <w:rFonts w:cs="Times New Roman"/>
        </w:rPr>
        <w:t>Maybe the Lord allows certain things to happen to test our reactions</w:t>
      </w:r>
      <w:r w:rsidR="009B2024">
        <w:rPr>
          <w:rFonts w:cs="Times New Roman"/>
        </w:rPr>
        <w:t xml:space="preserve">.  </w:t>
      </w:r>
      <w:r w:rsidRPr="002041ED">
        <w:rPr>
          <w:rFonts w:cs="Times New Roman"/>
        </w:rPr>
        <w:t>We are always being tested as to what our reactions are to certain things that happen</w:t>
      </w:r>
      <w:r w:rsidR="009B2024">
        <w:rPr>
          <w:rFonts w:cs="Times New Roman"/>
        </w:rPr>
        <w:t xml:space="preserve">.  </w:t>
      </w:r>
      <w:r w:rsidRPr="002041ED">
        <w:rPr>
          <w:rFonts w:cs="Times New Roman"/>
        </w:rPr>
        <w:t>We are safe, dear brethren, to inquire and to keep inquiring, and the Lord will answer true inquiry and genuine earnest prayer to Him.</w:t>
      </w:r>
    </w:p>
    <w:p w14:paraId="4EC7FB5F" w14:textId="77777777" w:rsidR="002041ED" w:rsidRPr="002041ED" w:rsidRDefault="002041ED" w:rsidP="00C22811">
      <w:pPr>
        <w:spacing w:before="120" w:after="0" w:line="240" w:lineRule="auto"/>
        <w:ind w:firstLine="720"/>
        <w:jc w:val="both"/>
        <w:rPr>
          <w:rFonts w:cs="Times New Roman"/>
        </w:rPr>
      </w:pPr>
      <w:r w:rsidRPr="002041ED">
        <w:rPr>
          <w:rFonts w:cs="Times New Roman"/>
        </w:rPr>
        <w:t>May the Lord help us to value the attitude of inquiry and to be maintained in it that we may prove trustworthy as to what is committed to us.</w:t>
      </w:r>
    </w:p>
    <w:p w14:paraId="690351DD" w14:textId="77777777" w:rsidR="002041ED" w:rsidRPr="002041ED" w:rsidRDefault="002041ED" w:rsidP="00C22811">
      <w:pPr>
        <w:spacing w:before="120" w:after="0" w:line="240" w:lineRule="auto"/>
        <w:jc w:val="both"/>
        <w:rPr>
          <w:rFonts w:cs="Times New Roman"/>
        </w:rPr>
      </w:pPr>
    </w:p>
    <w:p w14:paraId="3F6869C5" w14:textId="77777777" w:rsidR="002041ED" w:rsidRPr="002041ED" w:rsidRDefault="002041ED" w:rsidP="00C22811">
      <w:pPr>
        <w:spacing w:before="120" w:after="0" w:line="240" w:lineRule="auto"/>
        <w:jc w:val="both"/>
        <w:rPr>
          <w:rFonts w:cs="Times New Roman"/>
          <w:b/>
          <w:bCs/>
        </w:rPr>
      </w:pPr>
      <w:r w:rsidRPr="002041ED">
        <w:rPr>
          <w:rFonts w:cs="Times New Roman"/>
          <w:b/>
          <w:bCs/>
        </w:rPr>
        <w:t>SUNBURY</w:t>
      </w:r>
    </w:p>
    <w:p w14:paraId="1B390A12" w14:textId="4CAFB355" w:rsidR="00E43CF7" w:rsidRDefault="002041ED" w:rsidP="00C22811">
      <w:pPr>
        <w:spacing w:before="120" w:after="0" w:line="240" w:lineRule="auto"/>
        <w:jc w:val="both"/>
        <w:rPr>
          <w:rFonts w:cs="Times New Roman"/>
          <w:b/>
          <w:bCs/>
        </w:rPr>
      </w:pPr>
      <w:r w:rsidRPr="002041ED">
        <w:rPr>
          <w:rFonts w:cs="Times New Roman"/>
          <w:b/>
          <w:bCs/>
        </w:rPr>
        <w:t>22</w:t>
      </w:r>
      <w:r w:rsidR="00C22811" w:rsidRPr="00C22811">
        <w:rPr>
          <w:rFonts w:cs="Times New Roman"/>
          <w:b/>
          <w:bCs/>
          <w:vertAlign w:val="superscript"/>
        </w:rPr>
        <w:t>nd</w:t>
      </w:r>
      <w:r w:rsidR="00C22811">
        <w:rPr>
          <w:rFonts w:cs="Times New Roman"/>
          <w:b/>
          <w:bCs/>
        </w:rPr>
        <w:t xml:space="preserve"> </w:t>
      </w:r>
      <w:r w:rsidRPr="002041ED">
        <w:rPr>
          <w:rFonts w:cs="Times New Roman"/>
          <w:b/>
          <w:bCs/>
        </w:rPr>
        <w:t>February 1975</w:t>
      </w:r>
    </w:p>
    <w:p w14:paraId="480388A1" w14:textId="77777777" w:rsidR="002041ED" w:rsidRPr="00FD428C" w:rsidRDefault="002041ED" w:rsidP="00C22811">
      <w:pPr>
        <w:spacing w:before="120" w:after="0" w:line="240" w:lineRule="auto"/>
        <w:jc w:val="center"/>
        <w:rPr>
          <w:rFonts w:cs="Times New Roman"/>
          <w:bCs/>
          <w:szCs w:val="24"/>
        </w:rPr>
      </w:pPr>
      <w:r w:rsidRPr="00FD428C">
        <w:rPr>
          <w:rFonts w:cs="Times New Roman"/>
          <w:bCs/>
          <w:szCs w:val="24"/>
        </w:rPr>
        <w:t>_____________________</w:t>
      </w:r>
    </w:p>
    <w:p w14:paraId="2FAAD6EA" w14:textId="3D0102AC" w:rsidR="002041ED" w:rsidRDefault="002041ED" w:rsidP="00C22811">
      <w:pPr>
        <w:spacing w:before="120" w:after="0" w:line="240" w:lineRule="auto"/>
        <w:jc w:val="center"/>
        <w:rPr>
          <w:rFonts w:cs="Times New Roman"/>
          <w:b/>
          <w:bCs/>
        </w:rPr>
      </w:pPr>
      <w:r>
        <w:rPr>
          <w:rFonts w:cs="Times New Roman"/>
          <w:b/>
          <w:bCs/>
        </w:rPr>
        <w:br w:type="page"/>
      </w:r>
    </w:p>
    <w:p w14:paraId="743B4399" w14:textId="0964C4E9" w:rsidR="009B2A72" w:rsidRPr="00A9383C" w:rsidRDefault="009B2A72" w:rsidP="00DB1EBB">
      <w:pPr>
        <w:pStyle w:val="Heading1"/>
        <w:spacing w:before="120" w:line="240" w:lineRule="auto"/>
        <w:jc w:val="both"/>
      </w:pPr>
      <w:bookmarkStart w:id="27" w:name="_Toc26879109"/>
      <w:bookmarkStart w:id="28" w:name="_Toc35685464"/>
      <w:r>
        <w:lastRenderedPageBreak/>
        <w:t>T</w:t>
      </w:r>
      <w:r w:rsidRPr="00A9383C">
        <w:t>HE WAITING TIME</w:t>
      </w:r>
      <w:bookmarkEnd w:id="27"/>
      <w:bookmarkEnd w:id="28"/>
    </w:p>
    <w:p w14:paraId="4B67B026" w14:textId="77777777" w:rsidR="009B2A72" w:rsidRPr="00A9383C" w:rsidRDefault="009B2A72" w:rsidP="009B2A72">
      <w:pPr>
        <w:spacing w:before="120" w:after="0" w:line="240" w:lineRule="auto"/>
        <w:jc w:val="both"/>
        <w:rPr>
          <w:b/>
        </w:rPr>
      </w:pPr>
      <w:r w:rsidRPr="00A9383C">
        <w:rPr>
          <w:b/>
        </w:rPr>
        <w:t>Acts 1: 14</w:t>
      </w:r>
    </w:p>
    <w:p w14:paraId="63DD6D2E" w14:textId="401E59AC" w:rsidR="009B2A72" w:rsidRDefault="009B2A72" w:rsidP="009B2A72">
      <w:pPr>
        <w:spacing w:before="120" w:after="0" w:line="240" w:lineRule="auto"/>
        <w:ind w:firstLine="720"/>
        <w:jc w:val="both"/>
      </w:pPr>
      <w:r>
        <w:t>It is very desirable that exercises should be completed; but sometimes we have to wait, and I am thinking of the importance of the waiting time</w:t>
      </w:r>
      <w:r w:rsidR="009B2024">
        <w:t xml:space="preserve">.  </w:t>
      </w:r>
      <w:r>
        <w:t>The persons we have read about in Acts 1 were waiting</w:t>
      </w:r>
      <w:r w:rsidR="009B2024">
        <w:t xml:space="preserve">.  </w:t>
      </w:r>
      <w:r>
        <w:t xml:space="preserve">The Lord told them, according to Luke 24: 49, to </w:t>
      </w:r>
      <w:r w:rsidR="004F26F1">
        <w:t>“</w:t>
      </w:r>
      <w:r>
        <w:t>remain in the city till ye be clothed with power from on high</w:t>
      </w:r>
      <w:r w:rsidR="004F26F1">
        <w:t>”</w:t>
      </w:r>
      <w:r w:rsidR="009B2024">
        <w:t xml:space="preserve">.  </w:t>
      </w:r>
      <w:r>
        <w:t xml:space="preserve">In verse 4 of the chapter from which we read, the Lord </w:t>
      </w:r>
      <w:r w:rsidR="004F26F1">
        <w:t>“</w:t>
      </w:r>
      <w:r>
        <w:t>commanded them not to depart from Jerusalem, but to await the promise of the Father, which said he ye have heard of me</w:t>
      </w:r>
      <w:r w:rsidR="004F26F1">
        <w:t>”</w:t>
      </w:r>
      <w:r w:rsidR="009B2024">
        <w:t xml:space="preserve">.  </w:t>
      </w:r>
      <w:r>
        <w:t>These persons therefore were waiting for something to be completed.</w:t>
      </w:r>
    </w:p>
    <w:p w14:paraId="40B27393" w14:textId="0665903B" w:rsidR="009B2A72" w:rsidRDefault="009B2A72" w:rsidP="009B2A72">
      <w:pPr>
        <w:spacing w:before="120" w:after="0" w:line="240" w:lineRule="auto"/>
        <w:ind w:firstLine="720"/>
        <w:jc w:val="both"/>
      </w:pPr>
      <w:r>
        <w:t>The idea of waiting is interesting, because the whole dispensation of Christianity is, in a certain sense, a waiting time</w:t>
      </w:r>
      <w:r w:rsidR="009B2024">
        <w:t xml:space="preserve">.  </w:t>
      </w:r>
      <w:r>
        <w:t>It comes between the Lord leaving His own and His return</w:t>
      </w:r>
      <w:r w:rsidR="009B2024">
        <w:t xml:space="preserve">.  </w:t>
      </w:r>
      <w:r>
        <w:t>What saints have waited for right down through more than nineteen centuries has been the Lord</w:t>
      </w:r>
      <w:r w:rsidR="004F26F1">
        <w:t>’</w:t>
      </w:r>
      <w:r>
        <w:t>s return; therefore, in a broad sense, we are in a waiting time</w:t>
      </w:r>
      <w:r w:rsidR="009B2024">
        <w:t xml:space="preserve">.  </w:t>
      </w:r>
      <w:r>
        <w:t>The waiting time is the time of testimony, the time of learning, the time of growth</w:t>
      </w:r>
      <w:r w:rsidR="009B2024">
        <w:t xml:space="preserve">.  </w:t>
      </w:r>
      <w:r>
        <w:t>When the waiting time is over we will have no more part in testimony as we have now, and there will be no more growth</w:t>
      </w:r>
      <w:r w:rsidR="009B2024">
        <w:t xml:space="preserve">.  </w:t>
      </w:r>
      <w:r>
        <w:t>Therefore the waiting time is a very important time</w:t>
      </w:r>
      <w:r w:rsidR="009B2024">
        <w:t xml:space="preserve">.  </w:t>
      </w:r>
      <w:r>
        <w:t>Our period of active testimony is a very short one</w:t>
      </w:r>
      <w:r w:rsidR="009B2024">
        <w:t xml:space="preserve">.  </w:t>
      </w:r>
      <w:r>
        <w:t>Some who have gone before us in the great testimony of God had their part for a much longer time in the testimony</w:t>
      </w:r>
      <w:r w:rsidR="009B2024">
        <w:t xml:space="preserve">.  </w:t>
      </w:r>
      <w:r>
        <w:t>Enoch, for instance, walked with God for three hundred years</w:t>
      </w:r>
      <w:r w:rsidR="009B2024">
        <w:t xml:space="preserve">.  </w:t>
      </w:r>
      <w:r>
        <w:t>Others in that line of testimony in Genesis chapter 5 lived many years and had their part in the testimony for centuries</w:t>
      </w:r>
      <w:r w:rsidR="009B2024">
        <w:t xml:space="preserve">.  </w:t>
      </w:r>
      <w:r>
        <w:t>Our time is quite brief, but it is very important.</w:t>
      </w:r>
    </w:p>
    <w:p w14:paraId="19089D88" w14:textId="17772515" w:rsidR="009B2A72" w:rsidRDefault="009B2A72" w:rsidP="009B2A72">
      <w:pPr>
        <w:spacing w:before="120" w:after="0" w:line="240" w:lineRule="auto"/>
        <w:ind w:firstLine="720"/>
        <w:jc w:val="both"/>
      </w:pPr>
      <w:r>
        <w:t>Now besides the general idea of being in a waiting time there are certain exercises in which we have to wait for completion</w:t>
      </w:r>
      <w:r w:rsidR="009B2024">
        <w:t xml:space="preserve">.  </w:t>
      </w:r>
      <w:r>
        <w:t>Certain of our brethren have exercises they carry in prayer every day before God, and there are household exercises</w:t>
      </w:r>
      <w:r w:rsidR="009B2024">
        <w:t xml:space="preserve">.  </w:t>
      </w:r>
      <w:r>
        <w:t>There are local exercises, matters which have been outstanding for months; there seems to be as yet no solution and therefore we are in a waiting time; but the Lord intends that the waiting time should be profitable, that spiritual gain should come during the waiting time</w:t>
      </w:r>
      <w:r w:rsidR="009B2024">
        <w:t xml:space="preserve">.  </w:t>
      </w:r>
      <w:r>
        <w:t>The Lord Himself waits</w:t>
      </w:r>
      <w:r w:rsidR="009B2024">
        <w:t xml:space="preserve">.  </w:t>
      </w:r>
      <w:r>
        <w:t xml:space="preserve">When He was here He could say prophetically </w:t>
      </w:r>
      <w:r w:rsidR="004F26F1">
        <w:t>“</w:t>
      </w:r>
      <w:r>
        <w:t>I waited patiently for Jehovah; and he inclined unto me, and heard my cry</w:t>
      </w:r>
      <w:r w:rsidR="004F26F1">
        <w:t>”</w:t>
      </w:r>
      <w:r>
        <w:t>, Ps 40: 1</w:t>
      </w:r>
      <w:r w:rsidR="009B2024">
        <w:t xml:space="preserve">.  </w:t>
      </w:r>
      <w:r>
        <w:t xml:space="preserve">Think of the Lord Jesus as a </w:t>
      </w:r>
      <w:r w:rsidR="00383A43">
        <w:t>depende</w:t>
      </w:r>
      <w:r>
        <w:t>nt Man waiting on God</w:t>
      </w:r>
      <w:r w:rsidR="003C3CAD">
        <w:t xml:space="preserve">!  </w:t>
      </w:r>
      <w:r>
        <w:t xml:space="preserve">Even in His present position He </w:t>
      </w:r>
      <w:r>
        <w:lastRenderedPageBreak/>
        <w:t>is waiting</w:t>
      </w:r>
      <w:r w:rsidR="009B2024">
        <w:t xml:space="preserve">.  </w:t>
      </w:r>
      <w:r>
        <w:t xml:space="preserve">Paul writes to the Thessalonians of </w:t>
      </w:r>
      <w:r w:rsidR="004F26F1">
        <w:t>“</w:t>
      </w:r>
      <w:r>
        <w:t>the patience of the Christ</w:t>
      </w:r>
      <w:r w:rsidR="004F26F1">
        <w:t>”</w:t>
      </w:r>
      <w:r>
        <w:t>, 2 Thess 3: 5</w:t>
      </w:r>
      <w:r w:rsidR="009B2024">
        <w:t xml:space="preserve">.  </w:t>
      </w:r>
      <w:r>
        <w:t xml:space="preserve">He is waiting the moment of which we sometimes sing: </w:t>
      </w:r>
      <w:r w:rsidR="004F26F1">
        <w:t>‘</w:t>
      </w:r>
      <w:r>
        <w:t>the Father</w:t>
      </w:r>
      <w:r w:rsidR="004F26F1">
        <w:t>’</w:t>
      </w:r>
      <w:r>
        <w:t>s perfect time</w:t>
      </w:r>
      <w:r w:rsidR="004F26F1">
        <w:t>’</w:t>
      </w:r>
      <w:r>
        <w:t xml:space="preserve">, </w:t>
      </w:r>
      <w:r w:rsidR="00E42023">
        <w:t>when the</w:t>
      </w:r>
      <w:r>
        <w:t xml:space="preserve"> Spirit</w:t>
      </w:r>
      <w:r w:rsidR="004F26F1">
        <w:t>’</w:t>
      </w:r>
      <w:r>
        <w:t>s work will be completed and the assembly will be raptured to be with Him for ever.</w:t>
      </w:r>
    </w:p>
    <w:p w14:paraId="7A9016B0" w14:textId="4287581A" w:rsidR="009B2A72" w:rsidRDefault="009B2A72" w:rsidP="009B2A72">
      <w:pPr>
        <w:spacing w:before="120" w:after="0" w:line="240" w:lineRule="auto"/>
        <w:ind w:firstLine="720"/>
        <w:jc w:val="both"/>
      </w:pPr>
      <w:r>
        <w:t>What is specially in mind is the waiting time in relation to certain exercises</w:t>
      </w:r>
      <w:r w:rsidR="009B2024">
        <w:t xml:space="preserve">.  </w:t>
      </w:r>
      <w:r>
        <w:t xml:space="preserve">The persons here </w:t>
      </w:r>
      <w:r w:rsidR="004F26F1">
        <w:t>“</w:t>
      </w:r>
      <w:r>
        <w:t>gave themselves all with one accord to continual prayer</w:t>
      </w:r>
      <w:r w:rsidR="004F26F1">
        <w:t>”</w:t>
      </w:r>
      <w:r w:rsidR="009B2024">
        <w:t xml:space="preserve">.  </w:t>
      </w:r>
      <w:r>
        <w:t>It does not say what they were praying about</w:t>
      </w:r>
      <w:r w:rsidR="009B2024">
        <w:t xml:space="preserve">.  </w:t>
      </w:r>
      <w:r>
        <w:t xml:space="preserve">Later in this chapter, when they were to appoint one to replace Judas, there was specific prayer; but </w:t>
      </w:r>
      <w:r w:rsidR="004F26F1">
        <w:t>“</w:t>
      </w:r>
      <w:r>
        <w:t>these gave themselves</w:t>
      </w:r>
      <w:r w:rsidR="005F3DFE">
        <w:t xml:space="preserve"> </w:t>
      </w:r>
      <w:r w:rsidR="009B2024">
        <w:t xml:space="preserve">... </w:t>
      </w:r>
      <w:r>
        <w:t>to continual prayer</w:t>
      </w:r>
      <w:r w:rsidR="004F26F1">
        <w:t>”</w:t>
      </w:r>
      <w:r>
        <w:t xml:space="preserve"> is not a specific request being made; it is an attitude</w:t>
      </w:r>
      <w:r w:rsidR="009B2024">
        <w:t xml:space="preserve">.  </w:t>
      </w:r>
      <w:r>
        <w:t>How comely for us in the waiting time to have the attitude of prayer</w:t>
      </w:r>
      <w:r w:rsidR="003C3CAD">
        <w:t xml:space="preserve">!  </w:t>
      </w:r>
      <w:r w:rsidR="004F26F1">
        <w:t>“</w:t>
      </w:r>
      <w:r>
        <w:t>Pray unceasingly</w:t>
      </w:r>
      <w:r w:rsidR="004F26F1">
        <w:t>”</w:t>
      </w:r>
      <w:r>
        <w:t>, Paul exhorts (1 Thess 5: 17); that would be an attitude of implicit confidence in and dependence on God</w:t>
      </w:r>
      <w:r w:rsidR="009B2024">
        <w:t xml:space="preserve">.  </w:t>
      </w:r>
      <w:r w:rsidR="004F26F1">
        <w:t>“</w:t>
      </w:r>
      <w:r>
        <w:t>These gave themselves</w:t>
      </w:r>
      <w:r w:rsidR="00E42023">
        <w:t xml:space="preserve"> </w:t>
      </w:r>
      <w:r w:rsidR="009B2024">
        <w:t xml:space="preserve">... </w:t>
      </w:r>
      <w:r>
        <w:t>to continual prayer</w:t>
      </w:r>
      <w:r w:rsidR="004F26F1">
        <w:t>”</w:t>
      </w:r>
      <w:r>
        <w:t>; the waiting time was a profitable time, it was a time when persons were ready and became suited vessels to receive the Holy Spirit at Pentecost.</w:t>
      </w:r>
    </w:p>
    <w:p w14:paraId="04C34531" w14:textId="1E9F1E42" w:rsidR="009B2A72" w:rsidRDefault="009B2A72" w:rsidP="009B2A72">
      <w:pPr>
        <w:spacing w:before="120" w:after="0" w:line="240" w:lineRule="auto"/>
        <w:ind w:firstLine="720"/>
        <w:jc w:val="both"/>
      </w:pPr>
      <w:r>
        <w:t xml:space="preserve">In chapter 9 of this book Saul of Tarsus </w:t>
      </w:r>
      <w:r w:rsidR="004F26F1">
        <w:t>“</w:t>
      </w:r>
      <w:r>
        <w:t>was three days without seeing, and neither ate nor drank</w:t>
      </w:r>
      <w:r w:rsidR="004F26F1">
        <w:t>”</w:t>
      </w:r>
      <w:r>
        <w:t xml:space="preserve"> (v 9); he was waiting</w:t>
      </w:r>
      <w:r w:rsidR="009B2024">
        <w:t xml:space="preserve">.  </w:t>
      </w:r>
      <w:r>
        <w:t>Ananias had to be adjusted</w:t>
      </w:r>
      <w:r w:rsidR="009B2024">
        <w:t xml:space="preserve">.  </w:t>
      </w:r>
      <w:r>
        <w:t>He was a pious man, he was a disciple, no doubt one who carried some responsibility in Damascus, but he had to be adjusted, and Saul of Tarsus had to wait while Ananias was being adjusted</w:t>
      </w:r>
      <w:r w:rsidR="009B2024">
        <w:t xml:space="preserve">.  </w:t>
      </w:r>
      <w:r>
        <w:t xml:space="preserve">The Lord said to him </w:t>
      </w:r>
      <w:r w:rsidR="004F26F1">
        <w:t>“</w:t>
      </w:r>
      <w:r>
        <w:t>Seek in the house of Judas one by name Saul, he is of Tarsus: for, behold, he is praying</w:t>
      </w:r>
      <w:r w:rsidR="004F26F1">
        <w:t>”</w:t>
      </w:r>
      <w:r w:rsidR="009B2024">
        <w:t xml:space="preserve">.  </w:t>
      </w:r>
      <w:r>
        <w:t>Saul of Tarsus spent the waiting time in prayer</w:t>
      </w:r>
      <w:r w:rsidR="009B2024">
        <w:t xml:space="preserve">.  </w:t>
      </w:r>
      <w:r>
        <w:t>It does not say what he was praying for; he was in that attitude of prayer</w:t>
      </w:r>
      <w:r w:rsidR="009B2024">
        <w:t xml:space="preserve">.  </w:t>
      </w:r>
      <w:r>
        <w:t xml:space="preserve">The waiting time until Ananias arrived (by his visit Saul received the Spirit and came into fellowship) was not lost, something was gained; the waiting time was profitable: </w:t>
      </w:r>
      <w:r w:rsidR="004F26F1">
        <w:t>“</w:t>
      </w:r>
      <w:r>
        <w:t>Behold, he is praying</w:t>
      </w:r>
      <w:r w:rsidR="004F26F1">
        <w:t>”</w:t>
      </w:r>
      <w:r w:rsidR="009B2024">
        <w:t xml:space="preserve">.  </w:t>
      </w:r>
      <w:r>
        <w:t>When Ananias was adjusted he was able to go and lay his hands upon him; he laid his hands upon a praying man</w:t>
      </w:r>
      <w:r w:rsidR="009B2024">
        <w:t xml:space="preserve">.  </w:t>
      </w:r>
      <w:r>
        <w:t xml:space="preserve">Not only was he a converted man, not only was he affected by the objective view he had of the </w:t>
      </w:r>
      <w:r w:rsidR="00D31D47">
        <w:t>L</w:t>
      </w:r>
      <w:r>
        <w:t>ord Jesus personally, but there is a certain attitude in him: he was praying</w:t>
      </w:r>
      <w:r w:rsidR="009B2024">
        <w:t xml:space="preserve">.  </w:t>
      </w:r>
      <w:r>
        <w:t>The waiting time, dear brethren, is meant to sober us</w:t>
      </w:r>
      <w:r w:rsidR="009B2024">
        <w:t xml:space="preserve">.  </w:t>
      </w:r>
      <w:r>
        <w:t>It is meant to modify our outlook, to soften our outlook; that whereas there might have been extremes of view, the waiting time, as used of the Lord, would bring us together, especially if we are in the attitude of prayer, and seeking the Lord</w:t>
      </w:r>
      <w:r w:rsidR="004F26F1">
        <w:t>’</w:t>
      </w:r>
      <w:r>
        <w:t>s mind</w:t>
      </w:r>
      <w:r w:rsidR="009B2024">
        <w:t xml:space="preserve">.  </w:t>
      </w:r>
      <w:r>
        <w:t xml:space="preserve"> It is not a question of everyone coming round to my view but of all gradually, as utilising the waiting time, coming round to the Lord</w:t>
      </w:r>
      <w:r w:rsidR="004F26F1">
        <w:t>’</w:t>
      </w:r>
      <w:r>
        <w:t xml:space="preserve">s view; and so we shall be directed </w:t>
      </w:r>
      <w:r>
        <w:lastRenderedPageBreak/>
        <w:t>towards unity</w:t>
      </w:r>
      <w:r w:rsidR="009B2024">
        <w:t xml:space="preserve">.  </w:t>
      </w:r>
      <w:r>
        <w:t>Certain exercises exist at the present time; there is waiting, but the waiting time is meant to be profitable</w:t>
      </w:r>
      <w:r w:rsidR="009B2024">
        <w:t xml:space="preserve">.  </w:t>
      </w:r>
      <w:r>
        <w:t>I am certain the Lord intends this.</w:t>
      </w:r>
    </w:p>
    <w:p w14:paraId="524227F7" w14:textId="48ABCD56" w:rsidR="009B2A72" w:rsidRDefault="009B2A72" w:rsidP="009B2A72">
      <w:pPr>
        <w:spacing w:before="120" w:after="0" w:line="240" w:lineRule="auto"/>
        <w:ind w:firstLine="720"/>
        <w:jc w:val="both"/>
      </w:pPr>
      <w:r>
        <w:t xml:space="preserve">In chapter 10 the Spirit has in view a certain movement of the testimony, </w:t>
      </w:r>
      <w:r w:rsidR="00E42023">
        <w:t>and Peter</w:t>
      </w:r>
      <w:r>
        <w:t xml:space="preserve"> has an extreme view which is opposed to the view the Lord has</w:t>
      </w:r>
      <w:r w:rsidR="009B2024">
        <w:t xml:space="preserve">.  </w:t>
      </w:r>
      <w:r>
        <w:t xml:space="preserve">The Lord </w:t>
      </w:r>
      <w:r w:rsidR="000909E5">
        <w:t>h</w:t>
      </w:r>
      <w:r>
        <w:t xml:space="preserve">as in mind that the testimony should go out to the nations; Peter had other thoughts, and he is quite entrenched in his thoughts, and no doubt he could quote scripture to </w:t>
      </w:r>
      <w:r w:rsidR="00E42023">
        <w:t>support them</w:t>
      </w:r>
      <w:r w:rsidR="009B2024">
        <w:t xml:space="preserve">.  </w:t>
      </w:r>
      <w:r>
        <w:t xml:space="preserve"> He could refer to the Old Testament and how God confined His dealings to the nation of Israel</w:t>
      </w:r>
      <w:r w:rsidR="009B2024">
        <w:t xml:space="preserve">.  </w:t>
      </w:r>
      <w:r>
        <w:t>No doubt he could prove from scripture that his view was right</w:t>
      </w:r>
      <w:r w:rsidR="009B2024">
        <w:t xml:space="preserve">.  </w:t>
      </w:r>
      <w:r>
        <w:t>But Peter has to be adjusted, and he puts himself in the way of adjustment by prayer</w:t>
      </w:r>
      <w:r w:rsidR="009B2024">
        <w:t xml:space="preserve">.  </w:t>
      </w:r>
      <w:r>
        <w:t xml:space="preserve">It says, </w:t>
      </w:r>
      <w:r w:rsidR="004F26F1">
        <w:t>“</w:t>
      </w:r>
      <w:r>
        <w:t>Peter went up on the house to pray, about the sixth hour</w:t>
      </w:r>
      <w:r w:rsidR="004F26F1">
        <w:t>”</w:t>
      </w:r>
      <w:r w:rsidR="008D57A1">
        <w:t xml:space="preserve">, </w:t>
      </w:r>
      <w:r>
        <w:t>v 9</w:t>
      </w:r>
      <w:r w:rsidR="009B2024">
        <w:t xml:space="preserve">.  </w:t>
      </w:r>
      <w:r>
        <w:t>In that attitude of prayer Peter put himself in the way of receiving adjustment</w:t>
      </w:r>
      <w:r w:rsidR="009B2024">
        <w:t xml:space="preserve">.  </w:t>
      </w:r>
      <w:r>
        <w:t>We can be quite adamant and others may think the way we think, and so it builds us up in our own adamant attitude</w:t>
      </w:r>
      <w:r w:rsidR="009B2024">
        <w:t xml:space="preserve">.  </w:t>
      </w:r>
      <w:r>
        <w:t xml:space="preserve">Peter put himself in the way of being adjusted by going up on the house to pray, and the Spirit </w:t>
      </w:r>
      <w:r w:rsidR="008D57A1">
        <w:t>took advantage</w:t>
      </w:r>
      <w:r>
        <w:t xml:space="preserve"> of Peter</w:t>
      </w:r>
      <w:r w:rsidR="004F26F1">
        <w:t>’</w:t>
      </w:r>
      <w:r>
        <w:t>s attitude to adjust him</w:t>
      </w:r>
      <w:r w:rsidR="009B2024">
        <w:t xml:space="preserve">.  </w:t>
      </w:r>
      <w:r>
        <w:t xml:space="preserve">He was not easily adjusted; it would seem that the vision had to take place three times before he got the point of it, but he did get the point of it, and he </w:t>
      </w:r>
      <w:r w:rsidRPr="00D5109F">
        <w:rPr>
          <w:i/>
        </w:rPr>
        <w:t>was</w:t>
      </w:r>
      <w:r>
        <w:t xml:space="preserve"> adjusted</w:t>
      </w:r>
      <w:r w:rsidR="009B2024">
        <w:t xml:space="preserve">.  </w:t>
      </w:r>
      <w:r>
        <w:t>He put himself in the way of adjustment by being in the attitude of prayer</w:t>
      </w:r>
      <w:r w:rsidR="009B2024">
        <w:t xml:space="preserve">.  </w:t>
      </w:r>
      <w:r>
        <w:t>He did not go to pray, as far as we read, for any specific thing; it is the attitude of prayer</w:t>
      </w:r>
      <w:r w:rsidR="009B2024">
        <w:t xml:space="preserve">.  </w:t>
      </w:r>
      <w:r>
        <w:t>Oh</w:t>
      </w:r>
      <w:r w:rsidR="003C3CAD">
        <w:t xml:space="preserve">!  </w:t>
      </w:r>
      <w:r>
        <w:t>what value it would be for everyone of us, indeed for those who walk in the truth universally, if in the waiting time we were concerned to be in the attitude of prayer and getting the Lord</w:t>
      </w:r>
      <w:r w:rsidR="004F26F1">
        <w:t>’</w:t>
      </w:r>
      <w:r>
        <w:t>s mind about a particular matter, or about any matter</w:t>
      </w:r>
      <w:r w:rsidR="009B2024">
        <w:t xml:space="preserve">.  </w:t>
      </w:r>
      <w:r>
        <w:t>Thus would the unity of the Spirit be kept in the uniting bond of peace</w:t>
      </w:r>
      <w:r w:rsidR="009B2024">
        <w:t xml:space="preserve">.  </w:t>
      </w:r>
      <w:r>
        <w:t>While we look for completed exercises, sometimes we have to wait for exercises being completed, and the waiting time is no doubt allowed of the Lord that we might come round and be directed towards unity.</w:t>
      </w:r>
    </w:p>
    <w:p w14:paraId="3C9E41AE" w14:textId="5664AB16" w:rsidR="009B2A72" w:rsidRDefault="009B2A72" w:rsidP="00C46821">
      <w:pPr>
        <w:spacing w:before="120" w:after="0" w:line="240" w:lineRule="auto"/>
        <w:ind w:firstLine="720"/>
        <w:jc w:val="both"/>
      </w:pPr>
      <w:r>
        <w:t>In chapter 13, in Antioch we find there were persons who were ministering to the Lord and fasting</w:t>
      </w:r>
      <w:r w:rsidR="009B2024">
        <w:t xml:space="preserve">.  </w:t>
      </w:r>
      <w:r>
        <w:t>It does not seem clear to me whether it was the whole assembly who were ministering and fasting, but certainly these five prophets and teachers were ministering to the Lord and fasting</w:t>
      </w:r>
      <w:r w:rsidR="009B2024">
        <w:t xml:space="preserve">.  </w:t>
      </w:r>
      <w:r>
        <w:t>The Holy Spirit was looking for vessels to use in the great outgoing work of the testimony and He found available, without requiring to be adjusted, just available to hand, two vessels who were in this attitude of ministering to the Lord and fasting.</w:t>
      </w:r>
      <w:r>
        <w:br w:type="page"/>
      </w:r>
    </w:p>
    <w:p w14:paraId="697EB290" w14:textId="53B2BB17" w:rsidR="009B2A72" w:rsidRDefault="009B2A72" w:rsidP="009B2A72">
      <w:pPr>
        <w:spacing w:before="120" w:after="0" w:line="240" w:lineRule="auto"/>
        <w:ind w:firstLine="720"/>
        <w:jc w:val="both"/>
      </w:pPr>
      <w:r>
        <w:lastRenderedPageBreak/>
        <w:t>May the Lord help us to get into this attitude that we all may be preserved together, not only in this city but universally, for the Lord</w:t>
      </w:r>
      <w:r w:rsidR="004F26F1">
        <w:t>’</w:t>
      </w:r>
      <w:r>
        <w:t>s own Name</w:t>
      </w:r>
      <w:r w:rsidR="004F26F1">
        <w:t>’</w:t>
      </w:r>
      <w:r>
        <w:t>s sake.</w:t>
      </w:r>
    </w:p>
    <w:p w14:paraId="3C95209E" w14:textId="77777777" w:rsidR="009B2A72" w:rsidRDefault="009B2A72" w:rsidP="009B2A72">
      <w:pPr>
        <w:spacing w:before="120" w:after="0" w:line="240" w:lineRule="auto"/>
        <w:ind w:firstLine="720"/>
        <w:jc w:val="both"/>
      </w:pPr>
    </w:p>
    <w:p w14:paraId="4011333A" w14:textId="77777777" w:rsidR="009B2A72" w:rsidRDefault="009B2A72" w:rsidP="009B2A72">
      <w:pPr>
        <w:spacing w:before="120" w:after="0" w:line="240" w:lineRule="auto"/>
        <w:jc w:val="both"/>
        <w:rPr>
          <w:b/>
        </w:rPr>
      </w:pPr>
      <w:r>
        <w:rPr>
          <w:b/>
        </w:rPr>
        <w:t>EDINBURGH</w:t>
      </w:r>
    </w:p>
    <w:p w14:paraId="6EE70C23" w14:textId="77777777" w:rsidR="009B2A72" w:rsidRPr="00777E9A" w:rsidRDefault="009B2A72" w:rsidP="004D0572">
      <w:pPr>
        <w:spacing w:before="120" w:after="0" w:line="240" w:lineRule="auto"/>
        <w:rPr>
          <w:b/>
        </w:rPr>
      </w:pPr>
      <w:r>
        <w:rPr>
          <w:b/>
        </w:rPr>
        <w:t>9</w:t>
      </w:r>
      <w:r w:rsidRPr="00777E9A">
        <w:rPr>
          <w:b/>
          <w:vertAlign w:val="superscript"/>
        </w:rPr>
        <w:t>th</w:t>
      </w:r>
      <w:r>
        <w:rPr>
          <w:b/>
        </w:rPr>
        <w:t xml:space="preserve"> September 1975</w:t>
      </w:r>
    </w:p>
    <w:p w14:paraId="5320B69D" w14:textId="77777777" w:rsidR="00A84D92" w:rsidRPr="00FD428C" w:rsidRDefault="00A84D92" w:rsidP="00A84D92">
      <w:pPr>
        <w:spacing w:before="120" w:after="0" w:line="240" w:lineRule="auto"/>
        <w:jc w:val="center"/>
        <w:rPr>
          <w:rFonts w:cs="Times New Roman"/>
          <w:bCs/>
          <w:szCs w:val="24"/>
        </w:rPr>
      </w:pPr>
      <w:r w:rsidRPr="00FD428C">
        <w:rPr>
          <w:rFonts w:cs="Times New Roman"/>
          <w:bCs/>
          <w:szCs w:val="24"/>
        </w:rPr>
        <w:t>_____________________</w:t>
      </w:r>
    </w:p>
    <w:p w14:paraId="6AD0462A" w14:textId="7A5E40B2" w:rsidR="003D150A" w:rsidRDefault="003D150A">
      <w:pPr>
        <w:rPr>
          <w:rFonts w:cs="Times New Roman"/>
        </w:rPr>
      </w:pPr>
      <w:r>
        <w:rPr>
          <w:rFonts w:cs="Times New Roman"/>
        </w:rPr>
        <w:br w:type="page"/>
      </w:r>
    </w:p>
    <w:p w14:paraId="63533F79" w14:textId="0BB6E565" w:rsidR="001A5051" w:rsidRDefault="001A5051" w:rsidP="001A5051">
      <w:bookmarkStart w:id="29" w:name="_Toc26879110"/>
      <w:r>
        <w:lastRenderedPageBreak/>
        <w:t xml:space="preserve"> </w:t>
      </w:r>
    </w:p>
    <w:p w14:paraId="6BF829B6" w14:textId="01686A9C" w:rsidR="003D150A" w:rsidRPr="003D150A" w:rsidRDefault="003D150A" w:rsidP="003D150A">
      <w:pPr>
        <w:pStyle w:val="Heading1"/>
      </w:pPr>
      <w:bookmarkStart w:id="30" w:name="_Toc35685465"/>
      <w:r w:rsidRPr="003D150A">
        <w:t>HOW PAUL PRESENTS HIMSELF TO THE CORINTHIANS</w:t>
      </w:r>
      <w:bookmarkEnd w:id="29"/>
      <w:bookmarkEnd w:id="30"/>
      <w:r w:rsidRPr="003D150A">
        <w:t xml:space="preserve"> </w:t>
      </w:r>
    </w:p>
    <w:p w14:paraId="2A652A7F" w14:textId="4B6ECDD1" w:rsidR="003D150A" w:rsidRPr="00526091" w:rsidRDefault="003D150A" w:rsidP="003D150A">
      <w:pPr>
        <w:spacing w:before="120" w:after="0" w:line="240" w:lineRule="auto"/>
        <w:jc w:val="both"/>
        <w:rPr>
          <w:rFonts w:cs="Times New Roman"/>
          <w:b/>
        </w:rPr>
      </w:pPr>
      <w:r w:rsidRPr="00F27DE2">
        <w:rPr>
          <w:rFonts w:cs="Times New Roman"/>
          <w:b/>
          <w:bCs/>
        </w:rPr>
        <w:t>1 Corinthians 3: 9–11; 4: 14</w:t>
      </w:r>
      <w:r w:rsidR="00F27DE2">
        <w:rPr>
          <w:rFonts w:cs="Times New Roman"/>
          <w:b/>
          <w:bCs/>
        </w:rPr>
        <w:t>-</w:t>
      </w:r>
      <w:r w:rsidRPr="00F27DE2">
        <w:rPr>
          <w:rFonts w:cs="Times New Roman"/>
          <w:b/>
          <w:bCs/>
        </w:rPr>
        <w:t xml:space="preserve">17; 7: 40; 9: 19; 15: 58 </w:t>
      </w:r>
    </w:p>
    <w:p w14:paraId="061C1BE3" w14:textId="67F3FA47" w:rsidR="003D150A" w:rsidRPr="003D150A" w:rsidRDefault="003D150A" w:rsidP="003D150A">
      <w:pPr>
        <w:spacing w:before="120" w:after="0" w:line="240" w:lineRule="auto"/>
        <w:ind w:firstLine="720"/>
        <w:jc w:val="both"/>
        <w:rPr>
          <w:rFonts w:cs="Times New Roman"/>
        </w:rPr>
      </w:pPr>
      <w:r w:rsidRPr="003D150A">
        <w:rPr>
          <w:rFonts w:cs="Times New Roman"/>
        </w:rPr>
        <w:t xml:space="preserve">These verses indicate some of the ways in which Paul presented </w:t>
      </w:r>
      <w:r w:rsidRPr="001A5051">
        <w:t>himself to the Corinthians</w:t>
      </w:r>
      <w:r w:rsidR="009B2024" w:rsidRPr="001A5051">
        <w:t xml:space="preserve">.  </w:t>
      </w:r>
      <w:r w:rsidRPr="001A5051">
        <w:t>He was known to the saints in Corinth, and</w:t>
      </w:r>
      <w:r w:rsidRPr="003D150A">
        <w:rPr>
          <w:rFonts w:cs="Times New Roman"/>
        </w:rPr>
        <w:t xml:space="preserve"> they were known to him, because he had lived there for eighteen months</w:t>
      </w:r>
      <w:r w:rsidR="009B2024">
        <w:rPr>
          <w:rFonts w:cs="Times New Roman"/>
        </w:rPr>
        <w:t xml:space="preserve">.  </w:t>
      </w:r>
      <w:r w:rsidRPr="003D150A">
        <w:rPr>
          <w:rFonts w:cs="Times New Roman"/>
        </w:rPr>
        <w:t>His presentation of himself would therefore be supported by what the Corinthians knew Paul to be</w:t>
      </w:r>
      <w:r w:rsidR="009B2024">
        <w:rPr>
          <w:rFonts w:cs="Times New Roman"/>
        </w:rPr>
        <w:t xml:space="preserve">.  </w:t>
      </w:r>
      <w:r w:rsidRPr="003D150A">
        <w:rPr>
          <w:rFonts w:cs="Times New Roman"/>
        </w:rPr>
        <w:t>He presents himself in a way that would help the Corinthians</w:t>
      </w:r>
      <w:r w:rsidR="009B2024">
        <w:rPr>
          <w:rFonts w:cs="Times New Roman"/>
        </w:rPr>
        <w:t xml:space="preserve">.  </w:t>
      </w:r>
      <w:r w:rsidRPr="003D150A">
        <w:rPr>
          <w:rFonts w:cs="Times New Roman"/>
        </w:rPr>
        <w:t>The Corinthians needed adjustment, help, and instruction, just as in our localities there is similar need</w:t>
      </w:r>
      <w:r w:rsidR="009B2024">
        <w:rPr>
          <w:rFonts w:cs="Times New Roman"/>
        </w:rPr>
        <w:t xml:space="preserve">.  </w:t>
      </w:r>
      <w:r w:rsidRPr="003D150A">
        <w:rPr>
          <w:rFonts w:cs="Times New Roman"/>
        </w:rPr>
        <w:t>Although Paul was an apostle, some features in which he presents himself in this epistle could in some measure be taken on by us in our localities</w:t>
      </w:r>
      <w:r w:rsidR="009B2024">
        <w:rPr>
          <w:rFonts w:cs="Times New Roman"/>
        </w:rPr>
        <w:t xml:space="preserve">.  </w:t>
      </w:r>
    </w:p>
    <w:p w14:paraId="7F668D75" w14:textId="2D5741DD" w:rsidR="003D150A" w:rsidRPr="003D150A" w:rsidRDefault="003D150A" w:rsidP="003D150A">
      <w:pPr>
        <w:spacing w:before="120" w:after="0" w:line="240" w:lineRule="auto"/>
        <w:ind w:firstLine="720"/>
        <w:jc w:val="both"/>
        <w:rPr>
          <w:rFonts w:cs="Times New Roman"/>
        </w:rPr>
      </w:pPr>
      <w:r w:rsidRPr="003D150A">
        <w:rPr>
          <w:rFonts w:cs="Times New Roman"/>
        </w:rPr>
        <w:t>In chapter 1 Paul presents himself as an apostle</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Paul, a called apostle of Jesus Christ, by God</w:t>
      </w:r>
      <w:r w:rsidR="004F26F1">
        <w:rPr>
          <w:rFonts w:cs="Times New Roman"/>
        </w:rPr>
        <w:t>’</w:t>
      </w:r>
      <w:r w:rsidRPr="003D150A">
        <w:rPr>
          <w:rFonts w:cs="Times New Roman"/>
        </w:rPr>
        <w:t>s will</w:t>
      </w:r>
      <w:r w:rsidR="004F26F1">
        <w:rPr>
          <w:rFonts w:cs="Times New Roman"/>
        </w:rPr>
        <w:t>”</w:t>
      </w:r>
      <w:r w:rsidRPr="003D150A">
        <w:rPr>
          <w:rFonts w:cs="Times New Roman"/>
        </w:rPr>
        <w:t xml:space="preserve"> (1 Corinthians 1: 1), which would be unique to Paul</w:t>
      </w:r>
      <w:r w:rsidR="009B2024">
        <w:rPr>
          <w:rFonts w:cs="Times New Roman"/>
        </w:rPr>
        <w:t xml:space="preserve">.  </w:t>
      </w:r>
      <w:r w:rsidRPr="003D150A">
        <w:rPr>
          <w:rFonts w:cs="Times New Roman"/>
        </w:rPr>
        <w:t>He had official authority as an apostle</w:t>
      </w:r>
      <w:r w:rsidR="009B2024">
        <w:rPr>
          <w:rFonts w:cs="Times New Roman"/>
        </w:rPr>
        <w:t xml:space="preserve">.  </w:t>
      </w:r>
      <w:r w:rsidRPr="003D150A">
        <w:rPr>
          <w:rFonts w:cs="Times New Roman"/>
        </w:rPr>
        <w:t>That would not obtain today, but he also presents himself in other features which in measure, I believe, could be taken on by us</w:t>
      </w:r>
      <w:r w:rsidR="009B2024">
        <w:rPr>
          <w:rFonts w:cs="Times New Roman"/>
        </w:rPr>
        <w:t xml:space="preserve">.  </w:t>
      </w:r>
    </w:p>
    <w:p w14:paraId="1C4DB1F9" w14:textId="36105770" w:rsidR="003D150A" w:rsidRPr="003D150A" w:rsidRDefault="003D150A" w:rsidP="003D150A">
      <w:pPr>
        <w:spacing w:before="120" w:after="0" w:line="240" w:lineRule="auto"/>
        <w:ind w:firstLine="720"/>
        <w:jc w:val="both"/>
        <w:rPr>
          <w:rFonts w:cs="Times New Roman"/>
        </w:rPr>
      </w:pPr>
      <w:r w:rsidRPr="003D150A">
        <w:rPr>
          <w:rFonts w:cs="Times New Roman"/>
        </w:rPr>
        <w:t xml:space="preserve">In chapter 3 he presents himself as a wise architect which would be special to Paul too, but it would be a good question to ask ourselves what is the </w:t>
      </w:r>
      <w:r w:rsidR="00D31D47">
        <w:rPr>
          <w:rFonts w:cs="Times New Roman"/>
        </w:rPr>
        <w:t>e</w:t>
      </w:r>
      <w:r w:rsidRPr="003D150A">
        <w:rPr>
          <w:rFonts w:cs="Times New Roman"/>
        </w:rPr>
        <w:t>nd in view in our activities, our desires, and our prayers in our localities</w:t>
      </w:r>
      <w:r w:rsidR="009B2024">
        <w:rPr>
          <w:rFonts w:cs="Times New Roman"/>
        </w:rPr>
        <w:t xml:space="preserve">.  </w:t>
      </w:r>
      <w:r w:rsidRPr="003D150A">
        <w:rPr>
          <w:rFonts w:cs="Times New Roman"/>
        </w:rPr>
        <w:t>Paul</w:t>
      </w:r>
      <w:r w:rsidR="004F26F1">
        <w:rPr>
          <w:rFonts w:cs="Times New Roman"/>
        </w:rPr>
        <w:t>’</w:t>
      </w:r>
      <w:r w:rsidRPr="003D150A">
        <w:rPr>
          <w:rFonts w:cs="Times New Roman"/>
        </w:rPr>
        <w:t>s activities in Corinth were governed by the light that he had as an architect</w:t>
      </w:r>
      <w:r w:rsidR="009B2024">
        <w:rPr>
          <w:rFonts w:cs="Times New Roman"/>
        </w:rPr>
        <w:t xml:space="preserve">.  </w:t>
      </w:r>
      <w:r w:rsidRPr="003D150A">
        <w:rPr>
          <w:rFonts w:cs="Times New Roman"/>
        </w:rPr>
        <w:t>He could see what God had in mind in that locality</w:t>
      </w:r>
      <w:r w:rsidR="009B2024">
        <w:rPr>
          <w:rFonts w:cs="Times New Roman"/>
        </w:rPr>
        <w:t xml:space="preserve">.  </w:t>
      </w:r>
      <w:r w:rsidRPr="003D150A">
        <w:rPr>
          <w:rFonts w:cs="Times New Roman"/>
        </w:rPr>
        <w:t>He had the view of God</w:t>
      </w:r>
      <w:r w:rsidR="004F26F1">
        <w:rPr>
          <w:rFonts w:cs="Times New Roman"/>
        </w:rPr>
        <w:t>’</w:t>
      </w:r>
      <w:r w:rsidRPr="003D150A">
        <w:rPr>
          <w:rFonts w:cs="Times New Roman"/>
        </w:rPr>
        <w:t>s building, for His pleasure, in which God could dwell</w:t>
      </w:r>
      <w:r w:rsidR="009B2024">
        <w:rPr>
          <w:rFonts w:cs="Times New Roman"/>
        </w:rPr>
        <w:t xml:space="preserve">.  </w:t>
      </w:r>
      <w:r w:rsidRPr="003D150A">
        <w:rPr>
          <w:rFonts w:cs="Times New Roman"/>
        </w:rPr>
        <w:t>Paul refers to a shrine, a temple, where God</w:t>
      </w:r>
      <w:r w:rsidR="004F26F1">
        <w:rPr>
          <w:rFonts w:cs="Times New Roman"/>
        </w:rPr>
        <w:t>’</w:t>
      </w:r>
      <w:r w:rsidRPr="003D150A">
        <w:rPr>
          <w:rFonts w:cs="Times New Roman"/>
        </w:rPr>
        <w:t>s presence would be known, where light would shine and God</w:t>
      </w:r>
      <w:r w:rsidR="004F26F1">
        <w:rPr>
          <w:rFonts w:cs="Times New Roman"/>
        </w:rPr>
        <w:t>’</w:t>
      </w:r>
      <w:r w:rsidRPr="003D150A">
        <w:rPr>
          <w:rFonts w:cs="Times New Roman"/>
        </w:rPr>
        <w:t>s mind would be known</w:t>
      </w:r>
      <w:r w:rsidR="009B2024">
        <w:rPr>
          <w:rFonts w:cs="Times New Roman"/>
        </w:rPr>
        <w:t xml:space="preserve">.  </w:t>
      </w:r>
      <w:r w:rsidRPr="003D150A">
        <w:rPr>
          <w:rFonts w:cs="Times New Roman"/>
        </w:rPr>
        <w:t>Paul as the wise architect had all this in mind when he preached and taught in Corinth</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We are God</w:t>
      </w:r>
      <w:r w:rsidR="004F26F1">
        <w:rPr>
          <w:rFonts w:cs="Times New Roman"/>
        </w:rPr>
        <w:t>’</w:t>
      </w:r>
      <w:r w:rsidRPr="003D150A">
        <w:rPr>
          <w:rFonts w:cs="Times New Roman"/>
        </w:rPr>
        <w:t>s fellow-workmen</w:t>
      </w:r>
      <w:r w:rsidR="004F26F1">
        <w:rPr>
          <w:rFonts w:cs="Times New Roman"/>
        </w:rPr>
        <w:t>”</w:t>
      </w:r>
      <w:r w:rsidR="009B2024">
        <w:rPr>
          <w:rFonts w:cs="Times New Roman"/>
        </w:rPr>
        <w:t xml:space="preserve">.  </w:t>
      </w:r>
      <w:r w:rsidRPr="003D150A">
        <w:rPr>
          <w:rFonts w:cs="Times New Roman"/>
        </w:rPr>
        <w:t>He and those with him worked together in view of arriving at God</w:t>
      </w:r>
      <w:r w:rsidR="004F26F1">
        <w:rPr>
          <w:rFonts w:cs="Times New Roman"/>
        </w:rPr>
        <w:t>’</w:t>
      </w:r>
      <w:r w:rsidRPr="003D150A">
        <w:rPr>
          <w:rFonts w:cs="Times New Roman"/>
        </w:rPr>
        <w:t>s objective in that locality</w:t>
      </w:r>
      <w:r w:rsidR="009B2024">
        <w:rPr>
          <w:rFonts w:cs="Times New Roman"/>
        </w:rPr>
        <w:t xml:space="preserve">.  </w:t>
      </w:r>
      <w:r w:rsidRPr="003D150A">
        <w:rPr>
          <w:rFonts w:cs="Times New Roman"/>
        </w:rPr>
        <w:t>It is a great matter, dear brethren, to have God</w:t>
      </w:r>
      <w:r w:rsidR="004F26F1">
        <w:rPr>
          <w:rFonts w:cs="Times New Roman"/>
        </w:rPr>
        <w:t>’</w:t>
      </w:r>
      <w:r w:rsidRPr="003D150A">
        <w:rPr>
          <w:rFonts w:cs="Times New Roman"/>
        </w:rPr>
        <w:t>s objective in any activity we undertake</w:t>
      </w:r>
      <w:r w:rsidR="009B2024">
        <w:rPr>
          <w:rFonts w:cs="Times New Roman"/>
        </w:rPr>
        <w:t xml:space="preserve">.  </w:t>
      </w:r>
      <w:r w:rsidRPr="003D150A">
        <w:rPr>
          <w:rFonts w:cs="Times New Roman"/>
        </w:rPr>
        <w:t>Paul laid the foundation in keeping with his understanding as an architect</w:t>
      </w:r>
      <w:r w:rsidR="009B2024">
        <w:rPr>
          <w:rFonts w:cs="Times New Roman"/>
        </w:rPr>
        <w:t xml:space="preserve">.  </w:t>
      </w:r>
      <w:r w:rsidRPr="003D150A">
        <w:rPr>
          <w:rFonts w:cs="Times New Roman"/>
        </w:rPr>
        <w:t>What he laid was the foundation, but the foundation conformed to the structure that the architect had in mind</w:t>
      </w:r>
      <w:r w:rsidR="009B2024">
        <w:rPr>
          <w:rFonts w:cs="Times New Roman"/>
        </w:rPr>
        <w:t xml:space="preserve">.  </w:t>
      </w:r>
      <w:r w:rsidRPr="003D150A">
        <w:rPr>
          <w:rFonts w:cs="Times New Roman"/>
        </w:rPr>
        <w:t xml:space="preserve">He says here, </w:t>
      </w:r>
      <w:r w:rsidR="004F26F1">
        <w:rPr>
          <w:rFonts w:cs="Times New Roman"/>
        </w:rPr>
        <w:t>“</w:t>
      </w:r>
      <w:r w:rsidRPr="003D150A">
        <w:rPr>
          <w:rFonts w:cs="Times New Roman"/>
        </w:rPr>
        <w:t>According to the grace of God which has been given to me, as a wise architect, I have laid the foundation, but another builds upon it</w:t>
      </w:r>
      <w:r w:rsidR="004F26F1">
        <w:rPr>
          <w:rFonts w:cs="Times New Roman"/>
        </w:rPr>
        <w:t>”</w:t>
      </w:r>
      <w:r w:rsidR="009B2024">
        <w:rPr>
          <w:rFonts w:cs="Times New Roman"/>
        </w:rPr>
        <w:t xml:space="preserve">.  </w:t>
      </w:r>
    </w:p>
    <w:p w14:paraId="6BB169A8" w14:textId="72D50388" w:rsidR="003D150A" w:rsidRPr="003D150A" w:rsidRDefault="003D150A" w:rsidP="003D150A">
      <w:pPr>
        <w:spacing w:before="120" w:after="0" w:line="240" w:lineRule="auto"/>
        <w:ind w:firstLine="720"/>
        <w:jc w:val="both"/>
        <w:rPr>
          <w:rFonts w:cs="Times New Roman"/>
        </w:rPr>
      </w:pPr>
      <w:r w:rsidRPr="003D150A">
        <w:rPr>
          <w:rFonts w:cs="Times New Roman"/>
        </w:rPr>
        <w:lastRenderedPageBreak/>
        <w:t>He exhorts others to build according to that foundation</w:t>
      </w:r>
      <w:r w:rsidR="009B2024">
        <w:rPr>
          <w:rFonts w:cs="Times New Roman"/>
        </w:rPr>
        <w:t xml:space="preserve">.  </w:t>
      </w:r>
      <w:r w:rsidRPr="003D150A">
        <w:rPr>
          <w:rFonts w:cs="Times New Roman"/>
        </w:rPr>
        <w:t>The foundation was laid with the architect</w:t>
      </w:r>
      <w:r w:rsidR="004F26F1">
        <w:rPr>
          <w:rFonts w:cs="Times New Roman"/>
        </w:rPr>
        <w:t>’</w:t>
      </w:r>
      <w:r w:rsidRPr="003D150A">
        <w:rPr>
          <w:rFonts w:cs="Times New Roman"/>
        </w:rPr>
        <w:t>s view of the building in mind; they were to conform to the foundation which was laid there</w:t>
      </w:r>
      <w:r w:rsidR="009B2024">
        <w:rPr>
          <w:rFonts w:cs="Times New Roman"/>
        </w:rPr>
        <w:t xml:space="preserve">.  </w:t>
      </w:r>
      <w:r w:rsidR="004F26F1">
        <w:rPr>
          <w:rFonts w:cs="Times New Roman"/>
        </w:rPr>
        <w:t>“</w:t>
      </w:r>
      <w:r w:rsidRPr="003D150A">
        <w:rPr>
          <w:rFonts w:cs="Times New Roman"/>
        </w:rPr>
        <w:t>I have laid the foundation, but another builds upon it</w:t>
      </w:r>
      <w:r w:rsidR="009B2024">
        <w:rPr>
          <w:rFonts w:cs="Times New Roman"/>
        </w:rPr>
        <w:t xml:space="preserve">.  </w:t>
      </w:r>
      <w:r w:rsidRPr="003D150A">
        <w:rPr>
          <w:rFonts w:cs="Times New Roman"/>
        </w:rPr>
        <w:t>But let each see how he builds upon it</w:t>
      </w:r>
      <w:r w:rsidR="009B2024">
        <w:rPr>
          <w:rFonts w:cs="Times New Roman"/>
        </w:rPr>
        <w:t xml:space="preserve">.  </w:t>
      </w:r>
      <w:r w:rsidRPr="003D150A">
        <w:rPr>
          <w:rFonts w:cs="Times New Roman"/>
        </w:rPr>
        <w:t>For other foundation can no man lay besides that which is laid, which is Jesus Christ</w:t>
      </w:r>
      <w:r w:rsidR="004F26F1">
        <w:rPr>
          <w:rFonts w:cs="Times New Roman"/>
        </w:rPr>
        <w:t>”</w:t>
      </w:r>
      <w:r w:rsidR="009B2024">
        <w:rPr>
          <w:rFonts w:cs="Times New Roman"/>
        </w:rPr>
        <w:t xml:space="preserve">.  </w:t>
      </w:r>
      <w:r w:rsidRPr="003D150A">
        <w:rPr>
          <w:rFonts w:cs="Times New Roman"/>
        </w:rPr>
        <w:t>It is another order of Man that Paul laid as the foundation at Corinth, Jesus Christ</w:t>
      </w:r>
      <w:r w:rsidR="009B2024">
        <w:rPr>
          <w:rFonts w:cs="Times New Roman"/>
        </w:rPr>
        <w:t xml:space="preserve">.  </w:t>
      </w:r>
      <w:r w:rsidRPr="003D150A">
        <w:rPr>
          <w:rFonts w:cs="Times New Roman"/>
        </w:rPr>
        <w:t xml:space="preserve">He tells us earlier in the epistle </w:t>
      </w:r>
      <w:r w:rsidR="004F26F1">
        <w:rPr>
          <w:rFonts w:cs="Times New Roman"/>
        </w:rPr>
        <w:t>“</w:t>
      </w:r>
      <w:r w:rsidRPr="003D150A">
        <w:rPr>
          <w:rFonts w:cs="Times New Roman"/>
        </w:rPr>
        <w:t>And I, when I came to you, brethren, came not in excellency of word, or wisdom, announcing to you the testimony of God</w:t>
      </w:r>
      <w:r w:rsidR="009B2024">
        <w:rPr>
          <w:rFonts w:cs="Times New Roman"/>
        </w:rPr>
        <w:t xml:space="preserve">.  </w:t>
      </w:r>
      <w:r w:rsidRPr="003D150A">
        <w:rPr>
          <w:rFonts w:cs="Times New Roman"/>
        </w:rPr>
        <w:t>For I did not judge it well to know anything among you save Jesus Christ, and him crucified</w:t>
      </w:r>
      <w:r w:rsidR="004F26F1">
        <w:rPr>
          <w:rFonts w:cs="Times New Roman"/>
        </w:rPr>
        <w:t>”</w:t>
      </w:r>
      <w:r w:rsidRPr="003D150A">
        <w:rPr>
          <w:rFonts w:cs="Times New Roman"/>
        </w:rPr>
        <w:t xml:space="preserve"> (1 Corinthians 2: 1, 2)</w:t>
      </w:r>
      <w:r w:rsidR="009B2024">
        <w:rPr>
          <w:rFonts w:cs="Times New Roman"/>
        </w:rPr>
        <w:t xml:space="preserve">.  </w:t>
      </w:r>
      <w:r w:rsidRPr="003D150A">
        <w:rPr>
          <w:rFonts w:cs="Times New Roman"/>
        </w:rPr>
        <w:t>He had in mind to lay the foundation in Corinth in accord with another order of Man</w:t>
      </w:r>
      <w:r w:rsidR="009B2024">
        <w:rPr>
          <w:rFonts w:cs="Times New Roman"/>
        </w:rPr>
        <w:t xml:space="preserve">.  </w:t>
      </w:r>
      <w:r w:rsidRPr="003D150A">
        <w:rPr>
          <w:rFonts w:cs="Times New Roman"/>
        </w:rPr>
        <w:t>That is what our local assemblies are to be</w:t>
      </w:r>
      <w:r w:rsidR="009B2024">
        <w:rPr>
          <w:rFonts w:cs="Times New Roman"/>
        </w:rPr>
        <w:t xml:space="preserve">.  </w:t>
      </w:r>
      <w:r w:rsidRPr="003D150A">
        <w:rPr>
          <w:rFonts w:cs="Times New Roman"/>
        </w:rPr>
        <w:t>They are to be conformed to another kind of Man, Jesus Christ</w:t>
      </w:r>
      <w:r w:rsidR="009B2024">
        <w:rPr>
          <w:rFonts w:cs="Times New Roman"/>
        </w:rPr>
        <w:t xml:space="preserve">.  </w:t>
      </w:r>
      <w:r w:rsidRPr="003D150A">
        <w:rPr>
          <w:rFonts w:cs="Times New Roman"/>
        </w:rPr>
        <w:t>Nothing of the first man, and nothing of the man after the flesh was to enter into this structure that Paul had in mind as a wise architect, and therefore he laid the foundation</w:t>
      </w:r>
      <w:r w:rsidR="009B2024">
        <w:rPr>
          <w:rFonts w:cs="Times New Roman"/>
        </w:rPr>
        <w:t xml:space="preserve">.  </w:t>
      </w:r>
    </w:p>
    <w:p w14:paraId="102F47D2" w14:textId="6AC70B00" w:rsidR="003D150A" w:rsidRPr="003D150A" w:rsidRDefault="003D150A" w:rsidP="003D150A">
      <w:pPr>
        <w:spacing w:before="120" w:after="0" w:line="240" w:lineRule="auto"/>
        <w:ind w:firstLine="720"/>
        <w:jc w:val="both"/>
        <w:rPr>
          <w:rFonts w:cs="Times New Roman"/>
        </w:rPr>
      </w:pPr>
      <w:r w:rsidRPr="003D150A">
        <w:rPr>
          <w:rFonts w:cs="Times New Roman"/>
        </w:rPr>
        <w:t>Others were building upon it and they were not all building in keeping with the foundation</w:t>
      </w:r>
      <w:r w:rsidR="009B2024">
        <w:rPr>
          <w:rFonts w:cs="Times New Roman"/>
        </w:rPr>
        <w:t xml:space="preserve">.  </w:t>
      </w:r>
      <w:r w:rsidRPr="003D150A">
        <w:rPr>
          <w:rFonts w:cs="Times New Roman"/>
        </w:rPr>
        <w:t>We need therefore to be watchful in our localities</w:t>
      </w:r>
      <w:r w:rsidR="009B2024">
        <w:rPr>
          <w:rFonts w:cs="Times New Roman"/>
        </w:rPr>
        <w:t xml:space="preserve">.  </w:t>
      </w:r>
      <w:r w:rsidRPr="003D150A">
        <w:rPr>
          <w:rFonts w:cs="Times New Roman"/>
        </w:rPr>
        <w:t>How important it is to have a right objective in all our activities locally, in measure the objective Paul had in his labours in Corinth</w:t>
      </w:r>
      <w:r w:rsidR="009B2024">
        <w:rPr>
          <w:rFonts w:cs="Times New Roman"/>
        </w:rPr>
        <w:t xml:space="preserve">.  </w:t>
      </w:r>
      <w:r w:rsidRPr="003D150A">
        <w:rPr>
          <w:rFonts w:cs="Times New Roman"/>
        </w:rPr>
        <w:t>He would discount every other man, no matter how eloquent, no matter what personal appeal they might have in human wisdom or that kind of thing</w:t>
      </w:r>
      <w:r w:rsidR="009B2024">
        <w:rPr>
          <w:rFonts w:cs="Times New Roman"/>
        </w:rPr>
        <w:t xml:space="preserve">.  </w:t>
      </w:r>
      <w:r w:rsidRPr="003D150A">
        <w:rPr>
          <w:rFonts w:cs="Times New Roman"/>
        </w:rPr>
        <w:t>Paul laid the foundation, which is Jesus Christ, and he exhorts others to build according to the foundation he had laid</w:t>
      </w:r>
      <w:r w:rsidR="009B2024">
        <w:rPr>
          <w:rFonts w:cs="Times New Roman"/>
        </w:rPr>
        <w:t xml:space="preserve">.  </w:t>
      </w:r>
      <w:r w:rsidRPr="003D150A">
        <w:rPr>
          <w:rFonts w:cs="Times New Roman"/>
        </w:rPr>
        <w:t>How important, therefore, to have some idea of what we are working for, what we are praying for, and the end to which we are labouring</w:t>
      </w:r>
      <w:r w:rsidR="009B2024">
        <w:rPr>
          <w:rFonts w:cs="Times New Roman"/>
        </w:rPr>
        <w:t xml:space="preserve">.  </w:t>
      </w:r>
      <w:r w:rsidRPr="003D150A">
        <w:rPr>
          <w:rFonts w:cs="Times New Roman"/>
        </w:rPr>
        <w:t>Paul had this objective at Corinth as a wise architect</w:t>
      </w:r>
      <w:r w:rsidR="009B2024">
        <w:rPr>
          <w:rFonts w:cs="Times New Roman"/>
        </w:rPr>
        <w:t xml:space="preserve">.  </w:t>
      </w:r>
      <w:r w:rsidRPr="003D150A">
        <w:rPr>
          <w:rFonts w:cs="Times New Roman"/>
        </w:rPr>
        <w:t>Everything was to conform to God</w:t>
      </w:r>
      <w:r w:rsidR="004F26F1">
        <w:rPr>
          <w:rFonts w:cs="Times New Roman"/>
        </w:rPr>
        <w:t>’</w:t>
      </w:r>
      <w:r w:rsidRPr="003D150A">
        <w:rPr>
          <w:rFonts w:cs="Times New Roman"/>
        </w:rPr>
        <w:t>s own thought, God</w:t>
      </w:r>
      <w:r w:rsidR="004F26F1">
        <w:rPr>
          <w:rFonts w:cs="Times New Roman"/>
        </w:rPr>
        <w:t>’</w:t>
      </w:r>
      <w:r w:rsidRPr="003D150A">
        <w:rPr>
          <w:rFonts w:cs="Times New Roman"/>
        </w:rPr>
        <w:t>s pleasure in another Man, Jesus Christ</w:t>
      </w:r>
      <w:r w:rsidR="009B2024">
        <w:rPr>
          <w:rFonts w:cs="Times New Roman"/>
        </w:rPr>
        <w:t xml:space="preserve">.  </w:t>
      </w:r>
    </w:p>
    <w:p w14:paraId="00E30B73" w14:textId="6ED7040C" w:rsidR="003D150A" w:rsidRPr="003D150A" w:rsidRDefault="003D150A" w:rsidP="003D150A">
      <w:pPr>
        <w:spacing w:before="120" w:after="0" w:line="240" w:lineRule="auto"/>
        <w:ind w:firstLine="720"/>
        <w:jc w:val="both"/>
        <w:rPr>
          <w:rFonts w:cs="Times New Roman"/>
        </w:rPr>
      </w:pPr>
      <w:r w:rsidRPr="003D150A">
        <w:rPr>
          <w:rFonts w:cs="Times New Roman"/>
        </w:rPr>
        <w:t>In the tabernacle of old the boards were of acacia wood</w:t>
      </w:r>
      <w:r w:rsidR="009B2024">
        <w:rPr>
          <w:rFonts w:cs="Times New Roman"/>
        </w:rPr>
        <w:t xml:space="preserve">.  </w:t>
      </w:r>
      <w:r w:rsidRPr="003D150A">
        <w:rPr>
          <w:rFonts w:cs="Times New Roman"/>
        </w:rPr>
        <w:t>They were of the same kind of wood as the ark</w:t>
      </w:r>
      <w:r w:rsidR="009B2024">
        <w:rPr>
          <w:rFonts w:cs="Times New Roman"/>
        </w:rPr>
        <w:t xml:space="preserve">.  </w:t>
      </w:r>
      <w:r w:rsidRPr="003D150A">
        <w:rPr>
          <w:rFonts w:cs="Times New Roman"/>
        </w:rPr>
        <w:t>That was the structure that supported the curtains in the tabernacle of which Moses was the architect as Paul was the architect at Corinth</w:t>
      </w:r>
      <w:r w:rsidR="009B2024">
        <w:rPr>
          <w:rFonts w:cs="Times New Roman"/>
        </w:rPr>
        <w:t xml:space="preserve">.  </w:t>
      </w:r>
      <w:r w:rsidRPr="003D150A">
        <w:rPr>
          <w:rFonts w:cs="Times New Roman"/>
        </w:rPr>
        <w:t>It is all in view of another kind of Man, Jesus Christ</w:t>
      </w:r>
      <w:r w:rsidR="009B2024">
        <w:rPr>
          <w:rFonts w:cs="Times New Roman"/>
        </w:rPr>
        <w:t xml:space="preserve">.  </w:t>
      </w:r>
      <w:r w:rsidRPr="003D150A">
        <w:rPr>
          <w:rFonts w:cs="Times New Roman"/>
        </w:rPr>
        <w:t>Let us judge every feature of the first man and of the man after the flesh so that we are building according to the foundation</w:t>
      </w:r>
      <w:r w:rsidR="009B2024">
        <w:rPr>
          <w:rFonts w:cs="Times New Roman"/>
        </w:rPr>
        <w:t xml:space="preserve">.  </w:t>
      </w:r>
    </w:p>
    <w:p w14:paraId="213AEB2F" w14:textId="6ED2B032" w:rsidR="003D150A" w:rsidRPr="003D150A" w:rsidRDefault="003D150A" w:rsidP="003D150A">
      <w:pPr>
        <w:spacing w:before="120" w:after="0" w:line="240" w:lineRule="auto"/>
        <w:ind w:firstLine="720"/>
        <w:jc w:val="both"/>
        <w:rPr>
          <w:rFonts w:cs="Times New Roman"/>
        </w:rPr>
      </w:pPr>
      <w:r w:rsidRPr="003D150A">
        <w:rPr>
          <w:rFonts w:cs="Times New Roman"/>
        </w:rPr>
        <w:t>Now in chapter 4 Paul presents himself as a father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I think that God has set us the apostles for the last, as appointed to death</w:t>
      </w:r>
      <w:r w:rsidR="009B2024">
        <w:rPr>
          <w:rFonts w:cs="Times New Roman"/>
        </w:rPr>
        <w:t xml:space="preserve">.  </w:t>
      </w:r>
      <w:r w:rsidRPr="003D150A">
        <w:rPr>
          <w:rFonts w:cs="Times New Roman"/>
        </w:rPr>
        <w:t>For we have become a spectacle to the world, both to angels and men</w:t>
      </w:r>
      <w:r w:rsidR="004F26F1">
        <w:rPr>
          <w:rFonts w:cs="Times New Roman"/>
        </w:rPr>
        <w:t>”</w:t>
      </w:r>
      <w:r w:rsidR="00046F37">
        <w:rPr>
          <w:rFonts w:cs="Times New Roman"/>
        </w:rPr>
        <w:t>,</w:t>
      </w:r>
      <w:r w:rsidRPr="003D150A">
        <w:rPr>
          <w:rFonts w:cs="Times New Roman"/>
        </w:rPr>
        <w:t xml:space="preserve"> </w:t>
      </w:r>
      <w:r w:rsidRPr="003D150A">
        <w:rPr>
          <w:rFonts w:cs="Times New Roman"/>
        </w:rPr>
        <w:lastRenderedPageBreak/>
        <w:t xml:space="preserve">1 </w:t>
      </w:r>
      <w:r w:rsidR="00046F37">
        <w:rPr>
          <w:rFonts w:cs="Times New Roman"/>
        </w:rPr>
        <w:t>Cor</w:t>
      </w:r>
      <w:r w:rsidRPr="003D150A">
        <w:rPr>
          <w:rFonts w:cs="Times New Roman"/>
        </w:rPr>
        <w:t xml:space="preserve"> 4: 9</w:t>
      </w:r>
      <w:r w:rsidR="009B2024">
        <w:rPr>
          <w:rFonts w:cs="Times New Roman"/>
        </w:rPr>
        <w:t xml:space="preserve">.  </w:t>
      </w:r>
      <w:r w:rsidRPr="003D150A">
        <w:rPr>
          <w:rFonts w:cs="Times New Roman"/>
        </w:rPr>
        <w:t>The fact is that the Corinthians</w:t>
      </w:r>
      <w:r w:rsidR="004F26F1">
        <w:rPr>
          <w:rFonts w:cs="Times New Roman"/>
        </w:rPr>
        <w:t>’</w:t>
      </w:r>
      <w:r w:rsidRPr="003D150A">
        <w:rPr>
          <w:rFonts w:cs="Times New Roman"/>
        </w:rPr>
        <w:t xml:space="preserve"> father, Paul, was under reproach and suffering and the Corinthians were not faithful children of their father</w:t>
      </w:r>
      <w:r w:rsidR="009B2024">
        <w:rPr>
          <w:rFonts w:cs="Times New Roman"/>
        </w:rPr>
        <w:t xml:space="preserve">.  </w:t>
      </w:r>
      <w:r w:rsidRPr="003D150A">
        <w:rPr>
          <w:rFonts w:cs="Times New Roman"/>
        </w:rPr>
        <w:t>They were considering for themselves</w:t>
      </w:r>
      <w:r w:rsidR="009B2024">
        <w:rPr>
          <w:rFonts w:cs="Times New Roman"/>
        </w:rPr>
        <w:t xml:space="preserve">.  </w:t>
      </w:r>
      <w:r w:rsidRPr="003D150A">
        <w:rPr>
          <w:rFonts w:cs="Times New Roman"/>
        </w:rPr>
        <w:t xml:space="preserve">Paul says, </w:t>
      </w:r>
      <w:r w:rsidR="004F26F1">
        <w:rPr>
          <w:rFonts w:cs="Times New Roman"/>
        </w:rPr>
        <w:t>“</w:t>
      </w:r>
      <w:r w:rsidRPr="003D150A">
        <w:rPr>
          <w:rFonts w:cs="Times New Roman"/>
        </w:rPr>
        <w:t>Already ye are filled; already ye have been enriched; ye have reigned without us; and I would that ye reigned, that we also might reign with you</w:t>
      </w:r>
      <w:r w:rsidR="004F26F1">
        <w:rPr>
          <w:rFonts w:cs="Times New Roman"/>
        </w:rPr>
        <w:t>”</w:t>
      </w:r>
      <w:r w:rsidR="00046F37">
        <w:rPr>
          <w:rFonts w:cs="Times New Roman"/>
        </w:rPr>
        <w:t xml:space="preserve">, </w:t>
      </w:r>
      <w:r w:rsidRPr="003D150A">
        <w:rPr>
          <w:rFonts w:cs="Times New Roman"/>
        </w:rPr>
        <w:t xml:space="preserve">1 </w:t>
      </w:r>
      <w:r w:rsidR="00046F37">
        <w:rPr>
          <w:rFonts w:cs="Times New Roman"/>
        </w:rPr>
        <w:t>Cor</w:t>
      </w:r>
      <w:r w:rsidRPr="003D150A">
        <w:rPr>
          <w:rFonts w:cs="Times New Roman"/>
        </w:rPr>
        <w:t xml:space="preserve"> 4: 8</w:t>
      </w:r>
      <w:r w:rsidR="009B2024">
        <w:rPr>
          <w:rFonts w:cs="Times New Roman"/>
        </w:rPr>
        <w:t xml:space="preserve">.  </w:t>
      </w:r>
      <w:r w:rsidR="004F26F1">
        <w:rPr>
          <w:rFonts w:cs="Times New Roman"/>
        </w:rPr>
        <w:t>“</w:t>
      </w:r>
      <w:r w:rsidRPr="003D150A">
        <w:rPr>
          <w:rFonts w:cs="Times New Roman"/>
        </w:rPr>
        <w:t>We are fools for Christ</w:t>
      </w:r>
      <w:r w:rsidR="004F26F1">
        <w:rPr>
          <w:rFonts w:cs="Times New Roman"/>
        </w:rPr>
        <w:t>’</w:t>
      </w:r>
      <w:r w:rsidRPr="003D150A">
        <w:rPr>
          <w:rFonts w:cs="Times New Roman"/>
        </w:rPr>
        <w:t>s sake, but ye prudent in Christ—we weak, but ye strong—ye glorious, but we in dishonour</w:t>
      </w:r>
      <w:r w:rsidR="004F26F1">
        <w:rPr>
          <w:rFonts w:cs="Times New Roman"/>
        </w:rPr>
        <w:t>”</w:t>
      </w:r>
      <w:r w:rsidR="00E04741">
        <w:rPr>
          <w:rFonts w:cs="Times New Roman"/>
        </w:rPr>
        <w:t>,</w:t>
      </w:r>
      <w:r w:rsidRPr="003D150A">
        <w:rPr>
          <w:rFonts w:cs="Times New Roman"/>
        </w:rPr>
        <w:t xml:space="preserve"> 1 </w:t>
      </w:r>
      <w:r w:rsidR="00E04741">
        <w:rPr>
          <w:rFonts w:cs="Times New Roman"/>
        </w:rPr>
        <w:t>Cor</w:t>
      </w:r>
      <w:r w:rsidRPr="003D150A">
        <w:rPr>
          <w:rFonts w:cs="Times New Roman"/>
        </w:rPr>
        <w:t xml:space="preserve"> 4: 10</w:t>
      </w:r>
      <w:r w:rsidR="009B2024">
        <w:rPr>
          <w:rFonts w:cs="Times New Roman"/>
        </w:rPr>
        <w:t xml:space="preserve">.  </w:t>
      </w:r>
      <w:r w:rsidRPr="003D150A">
        <w:rPr>
          <w:rFonts w:cs="Times New Roman"/>
        </w:rPr>
        <w:t>Paul and Sosthenes were persecuted and insulted, while the Corinthians were enriched and were reigning; they were not true children of their father</w:t>
      </w:r>
      <w:r w:rsidR="009B2024">
        <w:rPr>
          <w:rFonts w:cs="Times New Roman"/>
        </w:rPr>
        <w:t xml:space="preserve">.  </w:t>
      </w:r>
      <w:r w:rsidRPr="003D150A">
        <w:rPr>
          <w:rFonts w:cs="Times New Roman"/>
        </w:rPr>
        <w:t xml:space="preserve">So he says to them, </w:t>
      </w:r>
      <w:r w:rsidR="004F26F1">
        <w:rPr>
          <w:rFonts w:cs="Times New Roman"/>
        </w:rPr>
        <w:t>“</w:t>
      </w:r>
      <w:r w:rsidRPr="003D150A">
        <w:rPr>
          <w:rFonts w:cs="Times New Roman"/>
        </w:rPr>
        <w:t>Not as chiding do I write these things to you, but as my beloved children I admonish you</w:t>
      </w:r>
      <w:r w:rsidR="004F26F1">
        <w:rPr>
          <w:rFonts w:cs="Times New Roman"/>
        </w:rPr>
        <w:t>”</w:t>
      </w:r>
      <w:r w:rsidR="009B2024">
        <w:rPr>
          <w:rFonts w:cs="Times New Roman"/>
        </w:rPr>
        <w:t xml:space="preserve">.  </w:t>
      </w:r>
    </w:p>
    <w:p w14:paraId="6C5D2A96" w14:textId="7CD471E9" w:rsidR="003D150A" w:rsidRPr="003D150A" w:rsidRDefault="003D150A" w:rsidP="003D150A">
      <w:pPr>
        <w:spacing w:before="120" w:after="0" w:line="240" w:lineRule="auto"/>
        <w:ind w:firstLine="720"/>
        <w:jc w:val="both"/>
        <w:rPr>
          <w:rFonts w:cs="Times New Roman"/>
        </w:rPr>
      </w:pPr>
      <w:r w:rsidRPr="003D150A">
        <w:rPr>
          <w:rFonts w:cs="Times New Roman"/>
        </w:rPr>
        <w:t>What a powerful appeal he made to these Corinthians</w:t>
      </w:r>
      <w:r w:rsidR="003C3CAD">
        <w:rPr>
          <w:rFonts w:cs="Times New Roman"/>
        </w:rPr>
        <w:t xml:space="preserve">!  </w:t>
      </w:r>
      <w:r w:rsidRPr="003D150A">
        <w:rPr>
          <w:rFonts w:cs="Times New Roman"/>
        </w:rPr>
        <w:t>Their behaviour was not in keeping with the conduct of their father</w:t>
      </w:r>
      <w:r w:rsidR="009B2024">
        <w:rPr>
          <w:rFonts w:cs="Times New Roman"/>
        </w:rPr>
        <w:t xml:space="preserve">.  </w:t>
      </w:r>
      <w:r w:rsidRPr="003D150A">
        <w:rPr>
          <w:rFonts w:cs="Times New Roman"/>
        </w:rPr>
        <w:t xml:space="preserve">We often quote this scripture, </w:t>
      </w:r>
      <w:r w:rsidR="004F26F1">
        <w:rPr>
          <w:rFonts w:cs="Times New Roman"/>
        </w:rPr>
        <w:t>“</w:t>
      </w:r>
      <w:r w:rsidRPr="003D150A">
        <w:rPr>
          <w:rFonts w:cs="Times New Roman"/>
        </w:rPr>
        <w:t>Yet not many fathers</w:t>
      </w:r>
      <w:r w:rsidR="004F26F1">
        <w:rPr>
          <w:rFonts w:cs="Times New Roman"/>
        </w:rPr>
        <w:t>”</w:t>
      </w:r>
      <w:r w:rsidRPr="003D150A">
        <w:rPr>
          <w:rFonts w:cs="Times New Roman"/>
        </w:rPr>
        <w:t>, and that would be true that there are not many fathers</w:t>
      </w:r>
      <w:r w:rsidR="009B2024">
        <w:rPr>
          <w:rFonts w:cs="Times New Roman"/>
        </w:rPr>
        <w:t xml:space="preserve">.  </w:t>
      </w:r>
      <w:r w:rsidRPr="003D150A">
        <w:rPr>
          <w:rFonts w:cs="Times New Roman"/>
        </w:rPr>
        <w:t>The fact is that the Corinthians had one father, Paul</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For if ye should have ten thousand instructors in Christ, yet not many fathers; for in Christ Jesus I have begotten you through the glad tidings</w:t>
      </w:r>
      <w:r w:rsidR="004F26F1">
        <w:rPr>
          <w:rFonts w:cs="Times New Roman"/>
        </w:rPr>
        <w:t>”</w:t>
      </w:r>
      <w:r w:rsidR="009B2024">
        <w:rPr>
          <w:rFonts w:cs="Times New Roman"/>
        </w:rPr>
        <w:t xml:space="preserve">.  </w:t>
      </w:r>
      <w:r w:rsidRPr="003D150A">
        <w:rPr>
          <w:rFonts w:cs="Times New Roman"/>
        </w:rPr>
        <w:t>He had the right to claim them as his children, being an apostle</w:t>
      </w:r>
      <w:r w:rsidR="009B2024">
        <w:rPr>
          <w:rFonts w:cs="Times New Roman"/>
        </w:rPr>
        <w:t xml:space="preserve">.  </w:t>
      </w:r>
      <w:r w:rsidRPr="003D150A">
        <w:rPr>
          <w:rFonts w:cs="Times New Roman"/>
        </w:rPr>
        <w:t>No one could claim today to be a father as Paul was, but there is plenty of room for fatherly affections, fatherly influence, and fatherly appeal to young people and to the saints locally and generally</w:t>
      </w:r>
      <w:r w:rsidR="009B2024">
        <w:rPr>
          <w:rFonts w:cs="Times New Roman"/>
        </w:rPr>
        <w:t xml:space="preserve">.  </w:t>
      </w:r>
      <w:r w:rsidRPr="003D150A">
        <w:rPr>
          <w:rFonts w:cs="Times New Roman"/>
        </w:rPr>
        <w:t>The feelings and affections of a father are needed</w:t>
      </w:r>
      <w:r w:rsidR="009B2024">
        <w:rPr>
          <w:rFonts w:cs="Times New Roman"/>
        </w:rPr>
        <w:t xml:space="preserve">.  </w:t>
      </w:r>
      <w:r w:rsidRPr="003D150A">
        <w:rPr>
          <w:rFonts w:cs="Times New Roman"/>
        </w:rPr>
        <w:t>What a powerful appeal this would make to the Corinthians and, to complete it, he sent Timotheus</w:t>
      </w:r>
      <w:r w:rsidR="009B2024">
        <w:rPr>
          <w:rFonts w:cs="Times New Roman"/>
        </w:rPr>
        <w:t xml:space="preserve">.  </w:t>
      </w:r>
      <w:r w:rsidRPr="003D150A">
        <w:rPr>
          <w:rFonts w:cs="Times New Roman"/>
        </w:rPr>
        <w:t xml:space="preserve">He said to the Corinthians, </w:t>
      </w:r>
      <w:r w:rsidR="004F26F1">
        <w:rPr>
          <w:rFonts w:cs="Times New Roman"/>
        </w:rPr>
        <w:t>“</w:t>
      </w:r>
      <w:r w:rsidRPr="003D150A">
        <w:rPr>
          <w:rFonts w:cs="Times New Roman"/>
        </w:rPr>
        <w:t>Not as chiding do I write these things to you, but as my beloved children I admonish you</w:t>
      </w:r>
      <w:r w:rsidR="004F26F1">
        <w:rPr>
          <w:rFonts w:cs="Times New Roman"/>
        </w:rPr>
        <w:t>”</w:t>
      </w:r>
      <w:r w:rsidRPr="003D150A">
        <w:rPr>
          <w:rFonts w:cs="Times New Roman"/>
        </w:rPr>
        <w:t xml:space="preserve">, but he says regarding Timotheus, </w:t>
      </w:r>
      <w:r w:rsidR="004F26F1">
        <w:rPr>
          <w:rFonts w:cs="Times New Roman"/>
        </w:rPr>
        <w:t>“</w:t>
      </w:r>
      <w:r w:rsidRPr="003D150A">
        <w:rPr>
          <w:rFonts w:cs="Times New Roman"/>
        </w:rPr>
        <w:t>For this reason I have sent to you Timotheus, who is my beloved and faithful child in the Lord</w:t>
      </w:r>
      <w:r w:rsidR="004F26F1">
        <w:rPr>
          <w:rFonts w:cs="Times New Roman"/>
        </w:rPr>
        <w:t>”</w:t>
      </w:r>
      <w:r w:rsidR="009B2024">
        <w:rPr>
          <w:rFonts w:cs="Times New Roman"/>
        </w:rPr>
        <w:t xml:space="preserve">.  </w:t>
      </w:r>
      <w:r w:rsidRPr="003D150A">
        <w:rPr>
          <w:rFonts w:cs="Times New Roman"/>
        </w:rPr>
        <w:t xml:space="preserve">He could not say to the Corinthians, </w:t>
      </w:r>
      <w:r w:rsidR="004F26F1">
        <w:rPr>
          <w:rFonts w:cs="Times New Roman"/>
        </w:rPr>
        <w:t>‘</w:t>
      </w:r>
      <w:r w:rsidRPr="003D150A">
        <w:rPr>
          <w:rFonts w:cs="Times New Roman"/>
        </w:rPr>
        <w:t>You are my beloved and faithful children</w:t>
      </w:r>
      <w:r w:rsidR="004F26F1">
        <w:rPr>
          <w:rFonts w:cs="Times New Roman"/>
        </w:rPr>
        <w:t>’</w:t>
      </w:r>
      <w:r w:rsidRPr="003D150A">
        <w:rPr>
          <w:rFonts w:cs="Times New Roman"/>
        </w:rPr>
        <w:t>, but he could say that in regard of Timotheus</w:t>
      </w:r>
      <w:r w:rsidR="009B2024">
        <w:rPr>
          <w:rFonts w:cs="Times New Roman"/>
        </w:rPr>
        <w:t xml:space="preserve">.  </w:t>
      </w:r>
      <w:r w:rsidRPr="003D150A">
        <w:rPr>
          <w:rFonts w:cs="Times New Roman"/>
        </w:rPr>
        <w:t xml:space="preserve">Nevertheless, he appeals to them as, </w:t>
      </w:r>
      <w:r w:rsidR="004F26F1">
        <w:rPr>
          <w:rFonts w:cs="Times New Roman"/>
        </w:rPr>
        <w:t>“</w:t>
      </w:r>
      <w:r w:rsidRPr="003D150A">
        <w:rPr>
          <w:rFonts w:cs="Times New Roman"/>
        </w:rPr>
        <w:t>My beloved children</w:t>
      </w:r>
      <w:r w:rsidR="004F26F1">
        <w:rPr>
          <w:rFonts w:cs="Times New Roman"/>
        </w:rPr>
        <w:t>”</w:t>
      </w:r>
      <w:r w:rsidR="009B2024">
        <w:rPr>
          <w:rFonts w:cs="Times New Roman"/>
        </w:rPr>
        <w:t xml:space="preserve">.  </w:t>
      </w:r>
      <w:r w:rsidRPr="003D150A">
        <w:rPr>
          <w:rFonts w:cs="Times New Roman"/>
        </w:rPr>
        <w:t>Even if they were not representing their father, even if they were not the faithful reproduction of their father, they certainly were beloved, and Paul</w:t>
      </w:r>
      <w:r w:rsidR="004F26F1">
        <w:rPr>
          <w:rFonts w:cs="Times New Roman"/>
        </w:rPr>
        <w:t>’</w:t>
      </w:r>
      <w:r w:rsidRPr="003D150A">
        <w:rPr>
          <w:rFonts w:cs="Times New Roman"/>
        </w:rPr>
        <w:t>s fatherly affection came through and had its weight with these persons in Corinth</w:t>
      </w:r>
      <w:r w:rsidR="009B2024">
        <w:rPr>
          <w:rFonts w:cs="Times New Roman"/>
        </w:rPr>
        <w:t xml:space="preserve">.  </w:t>
      </w:r>
      <w:r w:rsidRPr="003D150A">
        <w:rPr>
          <w:rFonts w:cs="Times New Roman"/>
        </w:rPr>
        <w:t xml:space="preserve">No one could have said, </w:t>
      </w:r>
      <w:r w:rsidR="004F26F1">
        <w:rPr>
          <w:rFonts w:cs="Times New Roman"/>
        </w:rPr>
        <w:t>‘</w:t>
      </w:r>
      <w:r w:rsidRPr="003D150A">
        <w:rPr>
          <w:rFonts w:cs="Times New Roman"/>
        </w:rPr>
        <w:t>Paul, you were not always like a father</w:t>
      </w:r>
      <w:r w:rsidR="004F26F1">
        <w:rPr>
          <w:rFonts w:cs="Times New Roman"/>
        </w:rPr>
        <w:t>’</w:t>
      </w:r>
      <w:r w:rsidR="009B2024">
        <w:rPr>
          <w:rFonts w:cs="Times New Roman"/>
        </w:rPr>
        <w:t xml:space="preserve">.  </w:t>
      </w:r>
      <w:r w:rsidRPr="003D150A">
        <w:rPr>
          <w:rFonts w:cs="Times New Roman"/>
        </w:rPr>
        <w:t>He had been eighteen months among them and he had been like a father</w:t>
      </w:r>
      <w:r w:rsidR="009B2024">
        <w:rPr>
          <w:rFonts w:cs="Times New Roman"/>
        </w:rPr>
        <w:t xml:space="preserve">.  </w:t>
      </w:r>
      <w:r w:rsidRPr="003D150A">
        <w:rPr>
          <w:rFonts w:cs="Times New Roman"/>
        </w:rPr>
        <w:t>What they knew of him would support what he writes here</w:t>
      </w:r>
      <w:r w:rsidR="009B2024">
        <w:rPr>
          <w:rFonts w:cs="Times New Roman"/>
        </w:rPr>
        <w:t xml:space="preserve">.  </w:t>
      </w:r>
    </w:p>
    <w:p w14:paraId="4D37B0E5" w14:textId="41A98C3C" w:rsidR="003D150A" w:rsidRPr="003D150A" w:rsidRDefault="003D150A" w:rsidP="003D150A">
      <w:pPr>
        <w:spacing w:before="120" w:after="0" w:line="240" w:lineRule="auto"/>
        <w:ind w:firstLine="720"/>
        <w:jc w:val="both"/>
        <w:rPr>
          <w:rFonts w:cs="Times New Roman"/>
        </w:rPr>
      </w:pPr>
      <w:r w:rsidRPr="003D150A">
        <w:rPr>
          <w:rFonts w:cs="Times New Roman"/>
        </w:rPr>
        <w:t xml:space="preserve">Then he says, </w:t>
      </w:r>
      <w:r w:rsidR="004F26F1">
        <w:rPr>
          <w:rFonts w:cs="Times New Roman"/>
        </w:rPr>
        <w:t>“</w:t>
      </w:r>
      <w:r w:rsidRPr="003D150A">
        <w:rPr>
          <w:rFonts w:cs="Times New Roman"/>
        </w:rPr>
        <w:t>I entreat you therefore, be my imitators</w:t>
      </w:r>
      <w:r w:rsidR="004F26F1">
        <w:rPr>
          <w:rFonts w:cs="Times New Roman"/>
        </w:rPr>
        <w:t>”</w:t>
      </w:r>
      <w:r w:rsidR="009B2024">
        <w:rPr>
          <w:rFonts w:cs="Times New Roman"/>
        </w:rPr>
        <w:t xml:space="preserve">.  </w:t>
      </w:r>
      <w:r w:rsidRPr="003D150A">
        <w:rPr>
          <w:rFonts w:cs="Times New Roman"/>
        </w:rPr>
        <w:t>Paul as a father represented in Corinth what all the saints should be</w:t>
      </w:r>
      <w:r w:rsidR="009B2024">
        <w:rPr>
          <w:rFonts w:cs="Times New Roman"/>
        </w:rPr>
        <w:t xml:space="preserve">.  </w:t>
      </w:r>
      <w:r w:rsidRPr="003D150A">
        <w:rPr>
          <w:rFonts w:cs="Times New Roman"/>
        </w:rPr>
        <w:t xml:space="preserve">What a test </w:t>
      </w:r>
      <w:r w:rsidRPr="003D150A">
        <w:rPr>
          <w:rFonts w:cs="Times New Roman"/>
        </w:rPr>
        <w:lastRenderedPageBreak/>
        <w:t>that is!—to represent locally what the Lord intends all the saints should arrive at</w:t>
      </w:r>
      <w:r w:rsidR="009B2024">
        <w:rPr>
          <w:rFonts w:cs="Times New Roman"/>
        </w:rPr>
        <w:t xml:space="preserve">.  </w:t>
      </w:r>
      <w:r w:rsidRPr="003D150A">
        <w:rPr>
          <w:rFonts w:cs="Times New Roman"/>
        </w:rPr>
        <w:t>That is what Paul represents</w:t>
      </w:r>
      <w:r w:rsidR="009B2024">
        <w:rPr>
          <w:rFonts w:cs="Times New Roman"/>
        </w:rPr>
        <w:t xml:space="preserve">.  </w:t>
      </w:r>
      <w:r w:rsidRPr="003D150A">
        <w:rPr>
          <w:rFonts w:cs="Times New Roman"/>
        </w:rPr>
        <w:t>It is a very, very testing matter, but not an impossible one</w:t>
      </w:r>
      <w:r w:rsidR="009B2024">
        <w:rPr>
          <w:rFonts w:cs="Times New Roman"/>
        </w:rPr>
        <w:t xml:space="preserve">.  </w:t>
      </w:r>
      <w:r w:rsidRPr="003D150A">
        <w:rPr>
          <w:rFonts w:cs="Times New Roman"/>
        </w:rPr>
        <w:t>In fact there would be some shortcoming in our prayers for our local brethren if the one who prayed did not somewhat represent what he was praying about for others</w:t>
      </w:r>
      <w:r w:rsidR="009B2024">
        <w:rPr>
          <w:rFonts w:cs="Times New Roman"/>
        </w:rPr>
        <w:t xml:space="preserve">.  </w:t>
      </w:r>
      <w:r w:rsidRPr="003D150A">
        <w:rPr>
          <w:rFonts w:cs="Times New Roman"/>
        </w:rPr>
        <w:t xml:space="preserve">Paul represented what God intended all the saints in Corinth to arrive at, and he represented it in fatherly affection and fatherly influence, </w:t>
      </w:r>
      <w:r w:rsidR="004F26F1">
        <w:rPr>
          <w:rFonts w:cs="Times New Roman"/>
        </w:rPr>
        <w:t>“</w:t>
      </w:r>
      <w:r w:rsidRPr="003D150A">
        <w:rPr>
          <w:rFonts w:cs="Times New Roman"/>
        </w:rPr>
        <w:t>I entreat you therefore, be my imitators</w:t>
      </w:r>
      <w:r w:rsidR="004F26F1">
        <w:rPr>
          <w:rFonts w:cs="Times New Roman"/>
        </w:rPr>
        <w:t>”</w:t>
      </w:r>
      <w:r w:rsidR="009B2024">
        <w:rPr>
          <w:rFonts w:cs="Times New Roman"/>
        </w:rPr>
        <w:t xml:space="preserve">.  </w:t>
      </w:r>
      <w:r w:rsidRPr="003D150A">
        <w:rPr>
          <w:rFonts w:cs="Times New Roman"/>
        </w:rPr>
        <w:t>Then he sent to them Timotheus, one who was his imitator, one who was his beloved and faithful child, showing that it is not impossible to be a faithful representation of Paul, to have Paul</w:t>
      </w:r>
      <w:r w:rsidR="004F26F1">
        <w:rPr>
          <w:rFonts w:cs="Times New Roman"/>
        </w:rPr>
        <w:t>’</w:t>
      </w:r>
      <w:r w:rsidRPr="003D150A">
        <w:rPr>
          <w:rFonts w:cs="Times New Roman"/>
        </w:rPr>
        <w:t>s outlook, and feelings and affections</w:t>
      </w:r>
      <w:r w:rsidR="009B2024">
        <w:rPr>
          <w:rFonts w:cs="Times New Roman"/>
        </w:rPr>
        <w:t xml:space="preserve">.  </w:t>
      </w:r>
      <w:r w:rsidRPr="003D150A">
        <w:rPr>
          <w:rFonts w:cs="Times New Roman"/>
        </w:rPr>
        <w:t>Paul</w:t>
      </w:r>
      <w:r w:rsidR="004F26F1">
        <w:rPr>
          <w:rFonts w:cs="Times New Roman"/>
        </w:rPr>
        <w:t>’</w:t>
      </w:r>
      <w:r w:rsidRPr="003D150A">
        <w:rPr>
          <w:rFonts w:cs="Times New Roman"/>
        </w:rPr>
        <w:t>s appeal was reinforced by the presence amongst them of Timothy</w:t>
      </w:r>
      <w:r w:rsidR="009B2024">
        <w:rPr>
          <w:rFonts w:cs="Times New Roman"/>
        </w:rPr>
        <w:t xml:space="preserve">.  </w:t>
      </w:r>
      <w:r w:rsidRPr="003D150A">
        <w:rPr>
          <w:rFonts w:cs="Times New Roman"/>
        </w:rPr>
        <w:t xml:space="preserve">The saints would look at Timothy and say, </w:t>
      </w:r>
      <w:r w:rsidR="004F26F1">
        <w:rPr>
          <w:rFonts w:cs="Times New Roman"/>
        </w:rPr>
        <w:t>‘</w:t>
      </w:r>
      <w:r w:rsidRPr="003D150A">
        <w:rPr>
          <w:rFonts w:cs="Times New Roman"/>
        </w:rPr>
        <w:t>He is a faithful representation of Paul himself</w:t>
      </w:r>
      <w:r w:rsidR="009B2024">
        <w:rPr>
          <w:rFonts w:cs="Times New Roman"/>
        </w:rPr>
        <w:t xml:space="preserve">.  </w:t>
      </w:r>
      <w:r w:rsidRPr="003D150A">
        <w:rPr>
          <w:rFonts w:cs="Times New Roman"/>
        </w:rPr>
        <w:t>We had forgotten what Paul was like, but here he is, represented in this young man</w:t>
      </w:r>
      <w:r w:rsidR="004F26F1">
        <w:rPr>
          <w:rFonts w:cs="Times New Roman"/>
        </w:rPr>
        <w:t>’</w:t>
      </w:r>
      <w:r w:rsidR="009B2024">
        <w:rPr>
          <w:rFonts w:cs="Times New Roman"/>
        </w:rPr>
        <w:t xml:space="preserve">.  </w:t>
      </w:r>
      <w:r w:rsidRPr="003D150A">
        <w:rPr>
          <w:rFonts w:cs="Times New Roman"/>
        </w:rPr>
        <w:t>So a young man can take up this attitude that Timothy had here in representing fatherly features</w:t>
      </w:r>
      <w:r w:rsidR="009B2024">
        <w:rPr>
          <w:rFonts w:cs="Times New Roman"/>
        </w:rPr>
        <w:t xml:space="preserve">.  </w:t>
      </w:r>
      <w:r w:rsidRPr="003D150A">
        <w:rPr>
          <w:rFonts w:cs="Times New Roman"/>
        </w:rPr>
        <w:t>We have to learn to be sons before we can be fathers</w:t>
      </w:r>
      <w:r w:rsidR="009B2024">
        <w:rPr>
          <w:rFonts w:cs="Times New Roman"/>
        </w:rPr>
        <w:t xml:space="preserve">.  </w:t>
      </w:r>
      <w:r w:rsidRPr="003D150A">
        <w:rPr>
          <w:rFonts w:cs="Times New Roman"/>
        </w:rPr>
        <w:t>We have to learn to be children before we can be parents, and Timothy no doubt learned to be a child of Paul and therefore could faithfully represent him</w:t>
      </w:r>
      <w:r w:rsidR="009B2024">
        <w:rPr>
          <w:rFonts w:cs="Times New Roman"/>
        </w:rPr>
        <w:t xml:space="preserve">.  </w:t>
      </w:r>
    </w:p>
    <w:p w14:paraId="6C8A0EBD" w14:textId="265C47FE" w:rsidR="003D150A" w:rsidRPr="00F27DE2" w:rsidRDefault="003D150A" w:rsidP="003D150A">
      <w:pPr>
        <w:spacing w:before="120" w:after="0" w:line="240" w:lineRule="auto"/>
        <w:ind w:firstLine="720"/>
        <w:jc w:val="both"/>
        <w:rPr>
          <w:rFonts w:cs="Times New Roman"/>
        </w:rPr>
      </w:pPr>
      <w:r w:rsidRPr="003D150A">
        <w:rPr>
          <w:rFonts w:cs="Times New Roman"/>
        </w:rPr>
        <w:t>Now in chapter 7 Paul presents himself as one who has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 xml:space="preserve">You might say that every believer normally has the Spirit of God, and that would be true, but Paul says here, </w:t>
      </w:r>
      <w:r w:rsidR="004F26F1">
        <w:rPr>
          <w:rFonts w:cs="Times New Roman"/>
        </w:rPr>
        <w:t>“</w:t>
      </w:r>
      <w:r w:rsidRPr="003D150A">
        <w:rPr>
          <w:rFonts w:cs="Times New Roman"/>
        </w:rPr>
        <w:t>I think that I also have God</w:t>
      </w:r>
      <w:r w:rsidR="004F26F1">
        <w:rPr>
          <w:rFonts w:cs="Times New Roman"/>
        </w:rPr>
        <w:t>’</w:t>
      </w:r>
      <w:r w:rsidRPr="003D150A">
        <w:rPr>
          <w:rFonts w:cs="Times New Roman"/>
        </w:rPr>
        <w:t>s Spirit</w:t>
      </w:r>
      <w:r w:rsidR="004F26F1">
        <w:rPr>
          <w:rFonts w:cs="Times New Roman"/>
        </w:rPr>
        <w:t>”</w:t>
      </w:r>
      <w:r w:rsidR="009B2024">
        <w:rPr>
          <w:rFonts w:cs="Times New Roman"/>
        </w:rPr>
        <w:t xml:space="preserve">.  </w:t>
      </w:r>
      <w:r w:rsidRPr="003D150A">
        <w:rPr>
          <w:rFonts w:cs="Times New Roman"/>
        </w:rPr>
        <w:t>Not only had he received the Holy Spirit of God, but he had been formed by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This chapter deals largely with the matter of marriage, but apart from what it deals with it is interesting to take note of how Paul speaks about himself</w:t>
      </w:r>
      <w:r w:rsidR="009B2024">
        <w:rPr>
          <w:rFonts w:cs="Times New Roman"/>
        </w:rPr>
        <w:t xml:space="preserve">.  </w:t>
      </w:r>
      <w:r w:rsidRPr="003D150A">
        <w:rPr>
          <w:rFonts w:cs="Times New Roman"/>
        </w:rPr>
        <w:t xml:space="preserve">He says, for instance, in 1 Corinthians 7: 10, </w:t>
      </w:r>
      <w:r w:rsidR="004F26F1">
        <w:rPr>
          <w:rFonts w:cs="Times New Roman"/>
        </w:rPr>
        <w:t>“</w:t>
      </w:r>
      <w:r w:rsidRPr="003D150A">
        <w:rPr>
          <w:rFonts w:cs="Times New Roman"/>
        </w:rPr>
        <w:t>But to the married I enjoin, not I, but the Lord</w:t>
      </w:r>
      <w:r w:rsidR="004F26F1">
        <w:rPr>
          <w:rFonts w:cs="Times New Roman"/>
        </w:rPr>
        <w:t>”</w:t>
      </w:r>
      <w:r w:rsidRPr="003D150A">
        <w:rPr>
          <w:rFonts w:cs="Times New Roman"/>
        </w:rPr>
        <w:t xml:space="preserve">; that is, he </w:t>
      </w:r>
      <w:r w:rsidR="00C80E87">
        <w:rPr>
          <w:rFonts w:cs="Times New Roman"/>
        </w:rPr>
        <w:t>emphasis</w:t>
      </w:r>
      <w:r w:rsidRPr="003D150A">
        <w:rPr>
          <w:rFonts w:cs="Times New Roman"/>
        </w:rPr>
        <w:t>es what is the Lord</w:t>
      </w:r>
      <w:r w:rsidR="004F26F1">
        <w:rPr>
          <w:rFonts w:cs="Times New Roman"/>
        </w:rPr>
        <w:t>’</w:t>
      </w:r>
      <w:r w:rsidRPr="003D150A">
        <w:rPr>
          <w:rFonts w:cs="Times New Roman"/>
        </w:rPr>
        <w:t>s commandment, what it is obligatory on the part of every one to be subject to</w:t>
      </w:r>
      <w:r w:rsidR="009B2024">
        <w:rPr>
          <w:rFonts w:cs="Times New Roman"/>
        </w:rPr>
        <w:t xml:space="preserve">.  </w:t>
      </w:r>
      <w:r w:rsidRPr="003D150A">
        <w:rPr>
          <w:rFonts w:cs="Times New Roman"/>
        </w:rPr>
        <w:t xml:space="preserve">Then he says in verse 12, </w:t>
      </w:r>
      <w:r w:rsidR="004F26F1">
        <w:rPr>
          <w:rFonts w:cs="Times New Roman"/>
        </w:rPr>
        <w:t>“</w:t>
      </w:r>
      <w:r w:rsidRPr="003D150A">
        <w:rPr>
          <w:rFonts w:cs="Times New Roman"/>
        </w:rPr>
        <w:t>But as to the rest, I say, not the Lord</w:t>
      </w:r>
      <w:r w:rsidR="004F26F1">
        <w:rPr>
          <w:rFonts w:cs="Times New Roman"/>
        </w:rPr>
        <w:t>”</w:t>
      </w:r>
      <w:r w:rsidRPr="003D150A">
        <w:rPr>
          <w:rFonts w:cs="Times New Roman"/>
        </w:rPr>
        <w:t xml:space="preserve">; that is, he goes on to speak of what he </w:t>
      </w:r>
      <w:r w:rsidRPr="00F27DE2">
        <w:rPr>
          <w:rFonts w:cs="Times New Roman"/>
        </w:rPr>
        <w:t>could not say specifically was the Lord</w:t>
      </w:r>
      <w:r w:rsidR="004F26F1" w:rsidRPr="00F27DE2">
        <w:rPr>
          <w:rFonts w:cs="Times New Roman"/>
        </w:rPr>
        <w:t>’</w:t>
      </w:r>
      <w:r w:rsidRPr="00F27DE2">
        <w:rPr>
          <w:rFonts w:cs="Times New Roman"/>
        </w:rPr>
        <w:t>s commandment, but what he said</w:t>
      </w:r>
      <w:r w:rsidR="009B2024" w:rsidRPr="00F27DE2">
        <w:rPr>
          <w:rFonts w:cs="Times New Roman"/>
        </w:rPr>
        <w:t xml:space="preserve">.  </w:t>
      </w:r>
      <w:r w:rsidRPr="00F27DE2">
        <w:rPr>
          <w:rFonts w:cs="Times New Roman"/>
        </w:rPr>
        <w:t>No doubt, as having God</w:t>
      </w:r>
      <w:r w:rsidR="004F26F1" w:rsidRPr="00F27DE2">
        <w:rPr>
          <w:rFonts w:cs="Times New Roman"/>
        </w:rPr>
        <w:t>’</w:t>
      </w:r>
      <w:r w:rsidRPr="00F27DE2">
        <w:rPr>
          <w:rFonts w:cs="Times New Roman"/>
        </w:rPr>
        <w:t>s Spirit, he was qualified to say certain things</w:t>
      </w:r>
      <w:r w:rsidR="009B2024" w:rsidRPr="00F27DE2">
        <w:rPr>
          <w:rFonts w:cs="Times New Roman"/>
        </w:rPr>
        <w:t xml:space="preserve">.  </w:t>
      </w:r>
    </w:p>
    <w:p w14:paraId="076468CB" w14:textId="4D6DCE5C" w:rsidR="003D150A" w:rsidRPr="003D150A" w:rsidRDefault="003D150A" w:rsidP="003D150A">
      <w:pPr>
        <w:spacing w:before="120" w:after="0" w:line="240" w:lineRule="auto"/>
        <w:ind w:firstLine="720"/>
        <w:jc w:val="both"/>
        <w:rPr>
          <w:rFonts w:cs="Times New Roman"/>
        </w:rPr>
      </w:pPr>
      <w:r w:rsidRPr="003D150A">
        <w:rPr>
          <w:rFonts w:cs="Times New Roman"/>
        </w:rPr>
        <w:t>It is good to accept direction from persons who have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As having God</w:t>
      </w:r>
      <w:r w:rsidR="004F26F1">
        <w:rPr>
          <w:rFonts w:cs="Times New Roman"/>
        </w:rPr>
        <w:t>’</w:t>
      </w:r>
      <w:r w:rsidRPr="003D150A">
        <w:rPr>
          <w:rFonts w:cs="Times New Roman"/>
        </w:rPr>
        <w:t>s Spirit, Paul</w:t>
      </w:r>
      <w:r w:rsidR="004F26F1">
        <w:rPr>
          <w:rFonts w:cs="Times New Roman"/>
        </w:rPr>
        <w:t>’</w:t>
      </w:r>
      <w:r w:rsidRPr="003D150A">
        <w:rPr>
          <w:rFonts w:cs="Times New Roman"/>
        </w:rPr>
        <w:t>s judgment is reliable</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According to my judgment; but I think that I also have God</w:t>
      </w:r>
      <w:r w:rsidR="004F26F1">
        <w:rPr>
          <w:rFonts w:cs="Times New Roman"/>
        </w:rPr>
        <w:t>’</w:t>
      </w:r>
      <w:r w:rsidRPr="003D150A">
        <w:rPr>
          <w:rFonts w:cs="Times New Roman"/>
        </w:rPr>
        <w:t>s Spirit</w:t>
      </w:r>
      <w:r w:rsidR="004F26F1">
        <w:rPr>
          <w:rFonts w:cs="Times New Roman"/>
        </w:rPr>
        <w:t>”</w:t>
      </w:r>
      <w:r w:rsidRPr="003D150A">
        <w:rPr>
          <w:rFonts w:cs="Times New Roman"/>
        </w:rPr>
        <w:t>; it is his judgment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 xml:space="preserve">So he could say, </w:t>
      </w:r>
      <w:r w:rsidR="004F26F1">
        <w:rPr>
          <w:rFonts w:cs="Times New Roman"/>
        </w:rPr>
        <w:t>“</w:t>
      </w:r>
      <w:r w:rsidRPr="003D150A">
        <w:rPr>
          <w:rFonts w:cs="Times New Roman"/>
        </w:rPr>
        <w:t>I say, not the Lord</w:t>
      </w:r>
      <w:r w:rsidR="004F26F1">
        <w:rPr>
          <w:rFonts w:cs="Times New Roman"/>
        </w:rPr>
        <w:t>”</w:t>
      </w:r>
      <w:r w:rsidR="009B2024">
        <w:rPr>
          <w:rFonts w:cs="Times New Roman"/>
        </w:rPr>
        <w:t xml:space="preserve">.  </w:t>
      </w:r>
      <w:r w:rsidRPr="003D150A">
        <w:rPr>
          <w:rFonts w:cs="Times New Roman"/>
        </w:rPr>
        <w:t xml:space="preserve">He could not exactly say, </w:t>
      </w:r>
      <w:r w:rsidR="004F26F1">
        <w:rPr>
          <w:rFonts w:cs="Times New Roman"/>
        </w:rPr>
        <w:t>‘</w:t>
      </w:r>
      <w:r w:rsidRPr="003D150A">
        <w:rPr>
          <w:rFonts w:cs="Times New Roman"/>
        </w:rPr>
        <w:t>This is a matter which is the Lord</w:t>
      </w:r>
      <w:r w:rsidR="004F26F1">
        <w:rPr>
          <w:rFonts w:cs="Times New Roman"/>
        </w:rPr>
        <w:t>’</w:t>
      </w:r>
      <w:r w:rsidRPr="003D150A">
        <w:rPr>
          <w:rFonts w:cs="Times New Roman"/>
        </w:rPr>
        <w:t xml:space="preserve">s </w:t>
      </w:r>
      <w:r w:rsidRPr="003D150A">
        <w:rPr>
          <w:rFonts w:cs="Times New Roman"/>
        </w:rPr>
        <w:lastRenderedPageBreak/>
        <w:t>commandment and is obligatory and laid upon you to answer to</w:t>
      </w:r>
      <w:r w:rsidR="00483756">
        <w:rPr>
          <w:rFonts w:cs="Times New Roman"/>
        </w:rPr>
        <w:t>’</w:t>
      </w:r>
      <w:r w:rsidR="009B2024">
        <w:rPr>
          <w:rFonts w:cs="Times New Roman"/>
        </w:rPr>
        <w:t xml:space="preserve">.  </w:t>
      </w:r>
      <w:r w:rsidRPr="003D150A">
        <w:rPr>
          <w:rFonts w:cs="Times New Roman"/>
        </w:rPr>
        <w:t>Who in Corinth or elsewhere would disregard what Paul said</w:t>
      </w:r>
      <w:r w:rsidR="003C3CAD">
        <w:rPr>
          <w:rFonts w:cs="Times New Roman"/>
        </w:rPr>
        <w:t xml:space="preserve">?  </w:t>
      </w:r>
      <w:r w:rsidRPr="003D150A">
        <w:rPr>
          <w:rFonts w:cs="Times New Roman"/>
        </w:rPr>
        <w:t>Who in our localities would disregard what one who has God</w:t>
      </w:r>
      <w:r w:rsidR="004F26F1">
        <w:rPr>
          <w:rFonts w:cs="Times New Roman"/>
        </w:rPr>
        <w:t>’</w:t>
      </w:r>
      <w:r w:rsidRPr="003D150A">
        <w:rPr>
          <w:rFonts w:cs="Times New Roman"/>
        </w:rPr>
        <w:t>s Spirit says is his judgment?—How important this is</w:t>
      </w:r>
      <w:r w:rsidR="009B2024">
        <w:rPr>
          <w:rFonts w:cs="Times New Roman"/>
        </w:rPr>
        <w:t xml:space="preserve">.  </w:t>
      </w:r>
      <w:r w:rsidRPr="003D150A">
        <w:rPr>
          <w:rFonts w:cs="Times New Roman"/>
        </w:rPr>
        <w:t>We find salvation in the area where persons who have God</w:t>
      </w:r>
      <w:r w:rsidR="004F26F1">
        <w:rPr>
          <w:rFonts w:cs="Times New Roman"/>
        </w:rPr>
        <w:t>’</w:t>
      </w:r>
      <w:r w:rsidRPr="003D150A">
        <w:rPr>
          <w:rFonts w:cs="Times New Roman"/>
        </w:rPr>
        <w:t>s Spirit would give their judgment</w:t>
      </w:r>
      <w:r w:rsidR="009B2024">
        <w:rPr>
          <w:rFonts w:cs="Times New Roman"/>
        </w:rPr>
        <w:t xml:space="preserve">.  </w:t>
      </w:r>
      <w:r w:rsidRPr="003D150A">
        <w:rPr>
          <w:rFonts w:cs="Times New Roman"/>
        </w:rPr>
        <w:t>Not that anyone is to be absolutely trusted; only the Lord is, and the Lord</w:t>
      </w:r>
      <w:r w:rsidR="004F26F1">
        <w:rPr>
          <w:rFonts w:cs="Times New Roman"/>
        </w:rPr>
        <w:t>’</w:t>
      </w:r>
      <w:r w:rsidRPr="003D150A">
        <w:rPr>
          <w:rFonts w:cs="Times New Roman"/>
        </w:rPr>
        <w:t>s commandment is obligatory</w:t>
      </w:r>
      <w:r w:rsidR="009B2024">
        <w:rPr>
          <w:rFonts w:cs="Times New Roman"/>
        </w:rPr>
        <w:t xml:space="preserve">.  </w:t>
      </w:r>
      <w:r w:rsidRPr="003D150A">
        <w:rPr>
          <w:rFonts w:cs="Times New Roman"/>
        </w:rPr>
        <w:t xml:space="preserve">Nevertheless, Paul says, </w:t>
      </w:r>
      <w:r w:rsidR="004F26F1">
        <w:rPr>
          <w:rFonts w:cs="Times New Roman"/>
        </w:rPr>
        <w:t>“</w:t>
      </w:r>
      <w:r w:rsidRPr="003D150A">
        <w:rPr>
          <w:rFonts w:cs="Times New Roman"/>
        </w:rPr>
        <w:t>I say, not the Lord</w:t>
      </w:r>
      <w:r w:rsidR="004F26F1">
        <w:rPr>
          <w:rFonts w:cs="Times New Roman"/>
        </w:rPr>
        <w:t>”</w:t>
      </w:r>
      <w:r w:rsidR="009B2024">
        <w:rPr>
          <w:rFonts w:cs="Times New Roman"/>
        </w:rPr>
        <w:t xml:space="preserve">.  </w:t>
      </w:r>
      <w:r w:rsidRPr="003D150A">
        <w:rPr>
          <w:rFonts w:cs="Times New Roman"/>
        </w:rPr>
        <w:t>There are many references of this kind in this chapter</w:t>
      </w:r>
      <w:r w:rsidR="009B2024">
        <w:rPr>
          <w:rFonts w:cs="Times New Roman"/>
        </w:rPr>
        <w:t xml:space="preserve">.  </w:t>
      </w:r>
    </w:p>
    <w:p w14:paraId="3214D83D" w14:textId="6CE60E7B" w:rsidR="003D150A" w:rsidRPr="003D150A" w:rsidRDefault="003D150A" w:rsidP="003D150A">
      <w:pPr>
        <w:spacing w:before="120" w:after="0" w:line="240" w:lineRule="auto"/>
        <w:ind w:firstLine="720"/>
        <w:jc w:val="both"/>
        <w:rPr>
          <w:rFonts w:cs="Times New Roman"/>
        </w:rPr>
      </w:pPr>
      <w:r w:rsidRPr="003D150A">
        <w:rPr>
          <w:rFonts w:cs="Times New Roman"/>
        </w:rPr>
        <w:t xml:space="preserve">Paul says in verse 25, </w:t>
      </w:r>
      <w:r w:rsidR="004F26F1">
        <w:rPr>
          <w:rFonts w:cs="Times New Roman"/>
        </w:rPr>
        <w:t>“</w:t>
      </w:r>
      <w:r w:rsidRPr="003D150A">
        <w:rPr>
          <w:rFonts w:cs="Times New Roman"/>
        </w:rPr>
        <w:t>I give my opinion</w:t>
      </w:r>
      <w:r w:rsidR="004F26F1">
        <w:rPr>
          <w:rFonts w:cs="Times New Roman"/>
        </w:rPr>
        <w:t>”</w:t>
      </w:r>
      <w:r w:rsidR="009B2024">
        <w:rPr>
          <w:rFonts w:cs="Times New Roman"/>
        </w:rPr>
        <w:t xml:space="preserve">.  </w:t>
      </w:r>
      <w:r w:rsidRPr="003D150A">
        <w:rPr>
          <w:rFonts w:cs="Times New Roman"/>
        </w:rPr>
        <w:t>He gives his opinion as one who has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He was a spiritual man</w:t>
      </w:r>
      <w:r w:rsidR="009B2024">
        <w:rPr>
          <w:rFonts w:cs="Times New Roman"/>
        </w:rPr>
        <w:t xml:space="preserve">.  </w:t>
      </w:r>
      <w:r w:rsidRPr="003D150A">
        <w:rPr>
          <w:rFonts w:cs="Times New Roman"/>
        </w:rPr>
        <w:t>If we have such persons amongst us—and we speak to young people here, as well as older ones—we do well to listen to them</w:t>
      </w:r>
      <w:r w:rsidR="009B2024">
        <w:rPr>
          <w:rFonts w:cs="Times New Roman"/>
        </w:rPr>
        <w:t xml:space="preserve">.  </w:t>
      </w:r>
      <w:r w:rsidRPr="003D150A">
        <w:rPr>
          <w:rFonts w:cs="Times New Roman"/>
        </w:rPr>
        <w:t>We might be saved many a sorrow if we listened to persons who would give their opinion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What a desirable objective it would be on the part of every one of us to have God</w:t>
      </w:r>
      <w:r w:rsidR="004F26F1">
        <w:rPr>
          <w:rFonts w:cs="Times New Roman"/>
        </w:rPr>
        <w:t>’</w:t>
      </w:r>
      <w:r w:rsidRPr="003D150A">
        <w:rPr>
          <w:rFonts w:cs="Times New Roman"/>
        </w:rPr>
        <w:t>s Spirit characteristically</w:t>
      </w:r>
      <w:r w:rsidR="009B2024">
        <w:rPr>
          <w:rFonts w:cs="Times New Roman"/>
        </w:rPr>
        <w:t xml:space="preserve">.  </w:t>
      </w:r>
      <w:r w:rsidRPr="003D150A">
        <w:rPr>
          <w:rFonts w:cs="Times New Roman"/>
        </w:rPr>
        <w:t>It would come through giving place to the Spirit of God, being formed by the Spirit of God, so that we have the judgment God would have without being told directly what God</w:t>
      </w:r>
      <w:r w:rsidR="004F26F1">
        <w:rPr>
          <w:rFonts w:cs="Times New Roman"/>
        </w:rPr>
        <w:t>’</w:t>
      </w:r>
      <w:r w:rsidRPr="003D150A">
        <w:rPr>
          <w:rFonts w:cs="Times New Roman"/>
        </w:rPr>
        <w:t>s judgment is</w:t>
      </w:r>
      <w:r w:rsidR="009B2024">
        <w:rPr>
          <w:rFonts w:cs="Times New Roman"/>
        </w:rPr>
        <w:t xml:space="preserve">.  </w:t>
      </w:r>
    </w:p>
    <w:p w14:paraId="64B8613E" w14:textId="6A15D385" w:rsidR="003D150A" w:rsidRPr="003D150A" w:rsidRDefault="003D150A" w:rsidP="003D150A">
      <w:pPr>
        <w:spacing w:before="120" w:after="0" w:line="240" w:lineRule="auto"/>
        <w:ind w:firstLine="720"/>
        <w:jc w:val="both"/>
        <w:rPr>
          <w:rFonts w:cs="Times New Roman"/>
        </w:rPr>
      </w:pPr>
      <w:r w:rsidRPr="003D150A">
        <w:rPr>
          <w:rFonts w:cs="Times New Roman"/>
        </w:rPr>
        <w:t>The Lord</w:t>
      </w:r>
      <w:r w:rsidR="004F26F1">
        <w:rPr>
          <w:rFonts w:cs="Times New Roman"/>
        </w:rPr>
        <w:t>’</w:t>
      </w:r>
      <w:r w:rsidRPr="003D150A">
        <w:rPr>
          <w:rFonts w:cs="Times New Roman"/>
        </w:rPr>
        <w:t>s commandment is specific and obligatory, but then there is the Lord</w:t>
      </w:r>
      <w:r w:rsidR="004F26F1">
        <w:rPr>
          <w:rFonts w:cs="Times New Roman"/>
        </w:rPr>
        <w:t>’</w:t>
      </w:r>
      <w:r w:rsidRPr="003D150A">
        <w:rPr>
          <w:rFonts w:cs="Times New Roman"/>
        </w:rPr>
        <w:t>s mind</w:t>
      </w:r>
      <w:r w:rsidR="009B2024">
        <w:rPr>
          <w:rFonts w:cs="Times New Roman"/>
        </w:rPr>
        <w:t xml:space="preserve">.  </w:t>
      </w:r>
      <w:r w:rsidRPr="003D150A">
        <w:rPr>
          <w:rFonts w:cs="Times New Roman"/>
        </w:rPr>
        <w:t xml:space="preserve">I have no doubt that </w:t>
      </w:r>
      <w:r w:rsidR="004F26F1">
        <w:rPr>
          <w:rFonts w:cs="Times New Roman"/>
        </w:rPr>
        <w:t>“</w:t>
      </w:r>
      <w:r w:rsidRPr="003D150A">
        <w:rPr>
          <w:rFonts w:cs="Times New Roman"/>
        </w:rPr>
        <w:t>My opinion</w:t>
      </w:r>
      <w:r w:rsidR="004F26F1">
        <w:rPr>
          <w:rFonts w:cs="Times New Roman"/>
        </w:rPr>
        <w:t>”</w:t>
      </w:r>
      <w:r w:rsidRPr="003D150A">
        <w:rPr>
          <w:rFonts w:cs="Times New Roman"/>
        </w:rPr>
        <w:t>, as Paul said, would be the Lord</w:t>
      </w:r>
      <w:r w:rsidR="004F26F1">
        <w:rPr>
          <w:rFonts w:cs="Times New Roman"/>
        </w:rPr>
        <w:t>’</w:t>
      </w:r>
      <w:r w:rsidRPr="003D150A">
        <w:rPr>
          <w:rFonts w:cs="Times New Roman"/>
        </w:rPr>
        <w:t xml:space="preserve">s mind, and so he says in the last verse, </w:t>
      </w:r>
      <w:r w:rsidR="004F26F1">
        <w:rPr>
          <w:rFonts w:cs="Times New Roman"/>
        </w:rPr>
        <w:t>“</w:t>
      </w:r>
      <w:r w:rsidRPr="003D150A">
        <w:rPr>
          <w:rFonts w:cs="Times New Roman"/>
        </w:rPr>
        <w:t>According to my judgment</w:t>
      </w:r>
      <w:r w:rsidR="004F26F1">
        <w:rPr>
          <w:rFonts w:cs="Times New Roman"/>
        </w:rPr>
        <w:t>”</w:t>
      </w:r>
      <w:r w:rsidRPr="003D150A">
        <w:rPr>
          <w:rFonts w:cs="Times New Roman"/>
        </w:rPr>
        <w:t>—the judgment of one who has God</w:t>
      </w:r>
      <w:r w:rsidR="004F26F1">
        <w:rPr>
          <w:rFonts w:cs="Times New Roman"/>
        </w:rPr>
        <w:t>’</w:t>
      </w:r>
      <w:r w:rsidRPr="003D150A">
        <w:rPr>
          <w:rFonts w:cs="Times New Roman"/>
        </w:rPr>
        <w:t>s Spirit.</w:t>
      </w:r>
    </w:p>
    <w:p w14:paraId="0242A377" w14:textId="553D7310" w:rsidR="003D150A" w:rsidRPr="003D150A" w:rsidRDefault="003D150A" w:rsidP="003D150A">
      <w:pPr>
        <w:spacing w:before="120" w:after="0" w:line="240" w:lineRule="auto"/>
        <w:ind w:firstLine="720"/>
        <w:jc w:val="both"/>
        <w:rPr>
          <w:rFonts w:cs="Times New Roman"/>
        </w:rPr>
      </w:pPr>
      <w:r w:rsidRPr="003D150A">
        <w:rPr>
          <w:rFonts w:cs="Times New Roman"/>
        </w:rPr>
        <w:t xml:space="preserve">In John 14 the Lord speaks about His commandments, </w:t>
      </w:r>
      <w:r w:rsidR="004F26F1">
        <w:rPr>
          <w:rFonts w:cs="Times New Roman"/>
        </w:rPr>
        <w:t>“</w:t>
      </w:r>
      <w:r w:rsidRPr="003D150A">
        <w:rPr>
          <w:rFonts w:cs="Times New Roman"/>
        </w:rPr>
        <w:t>He that has my commandments and keeps them, he it is that loves me</w:t>
      </w:r>
      <w:r w:rsidR="004F26F1">
        <w:rPr>
          <w:rFonts w:cs="Times New Roman"/>
        </w:rPr>
        <w:t>”</w:t>
      </w:r>
      <w:r w:rsidRPr="003D150A">
        <w:rPr>
          <w:rFonts w:cs="Times New Roman"/>
        </w:rPr>
        <w:t xml:space="preserve"> (John 14: 21), and then He goes on to speak about </w:t>
      </w:r>
      <w:r w:rsidR="004F26F1">
        <w:rPr>
          <w:rFonts w:cs="Times New Roman"/>
        </w:rPr>
        <w:t>“</w:t>
      </w:r>
      <w:r w:rsidRPr="003D150A">
        <w:rPr>
          <w:rFonts w:cs="Times New Roman"/>
        </w:rPr>
        <w:t>My word</w:t>
      </w:r>
      <w:r w:rsidR="004F26F1">
        <w:rPr>
          <w:rFonts w:cs="Times New Roman"/>
        </w:rPr>
        <w:t>”</w:t>
      </w:r>
      <w:r w:rsidRPr="003D150A">
        <w:rPr>
          <w:rFonts w:cs="Times New Roman"/>
        </w:rPr>
        <w:t xml:space="preserve">, </w:t>
      </w:r>
      <w:r w:rsidR="004F26F1">
        <w:rPr>
          <w:rFonts w:cs="Times New Roman"/>
        </w:rPr>
        <w:t>“</w:t>
      </w:r>
      <w:r w:rsidRPr="003D150A">
        <w:rPr>
          <w:rFonts w:cs="Times New Roman"/>
        </w:rPr>
        <w:t>If any one love me, he will keep my word</w:t>
      </w:r>
      <w:r w:rsidR="00B02D3D">
        <w:rPr>
          <w:rFonts w:cs="Times New Roman"/>
        </w:rPr>
        <w:t>”</w:t>
      </w:r>
      <w:r w:rsidR="0014369C">
        <w:rPr>
          <w:rFonts w:cs="Times New Roman"/>
        </w:rPr>
        <w:t>,</w:t>
      </w:r>
      <w:r w:rsidRPr="003D150A">
        <w:rPr>
          <w:rFonts w:cs="Times New Roman"/>
        </w:rPr>
        <w:t xml:space="preserve"> </w:t>
      </w:r>
      <w:r w:rsidR="0014369C">
        <w:rPr>
          <w:rFonts w:cs="Times New Roman"/>
        </w:rPr>
        <w:t xml:space="preserve">v </w:t>
      </w:r>
      <w:r w:rsidRPr="003D150A">
        <w:rPr>
          <w:rFonts w:cs="Times New Roman"/>
        </w:rPr>
        <w:t>23</w:t>
      </w:r>
      <w:r w:rsidR="009B2024">
        <w:rPr>
          <w:rFonts w:cs="Times New Roman"/>
        </w:rPr>
        <w:t xml:space="preserve">.  </w:t>
      </w:r>
      <w:r w:rsidRPr="003D150A">
        <w:rPr>
          <w:rFonts w:cs="Times New Roman"/>
        </w:rPr>
        <w:t xml:space="preserve">Then He speaks about </w:t>
      </w:r>
      <w:r w:rsidR="004F26F1">
        <w:rPr>
          <w:rFonts w:cs="Times New Roman"/>
        </w:rPr>
        <w:t>“</w:t>
      </w:r>
      <w:r w:rsidRPr="003D150A">
        <w:rPr>
          <w:rFonts w:cs="Times New Roman"/>
        </w:rPr>
        <w:t>My words</w:t>
      </w:r>
      <w:r w:rsidR="004F26F1">
        <w:rPr>
          <w:rFonts w:cs="Times New Roman"/>
        </w:rPr>
        <w:t>”</w:t>
      </w:r>
      <w:r w:rsidR="0014369C">
        <w:rPr>
          <w:rFonts w:cs="Times New Roman"/>
        </w:rPr>
        <w:t>,</w:t>
      </w:r>
      <w:r w:rsidRPr="003D150A">
        <w:rPr>
          <w:rFonts w:cs="Times New Roman"/>
        </w:rPr>
        <w:t xml:space="preserve"> </w:t>
      </w:r>
      <w:r w:rsidR="0014369C">
        <w:rPr>
          <w:rFonts w:cs="Times New Roman"/>
        </w:rPr>
        <w:t>v</w:t>
      </w:r>
      <w:r w:rsidRPr="003D150A">
        <w:rPr>
          <w:rFonts w:cs="Times New Roman"/>
        </w:rPr>
        <w:t xml:space="preserve"> 24</w:t>
      </w:r>
      <w:r w:rsidR="009B2024">
        <w:rPr>
          <w:rFonts w:cs="Times New Roman"/>
        </w:rPr>
        <w:t xml:space="preserve">.  </w:t>
      </w:r>
      <w:r w:rsidRPr="003D150A">
        <w:rPr>
          <w:rFonts w:cs="Times New Roman"/>
        </w:rPr>
        <w:t>Now the Lord</w:t>
      </w:r>
      <w:r w:rsidR="004F26F1">
        <w:rPr>
          <w:rFonts w:cs="Times New Roman"/>
        </w:rPr>
        <w:t>’</w:t>
      </w:r>
      <w:r w:rsidRPr="003D150A">
        <w:rPr>
          <w:rFonts w:cs="Times New Roman"/>
        </w:rPr>
        <w:t xml:space="preserve">s commandment would be </w:t>
      </w:r>
      <w:r w:rsidR="004F26F1">
        <w:rPr>
          <w:rFonts w:cs="Times New Roman"/>
        </w:rPr>
        <w:t>“</w:t>
      </w:r>
      <w:r w:rsidRPr="003D150A">
        <w:rPr>
          <w:rFonts w:cs="Times New Roman"/>
        </w:rPr>
        <w:t>Not I, but the Lord</w:t>
      </w:r>
      <w:r w:rsidR="004F26F1">
        <w:rPr>
          <w:rFonts w:cs="Times New Roman"/>
        </w:rPr>
        <w:t>”</w:t>
      </w:r>
      <w:r w:rsidRPr="003D150A">
        <w:rPr>
          <w:rFonts w:cs="Times New Roman"/>
        </w:rPr>
        <w:t>, but then His mind would come in through persons who have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We need to recognise where persons who have God</w:t>
      </w:r>
      <w:r w:rsidR="004F26F1">
        <w:rPr>
          <w:rFonts w:cs="Times New Roman"/>
        </w:rPr>
        <w:t>’</w:t>
      </w:r>
      <w:r w:rsidRPr="003D150A">
        <w:rPr>
          <w:rFonts w:cs="Times New Roman"/>
        </w:rPr>
        <w:t>s Spirit would give their opinion, their judgment</w:t>
      </w:r>
      <w:r w:rsidR="009B2024">
        <w:rPr>
          <w:rFonts w:cs="Times New Roman"/>
        </w:rPr>
        <w:t xml:space="preserve">.  </w:t>
      </w:r>
      <w:r w:rsidRPr="003D150A">
        <w:rPr>
          <w:rFonts w:cs="Times New Roman"/>
        </w:rPr>
        <w:t>We would find salvation, beloved brethren, in listening and being subject to such persons</w:t>
      </w:r>
      <w:r w:rsidR="009B2024">
        <w:rPr>
          <w:rFonts w:cs="Times New Roman"/>
        </w:rPr>
        <w:t xml:space="preserve">.  </w:t>
      </w:r>
      <w:r w:rsidRPr="003D150A">
        <w:rPr>
          <w:rFonts w:cs="Times New Roman"/>
        </w:rPr>
        <w:t>Therefore Paul presents himself to the Corinthians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Besides his apostleship and the authority that he had, there is what the man was morally, formed morally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What room there is in our localities for persons who have God</w:t>
      </w:r>
      <w:r w:rsidR="004F26F1">
        <w:rPr>
          <w:rFonts w:cs="Times New Roman"/>
        </w:rPr>
        <w:t>’</w:t>
      </w:r>
      <w:r w:rsidRPr="003D150A">
        <w:rPr>
          <w:rFonts w:cs="Times New Roman"/>
        </w:rPr>
        <w:t>s Spirit</w:t>
      </w:r>
      <w:r w:rsidR="003C3CAD">
        <w:rPr>
          <w:rFonts w:cs="Times New Roman"/>
        </w:rPr>
        <w:t xml:space="preserve">!  </w:t>
      </w:r>
      <w:r w:rsidRPr="003D150A">
        <w:rPr>
          <w:rFonts w:cs="Times New Roman"/>
        </w:rPr>
        <w:t>What an objective it should be on the part of every one of us to be formed in God</w:t>
      </w:r>
      <w:r w:rsidR="004F26F1">
        <w:rPr>
          <w:rFonts w:cs="Times New Roman"/>
        </w:rPr>
        <w:t>’</w:t>
      </w:r>
      <w:r w:rsidRPr="003D150A">
        <w:rPr>
          <w:rFonts w:cs="Times New Roman"/>
        </w:rPr>
        <w:t xml:space="preserve">s Spirit, because matters come up where judgment is needed, </w:t>
      </w:r>
      <w:r w:rsidRPr="003D150A">
        <w:rPr>
          <w:rFonts w:cs="Times New Roman"/>
        </w:rPr>
        <w:lastRenderedPageBreak/>
        <w:t>where opinions need to be expressed</w:t>
      </w:r>
      <w:r w:rsidR="009B2024">
        <w:rPr>
          <w:rFonts w:cs="Times New Roman"/>
        </w:rPr>
        <w:t xml:space="preserve">.  </w:t>
      </w:r>
      <w:r w:rsidRPr="003D150A">
        <w:rPr>
          <w:rFonts w:cs="Times New Roman"/>
        </w:rPr>
        <w:t>How important that those who express their opinion, or give their judgment, should have God</w:t>
      </w:r>
      <w:r w:rsidR="004F26F1">
        <w:rPr>
          <w:rFonts w:cs="Times New Roman"/>
        </w:rPr>
        <w:t>’</w:t>
      </w:r>
      <w:r w:rsidRPr="003D150A">
        <w:rPr>
          <w:rFonts w:cs="Times New Roman"/>
        </w:rPr>
        <w:t>s Spirit</w:t>
      </w:r>
      <w:r w:rsidR="009B2024">
        <w:rPr>
          <w:rFonts w:cs="Times New Roman"/>
        </w:rPr>
        <w:t xml:space="preserve">.  </w:t>
      </w:r>
    </w:p>
    <w:p w14:paraId="5185BFB5" w14:textId="46ACD977" w:rsidR="003D150A" w:rsidRPr="003D150A" w:rsidRDefault="003D150A" w:rsidP="003D150A">
      <w:pPr>
        <w:spacing w:before="120" w:after="0" w:line="240" w:lineRule="auto"/>
        <w:ind w:firstLine="720"/>
        <w:jc w:val="both"/>
        <w:rPr>
          <w:rFonts w:cs="Times New Roman"/>
        </w:rPr>
      </w:pPr>
      <w:r w:rsidRPr="003D150A">
        <w:rPr>
          <w:rFonts w:cs="Times New Roman"/>
        </w:rPr>
        <w:t>In chapter 9 Paul presents himself as being free from all</w:t>
      </w:r>
      <w:r w:rsidR="009B2024">
        <w:rPr>
          <w:rFonts w:cs="Times New Roman"/>
        </w:rPr>
        <w:t xml:space="preserve">.  </w:t>
      </w:r>
      <w:r w:rsidRPr="003D150A">
        <w:rPr>
          <w:rFonts w:cs="Times New Roman"/>
        </w:rPr>
        <w:t>He was under obligation to no one</w:t>
      </w:r>
      <w:r w:rsidR="009B2024">
        <w:rPr>
          <w:rFonts w:cs="Times New Roman"/>
        </w:rPr>
        <w:t xml:space="preserve">.  </w:t>
      </w:r>
      <w:r w:rsidRPr="003D150A">
        <w:rPr>
          <w:rFonts w:cs="Times New Roman"/>
        </w:rPr>
        <w:t>He had no special friends, he had no party affiliations, nothing of that kind</w:t>
      </w:r>
      <w:r w:rsidR="009B2024">
        <w:rPr>
          <w:rFonts w:cs="Times New Roman"/>
        </w:rPr>
        <w:t xml:space="preserve">.  </w:t>
      </w:r>
      <w:r w:rsidRPr="003D150A">
        <w:rPr>
          <w:rFonts w:cs="Times New Roman"/>
        </w:rPr>
        <w:t>He was free from all</w:t>
      </w:r>
      <w:r w:rsidR="009B2024">
        <w:rPr>
          <w:rFonts w:cs="Times New Roman"/>
        </w:rPr>
        <w:t xml:space="preserve">.  </w:t>
      </w:r>
      <w:r w:rsidRPr="003D150A">
        <w:rPr>
          <w:rFonts w:cs="Times New Roman"/>
        </w:rPr>
        <w:t>His obligation was to his Lord and Master</w:t>
      </w:r>
      <w:r w:rsidR="009B2024">
        <w:rPr>
          <w:rFonts w:cs="Times New Roman"/>
        </w:rPr>
        <w:t xml:space="preserve">.  </w:t>
      </w:r>
      <w:r w:rsidRPr="003D150A">
        <w:rPr>
          <w:rFonts w:cs="Times New Roman"/>
        </w:rPr>
        <w:t xml:space="preserve">He tells us (1 </w:t>
      </w:r>
      <w:r w:rsidR="00366EC4">
        <w:rPr>
          <w:rFonts w:cs="Times New Roman"/>
        </w:rPr>
        <w:t>Cor</w:t>
      </w:r>
      <w:r w:rsidRPr="003D150A">
        <w:rPr>
          <w:rFonts w:cs="Times New Roman"/>
        </w:rPr>
        <w:t xml:space="preserve"> 9: 9) that even the ox that trod the corn had certain rights; even the plougher had certain rights, but he says in verse 15, </w:t>
      </w:r>
      <w:r w:rsidR="004F26F1">
        <w:rPr>
          <w:rFonts w:cs="Times New Roman"/>
        </w:rPr>
        <w:t>“</w:t>
      </w:r>
      <w:r w:rsidRPr="003D150A">
        <w:rPr>
          <w:rFonts w:cs="Times New Roman"/>
        </w:rPr>
        <w:t>I have used none of these things</w:t>
      </w:r>
      <w:r w:rsidR="004F26F1">
        <w:rPr>
          <w:rFonts w:cs="Times New Roman"/>
        </w:rPr>
        <w:t>”</w:t>
      </w:r>
      <w:r w:rsidR="009B2024">
        <w:rPr>
          <w:rFonts w:cs="Times New Roman"/>
        </w:rPr>
        <w:t xml:space="preserve">.  </w:t>
      </w:r>
      <w:r w:rsidRPr="003D150A">
        <w:rPr>
          <w:rFonts w:cs="Times New Roman"/>
        </w:rPr>
        <w:t>He had served at Corinth, and was serving them now in this letter, under obligation to no one</w:t>
      </w:r>
      <w:r w:rsidR="009B2024">
        <w:rPr>
          <w:rFonts w:cs="Times New Roman"/>
        </w:rPr>
        <w:t xml:space="preserve">.  </w:t>
      </w:r>
      <w:r w:rsidR="004F26F1">
        <w:rPr>
          <w:rFonts w:cs="Times New Roman"/>
        </w:rPr>
        <w:t>“</w:t>
      </w:r>
      <w:r w:rsidRPr="003D150A">
        <w:rPr>
          <w:rFonts w:cs="Times New Roman"/>
        </w:rPr>
        <w:t>Being free from all, I have made myself bondman to all</w:t>
      </w:r>
      <w:r w:rsidR="004F26F1">
        <w:rPr>
          <w:rFonts w:cs="Times New Roman"/>
        </w:rPr>
        <w:t>”</w:t>
      </w:r>
      <w:r w:rsidR="009B2024">
        <w:rPr>
          <w:rFonts w:cs="Times New Roman"/>
        </w:rPr>
        <w:t xml:space="preserve">.  </w:t>
      </w:r>
      <w:r w:rsidRPr="003D150A">
        <w:rPr>
          <w:rFonts w:cs="Times New Roman"/>
        </w:rPr>
        <w:t>What a man he was</w:t>
      </w:r>
      <w:r w:rsidR="003C3CAD">
        <w:rPr>
          <w:rFonts w:cs="Times New Roman"/>
        </w:rPr>
        <w:t xml:space="preserve">!  </w:t>
      </w:r>
      <w:r w:rsidRPr="003D150A">
        <w:rPr>
          <w:rFonts w:cs="Times New Roman"/>
        </w:rPr>
        <w:t>What an influence he had</w:t>
      </w:r>
      <w:r w:rsidR="003C3CAD">
        <w:rPr>
          <w:rFonts w:cs="Times New Roman"/>
        </w:rPr>
        <w:t xml:space="preserve">!  </w:t>
      </w:r>
      <w:r w:rsidRPr="003D150A">
        <w:rPr>
          <w:rFonts w:cs="Times New Roman"/>
        </w:rPr>
        <w:t>This is what the man was morally</w:t>
      </w:r>
      <w:r w:rsidR="009B2024">
        <w:rPr>
          <w:rFonts w:cs="Times New Roman"/>
        </w:rPr>
        <w:t xml:space="preserve">.  </w:t>
      </w:r>
      <w:r w:rsidRPr="003D150A">
        <w:rPr>
          <w:rFonts w:cs="Times New Roman"/>
        </w:rPr>
        <w:t>He had only one loyalty and that was to the Lord Jesus, his Master</w:t>
      </w:r>
      <w:r w:rsidR="009B2024">
        <w:rPr>
          <w:rFonts w:cs="Times New Roman"/>
        </w:rPr>
        <w:t xml:space="preserve">.  </w:t>
      </w:r>
      <w:r w:rsidRPr="003D150A">
        <w:rPr>
          <w:rFonts w:cs="Times New Roman"/>
        </w:rPr>
        <w:t>How important that each one of us should be like this</w:t>
      </w:r>
      <w:r w:rsidR="003C3CAD">
        <w:rPr>
          <w:rFonts w:cs="Times New Roman"/>
        </w:rPr>
        <w:t xml:space="preserve">!  </w:t>
      </w:r>
      <w:r w:rsidRPr="003D150A">
        <w:rPr>
          <w:rFonts w:cs="Times New Roman"/>
        </w:rPr>
        <w:t>You can scarcely lift a volume of Mr</w:t>
      </w:r>
      <w:r w:rsidR="009B2024">
        <w:rPr>
          <w:rFonts w:cs="Times New Roman"/>
        </w:rPr>
        <w:t xml:space="preserve"> </w:t>
      </w:r>
      <w:r w:rsidRPr="003D150A">
        <w:rPr>
          <w:rFonts w:cs="Times New Roman"/>
        </w:rPr>
        <w:t>Taylor</w:t>
      </w:r>
      <w:r w:rsidR="004F26F1">
        <w:rPr>
          <w:rFonts w:cs="Times New Roman"/>
        </w:rPr>
        <w:t>’</w:t>
      </w:r>
      <w:r w:rsidRPr="003D150A">
        <w:rPr>
          <w:rFonts w:cs="Times New Roman"/>
        </w:rPr>
        <w:t>s ministry without there being some reference in it to the dangers of partisanship and special friendships</w:t>
      </w:r>
      <w:r w:rsidR="009B2024">
        <w:rPr>
          <w:rFonts w:cs="Times New Roman"/>
        </w:rPr>
        <w:t xml:space="preserve">.  </w:t>
      </w:r>
      <w:r w:rsidRPr="003D150A">
        <w:rPr>
          <w:rFonts w:cs="Times New Roman"/>
        </w:rPr>
        <w:t>That dear servant laboured at this matter</w:t>
      </w:r>
      <w:r w:rsidR="009B2024">
        <w:rPr>
          <w:rFonts w:cs="Times New Roman"/>
        </w:rPr>
        <w:t xml:space="preserve">.  </w:t>
      </w:r>
      <w:r w:rsidRPr="003D150A">
        <w:rPr>
          <w:rFonts w:cs="Times New Roman"/>
        </w:rPr>
        <w:t>He could see the danger</w:t>
      </w:r>
      <w:r w:rsidR="009B2024">
        <w:rPr>
          <w:rFonts w:cs="Times New Roman"/>
        </w:rPr>
        <w:t xml:space="preserve">.  </w:t>
      </w:r>
    </w:p>
    <w:p w14:paraId="276BC9FE" w14:textId="03D730D3" w:rsidR="003D150A" w:rsidRPr="003D150A" w:rsidRDefault="003D150A" w:rsidP="003D150A">
      <w:pPr>
        <w:spacing w:before="120" w:after="0" w:line="240" w:lineRule="auto"/>
        <w:ind w:firstLine="720"/>
        <w:jc w:val="both"/>
        <w:rPr>
          <w:rFonts w:cs="Times New Roman"/>
        </w:rPr>
      </w:pPr>
      <w:r w:rsidRPr="003D150A">
        <w:rPr>
          <w:rFonts w:cs="Times New Roman"/>
        </w:rPr>
        <w:t>Paul was free from all, under obligation to no one</w:t>
      </w:r>
      <w:r w:rsidR="009B2024">
        <w:rPr>
          <w:rFonts w:cs="Times New Roman"/>
        </w:rPr>
        <w:t xml:space="preserve">.  </w:t>
      </w:r>
      <w:r w:rsidRPr="003D150A">
        <w:rPr>
          <w:rFonts w:cs="Times New Roman"/>
        </w:rPr>
        <w:t>He did not look for credit, nor did he look for approval</w:t>
      </w:r>
      <w:r w:rsidR="009B2024">
        <w:rPr>
          <w:rFonts w:cs="Times New Roman"/>
        </w:rPr>
        <w:t xml:space="preserve">.  </w:t>
      </w:r>
      <w:r w:rsidRPr="003D150A">
        <w:rPr>
          <w:rFonts w:cs="Times New Roman"/>
        </w:rPr>
        <w:t>He did not look for any personal advantage; nothing of that kind marked the labours of Paul in Corinth and elsewhere</w:t>
      </w:r>
      <w:r w:rsidR="009B2024">
        <w:rPr>
          <w:rFonts w:cs="Times New Roman"/>
        </w:rPr>
        <w:t xml:space="preserve">.  </w:t>
      </w:r>
      <w:r w:rsidRPr="003D150A">
        <w:rPr>
          <w:rFonts w:cs="Times New Roman"/>
        </w:rPr>
        <w:t>Thus, as looking for nothing in return, he was free from all in order to be more fully available as the bondman of all</w:t>
      </w:r>
      <w:r w:rsidR="009B2024">
        <w:rPr>
          <w:rFonts w:cs="Times New Roman"/>
        </w:rPr>
        <w:t xml:space="preserve">.  </w:t>
      </w:r>
      <w:r w:rsidR="004F26F1">
        <w:rPr>
          <w:rFonts w:cs="Times New Roman"/>
        </w:rPr>
        <w:t>“</w:t>
      </w:r>
      <w:r w:rsidRPr="003D150A">
        <w:rPr>
          <w:rFonts w:cs="Times New Roman"/>
        </w:rPr>
        <w:t>For being free from all, I have made myself bondman to all, that I might gain the most possible</w:t>
      </w:r>
      <w:r w:rsidR="004F26F1">
        <w:rPr>
          <w:rFonts w:cs="Times New Roman"/>
        </w:rPr>
        <w:t>”</w:t>
      </w:r>
      <w:r w:rsidR="009B2024">
        <w:rPr>
          <w:rFonts w:cs="Times New Roman"/>
        </w:rPr>
        <w:t xml:space="preserve">.  </w:t>
      </w:r>
      <w:r w:rsidRPr="003D150A">
        <w:rPr>
          <w:rFonts w:cs="Times New Roman"/>
        </w:rPr>
        <w:t>Oh how large was Paul</w:t>
      </w:r>
      <w:r w:rsidR="004F26F1">
        <w:rPr>
          <w:rFonts w:cs="Times New Roman"/>
        </w:rPr>
        <w:t>’</w:t>
      </w:r>
      <w:r w:rsidRPr="003D150A">
        <w:rPr>
          <w:rFonts w:cs="Times New Roman"/>
        </w:rPr>
        <w:t>s outlook</w:t>
      </w:r>
      <w:r w:rsidR="003C3CAD">
        <w:rPr>
          <w:rFonts w:cs="Times New Roman"/>
        </w:rPr>
        <w:t xml:space="preserve">!  </w:t>
      </w:r>
      <w:r w:rsidRPr="003D150A">
        <w:rPr>
          <w:rFonts w:cs="Times New Roman"/>
        </w:rPr>
        <w:t>We need to have our outlook enlarged that we might gain the most possible</w:t>
      </w:r>
      <w:r w:rsidR="009B2024">
        <w:rPr>
          <w:rFonts w:cs="Times New Roman"/>
        </w:rPr>
        <w:t xml:space="preserve">.  </w:t>
      </w:r>
      <w:r w:rsidRPr="003D150A">
        <w:rPr>
          <w:rFonts w:cs="Times New Roman"/>
        </w:rPr>
        <w:t>I am calling attention to these features in which Paul presents himself to the Corinthians, and his presentation in his letter would be supported by what they knew the man to be</w:t>
      </w:r>
      <w:r w:rsidR="009B2024">
        <w:rPr>
          <w:rFonts w:cs="Times New Roman"/>
        </w:rPr>
        <w:t xml:space="preserve">.  </w:t>
      </w:r>
      <w:r w:rsidRPr="003D150A">
        <w:rPr>
          <w:rFonts w:cs="Times New Roman"/>
        </w:rPr>
        <w:t>Alas, very few of us have been consistent</w:t>
      </w:r>
      <w:r w:rsidR="009B2024">
        <w:rPr>
          <w:rFonts w:cs="Times New Roman"/>
        </w:rPr>
        <w:t xml:space="preserve">.  </w:t>
      </w:r>
      <w:r w:rsidRPr="003D150A">
        <w:rPr>
          <w:rFonts w:cs="Times New Roman"/>
        </w:rPr>
        <w:t>Paul was, and his consistency no doubt would have weight in the letter he wrote</w:t>
      </w:r>
      <w:r w:rsidR="009B2024">
        <w:rPr>
          <w:rFonts w:cs="Times New Roman"/>
        </w:rPr>
        <w:t xml:space="preserve">.  </w:t>
      </w:r>
      <w:r w:rsidRPr="003D150A">
        <w:rPr>
          <w:rFonts w:cs="Times New Roman"/>
        </w:rPr>
        <w:t>How inconsistent we have been</w:t>
      </w:r>
      <w:r w:rsidR="003C3CAD">
        <w:rPr>
          <w:rFonts w:cs="Times New Roman"/>
        </w:rPr>
        <w:t xml:space="preserve">!  </w:t>
      </w:r>
      <w:r w:rsidRPr="003D150A">
        <w:rPr>
          <w:rFonts w:cs="Times New Roman"/>
        </w:rPr>
        <w:t>How we departed, to our shame, from what we were brought to know as the truth</w:t>
      </w:r>
      <w:r w:rsidR="003C3CAD">
        <w:rPr>
          <w:rFonts w:cs="Times New Roman"/>
        </w:rPr>
        <w:t xml:space="preserve">!  </w:t>
      </w:r>
      <w:r w:rsidRPr="003D150A">
        <w:rPr>
          <w:rFonts w:cs="Times New Roman"/>
        </w:rPr>
        <w:t>Even so, we can repent of all our diversions, of all our failures; we can repent of all, and as we thoroughly repent we can be morally clear</w:t>
      </w:r>
      <w:r w:rsidR="009B2024">
        <w:rPr>
          <w:rFonts w:cs="Times New Roman"/>
        </w:rPr>
        <w:t xml:space="preserve">.  </w:t>
      </w:r>
      <w:r w:rsidRPr="003D150A">
        <w:rPr>
          <w:rFonts w:cs="Times New Roman"/>
        </w:rPr>
        <w:t>Where there has been failure and repentance the Lord can take account of what a man has been in the main objective of his life; but Paul had not deviated</w:t>
      </w:r>
      <w:r w:rsidR="009B2024">
        <w:rPr>
          <w:rFonts w:cs="Times New Roman"/>
        </w:rPr>
        <w:t xml:space="preserve">.  </w:t>
      </w:r>
      <w:r w:rsidRPr="003D150A">
        <w:rPr>
          <w:rFonts w:cs="Times New Roman"/>
        </w:rPr>
        <w:t xml:space="preserve">Paul was consistent; </w:t>
      </w:r>
      <w:r w:rsidR="004F26F1">
        <w:rPr>
          <w:rFonts w:cs="Times New Roman"/>
        </w:rPr>
        <w:t>“</w:t>
      </w:r>
      <w:r w:rsidRPr="003D150A">
        <w:rPr>
          <w:rFonts w:cs="Times New Roman"/>
        </w:rPr>
        <w:t>Being free from all, I have made myself bondman to all</w:t>
      </w:r>
      <w:r w:rsidR="004F26F1">
        <w:rPr>
          <w:rFonts w:cs="Times New Roman"/>
        </w:rPr>
        <w:t>”</w:t>
      </w:r>
      <w:r w:rsidR="009B2024">
        <w:rPr>
          <w:rFonts w:cs="Times New Roman"/>
        </w:rPr>
        <w:t xml:space="preserve">.  </w:t>
      </w:r>
      <w:r w:rsidRPr="003D150A">
        <w:rPr>
          <w:rFonts w:cs="Times New Roman"/>
        </w:rPr>
        <w:t>He was more completely a bondman to all because he was free from all, under no influence and no obligation, and at no personal advantage</w:t>
      </w:r>
      <w:r w:rsidR="009B2024">
        <w:rPr>
          <w:rFonts w:cs="Times New Roman"/>
        </w:rPr>
        <w:t xml:space="preserve">.  </w:t>
      </w:r>
    </w:p>
    <w:p w14:paraId="6CA56FA6" w14:textId="170361E0" w:rsidR="00C46821" w:rsidRDefault="003D150A" w:rsidP="003D150A">
      <w:pPr>
        <w:spacing w:before="120" w:after="0" w:line="240" w:lineRule="auto"/>
        <w:ind w:firstLine="720"/>
        <w:jc w:val="both"/>
        <w:rPr>
          <w:rFonts w:cs="Times New Roman"/>
        </w:rPr>
      </w:pPr>
      <w:r w:rsidRPr="003D150A">
        <w:rPr>
          <w:rFonts w:cs="Times New Roman"/>
        </w:rPr>
        <w:lastRenderedPageBreak/>
        <w:t>Now in the last scripture we read Paul appeals to the Corinthians as a brother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So then, my beloved brethren</w:t>
      </w:r>
      <w:r w:rsidR="004F26F1">
        <w:rPr>
          <w:rFonts w:cs="Times New Roman"/>
        </w:rPr>
        <w:t>”</w:t>
      </w:r>
      <w:r w:rsidR="009B2024">
        <w:rPr>
          <w:rFonts w:cs="Times New Roman"/>
        </w:rPr>
        <w:t xml:space="preserve">.  </w:t>
      </w:r>
      <w:r w:rsidRPr="003D150A">
        <w:rPr>
          <w:rFonts w:cs="Times New Roman"/>
        </w:rPr>
        <w:t xml:space="preserve">We use this expression, </w:t>
      </w:r>
      <w:r w:rsidR="004F26F1">
        <w:rPr>
          <w:rFonts w:cs="Times New Roman"/>
        </w:rPr>
        <w:t>“</w:t>
      </w:r>
      <w:r w:rsidRPr="003D150A">
        <w:rPr>
          <w:rFonts w:cs="Times New Roman"/>
        </w:rPr>
        <w:t>Beloved brethren</w:t>
      </w:r>
      <w:r w:rsidR="004F26F1">
        <w:rPr>
          <w:rFonts w:cs="Times New Roman"/>
        </w:rPr>
        <w:t>”</w:t>
      </w:r>
      <w:r w:rsidRPr="003D150A">
        <w:rPr>
          <w:rFonts w:cs="Times New Roman"/>
        </w:rPr>
        <w:t>, somewhat frequently in addressing the saints, but Paul uses this language very sparingly</w:t>
      </w:r>
      <w:r w:rsidR="009B2024">
        <w:rPr>
          <w:rFonts w:cs="Times New Roman"/>
        </w:rPr>
        <w:t xml:space="preserve">.  </w:t>
      </w:r>
      <w:r w:rsidRPr="003D150A">
        <w:rPr>
          <w:rFonts w:cs="Times New Roman"/>
        </w:rPr>
        <w:t xml:space="preserve">He wrote to the Philippians, </w:t>
      </w:r>
      <w:r w:rsidR="004F26F1">
        <w:rPr>
          <w:rFonts w:cs="Times New Roman"/>
        </w:rPr>
        <w:t>“</w:t>
      </w:r>
      <w:r w:rsidRPr="003D150A">
        <w:rPr>
          <w:rFonts w:cs="Times New Roman"/>
        </w:rPr>
        <w:t>My brethren, beloved and longed for, my joy and crown</w:t>
      </w:r>
      <w:r w:rsidR="004F26F1">
        <w:rPr>
          <w:rFonts w:cs="Times New Roman"/>
        </w:rPr>
        <w:t>”</w:t>
      </w:r>
      <w:r w:rsidRPr="003D150A">
        <w:rPr>
          <w:rFonts w:cs="Times New Roman"/>
        </w:rPr>
        <w:t xml:space="preserve"> (</w:t>
      </w:r>
      <w:r w:rsidR="00366EC4">
        <w:rPr>
          <w:rFonts w:cs="Times New Roman"/>
        </w:rPr>
        <w:t>Phil</w:t>
      </w:r>
      <w:r w:rsidRPr="003D150A">
        <w:rPr>
          <w:rFonts w:cs="Times New Roman"/>
        </w:rPr>
        <w:t xml:space="preserve"> 4: 1), but apart from that I do not know of anywhere else where Paul says, </w:t>
      </w:r>
      <w:r w:rsidR="004F26F1">
        <w:rPr>
          <w:rFonts w:cs="Times New Roman"/>
        </w:rPr>
        <w:t>“</w:t>
      </w:r>
      <w:r w:rsidRPr="003D150A">
        <w:rPr>
          <w:rFonts w:cs="Times New Roman"/>
        </w:rPr>
        <w:t>My beloved brethren</w:t>
      </w:r>
      <w:r w:rsidR="004F26F1">
        <w:rPr>
          <w:rFonts w:cs="Times New Roman"/>
        </w:rPr>
        <w:t>”</w:t>
      </w:r>
      <w:r w:rsidR="009B2024">
        <w:rPr>
          <w:rFonts w:cs="Times New Roman"/>
        </w:rPr>
        <w:t xml:space="preserve">.  </w:t>
      </w:r>
      <w:r w:rsidRPr="003D150A">
        <w:rPr>
          <w:rFonts w:cs="Times New Roman"/>
        </w:rPr>
        <w:t>He appeals as a brother, and how important that is in our links together as brethren, including, of course, sisters</w:t>
      </w:r>
      <w:r w:rsidR="009B2024">
        <w:rPr>
          <w:rFonts w:cs="Times New Roman"/>
        </w:rPr>
        <w:t xml:space="preserve">.  </w:t>
      </w:r>
      <w:r w:rsidRPr="003D150A">
        <w:rPr>
          <w:rFonts w:cs="Times New Roman"/>
        </w:rPr>
        <w:t>There will come a day when the wise architect will be no longer needed, and being bondman to all will no longer be needed; but the brother will go through into eternity</w:t>
      </w:r>
      <w:r w:rsidR="009B2024">
        <w:rPr>
          <w:rFonts w:cs="Times New Roman"/>
        </w:rPr>
        <w:t xml:space="preserve">.  </w:t>
      </w:r>
      <w:r w:rsidRPr="003D150A">
        <w:rPr>
          <w:rFonts w:cs="Times New Roman"/>
        </w:rPr>
        <w:t>It belongs to the divine family</w:t>
      </w:r>
      <w:r w:rsidR="009B2024">
        <w:rPr>
          <w:rFonts w:cs="Times New Roman"/>
        </w:rPr>
        <w:t xml:space="preserve">.  </w:t>
      </w:r>
      <w:r w:rsidRPr="003D150A">
        <w:rPr>
          <w:rFonts w:cs="Times New Roman"/>
        </w:rPr>
        <w:t xml:space="preserve">So Paul says, </w:t>
      </w:r>
      <w:r w:rsidR="004F26F1">
        <w:rPr>
          <w:rFonts w:cs="Times New Roman"/>
        </w:rPr>
        <w:t>“</w:t>
      </w:r>
      <w:r w:rsidRPr="003D150A">
        <w:rPr>
          <w:rFonts w:cs="Times New Roman"/>
        </w:rPr>
        <w:t>my beloved brethren</w:t>
      </w:r>
      <w:r w:rsidR="004F26F1">
        <w:rPr>
          <w:rFonts w:cs="Times New Roman"/>
        </w:rPr>
        <w:t>”</w:t>
      </w:r>
      <w:r w:rsidR="009B2024">
        <w:rPr>
          <w:rFonts w:cs="Times New Roman"/>
        </w:rPr>
        <w:t xml:space="preserve">.  </w:t>
      </w:r>
      <w:r w:rsidRPr="003D150A">
        <w:rPr>
          <w:rFonts w:cs="Times New Roman"/>
        </w:rPr>
        <w:t xml:space="preserve">He had said in 1 Corinthians 4, </w:t>
      </w:r>
      <w:r w:rsidR="004F26F1">
        <w:rPr>
          <w:rFonts w:cs="Times New Roman"/>
        </w:rPr>
        <w:t>“</w:t>
      </w:r>
      <w:r w:rsidRPr="003D150A">
        <w:rPr>
          <w:rFonts w:cs="Times New Roman"/>
        </w:rPr>
        <w:t>My beloved children</w:t>
      </w:r>
      <w:r w:rsidR="004F26F1">
        <w:rPr>
          <w:rFonts w:cs="Times New Roman"/>
        </w:rPr>
        <w:t>”</w:t>
      </w:r>
      <w:r w:rsidR="009B2024">
        <w:rPr>
          <w:rFonts w:cs="Times New Roman"/>
        </w:rPr>
        <w:t xml:space="preserve">.  </w:t>
      </w:r>
      <w:r w:rsidRPr="003D150A">
        <w:rPr>
          <w:rFonts w:cs="Times New Roman"/>
        </w:rPr>
        <w:t>That is a father</w:t>
      </w:r>
      <w:r w:rsidR="009B2024">
        <w:rPr>
          <w:rFonts w:cs="Times New Roman"/>
        </w:rPr>
        <w:t xml:space="preserve">.  </w:t>
      </w:r>
      <w:r w:rsidRPr="003D150A">
        <w:rPr>
          <w:rFonts w:cs="Times New Roman"/>
        </w:rPr>
        <w:t>That too will cease—Paul will not be a father in eternity, but he will be a brother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So then, my beloved brethren, be firm, immovable, abounding always in the work of the Lord, knowing that your toil is not in vain in the Lord</w:t>
      </w:r>
      <w:r w:rsidR="004F26F1">
        <w:rPr>
          <w:rFonts w:cs="Times New Roman"/>
        </w:rPr>
        <w:t>”</w:t>
      </w:r>
      <w:r w:rsidR="009B2024">
        <w:rPr>
          <w:rFonts w:cs="Times New Roman"/>
        </w:rPr>
        <w:t xml:space="preserve">.  </w:t>
      </w:r>
      <w:r w:rsidRPr="003D150A">
        <w:rPr>
          <w:rFonts w:cs="Times New Roman"/>
        </w:rPr>
        <w:t>It comes at the end of a great opening up of teaching</w:t>
      </w:r>
      <w:r w:rsidR="009B2024">
        <w:rPr>
          <w:rFonts w:cs="Times New Roman"/>
        </w:rPr>
        <w:t xml:space="preserve">.  </w:t>
      </w:r>
      <w:r w:rsidRPr="003D150A">
        <w:rPr>
          <w:rFonts w:cs="Times New Roman"/>
        </w:rPr>
        <w:t xml:space="preserve">Paul wrote in chapter 1, </w:t>
      </w:r>
      <w:r w:rsidR="004F26F1">
        <w:rPr>
          <w:rFonts w:cs="Times New Roman"/>
        </w:rPr>
        <w:t>“</w:t>
      </w:r>
      <w:r w:rsidRPr="003D150A">
        <w:rPr>
          <w:rFonts w:cs="Times New Roman"/>
        </w:rPr>
        <w:t>But of him</w:t>
      </w:r>
      <w:r w:rsidR="004F26F1">
        <w:rPr>
          <w:rFonts w:cs="Times New Roman"/>
        </w:rPr>
        <w:t>”</w:t>
      </w:r>
      <w:r w:rsidRPr="003D150A">
        <w:rPr>
          <w:rFonts w:cs="Times New Roman"/>
        </w:rPr>
        <w:t xml:space="preserve"> (that is, God) </w:t>
      </w:r>
      <w:r w:rsidR="004F26F1">
        <w:rPr>
          <w:rFonts w:cs="Times New Roman"/>
        </w:rPr>
        <w:t>“</w:t>
      </w:r>
      <w:r w:rsidRPr="003D150A">
        <w:rPr>
          <w:rFonts w:cs="Times New Roman"/>
        </w:rPr>
        <w:t>are ye in in Christ Jesus, who has been made to us wisdom from God, and righteousness, and holiness</w:t>
      </w:r>
      <w:r w:rsidR="004F26F1">
        <w:rPr>
          <w:rFonts w:cs="Times New Roman"/>
        </w:rPr>
        <w:t>”</w:t>
      </w:r>
      <w:r w:rsidRPr="003D150A">
        <w:rPr>
          <w:rFonts w:cs="Times New Roman"/>
        </w:rPr>
        <w:t xml:space="preserve"> (or sanctification) </w:t>
      </w:r>
      <w:r w:rsidR="004F26F1">
        <w:rPr>
          <w:rFonts w:cs="Times New Roman"/>
        </w:rPr>
        <w:t>“</w:t>
      </w:r>
      <w:r w:rsidRPr="003D150A">
        <w:rPr>
          <w:rFonts w:cs="Times New Roman"/>
        </w:rPr>
        <w:t>and redemption</w:t>
      </w:r>
      <w:r w:rsidR="004F26F1">
        <w:rPr>
          <w:rFonts w:cs="Times New Roman"/>
        </w:rPr>
        <w:t>”</w:t>
      </w:r>
      <w:r w:rsidR="00366EC4">
        <w:rPr>
          <w:rFonts w:cs="Times New Roman"/>
        </w:rPr>
        <w:t>,</w:t>
      </w:r>
      <w:r w:rsidRPr="003D150A">
        <w:rPr>
          <w:rFonts w:cs="Times New Roman"/>
        </w:rPr>
        <w:t xml:space="preserve"> 1 </w:t>
      </w:r>
      <w:r w:rsidR="00366EC4">
        <w:rPr>
          <w:rFonts w:cs="Times New Roman"/>
        </w:rPr>
        <w:t>Cor</w:t>
      </w:r>
      <w:r w:rsidRPr="003D150A">
        <w:rPr>
          <w:rFonts w:cs="Times New Roman"/>
        </w:rPr>
        <w:t xml:space="preserve"> 1: 30</w:t>
      </w:r>
      <w:r w:rsidR="009B2024">
        <w:rPr>
          <w:rFonts w:cs="Times New Roman"/>
        </w:rPr>
        <w:t xml:space="preserve">.  </w:t>
      </w:r>
      <w:r w:rsidRPr="003D150A">
        <w:rPr>
          <w:rFonts w:cs="Times New Roman"/>
        </w:rPr>
        <w:t xml:space="preserve">He has gone over all this ground in this epistle, and after concluding with the great matter of redemption, including resurrection, he says, </w:t>
      </w:r>
      <w:r w:rsidR="004F26F1">
        <w:rPr>
          <w:rFonts w:cs="Times New Roman"/>
        </w:rPr>
        <w:t>“</w:t>
      </w:r>
      <w:r w:rsidRPr="003D150A">
        <w:rPr>
          <w:rFonts w:cs="Times New Roman"/>
        </w:rPr>
        <w:t>So then, my beloved brethren</w:t>
      </w:r>
      <w:r w:rsidR="004F26F1">
        <w:rPr>
          <w:rFonts w:cs="Times New Roman"/>
        </w:rPr>
        <w:t>”</w:t>
      </w:r>
      <w:r w:rsidRPr="003D150A">
        <w:rPr>
          <w:rFonts w:cs="Times New Roman"/>
        </w:rPr>
        <w:t xml:space="preserve">, 1 </w:t>
      </w:r>
      <w:r w:rsidR="00366EC4">
        <w:rPr>
          <w:rFonts w:cs="Times New Roman"/>
        </w:rPr>
        <w:t>Cor</w:t>
      </w:r>
      <w:r w:rsidRPr="003D150A">
        <w:rPr>
          <w:rFonts w:cs="Times New Roman"/>
        </w:rPr>
        <w:t xml:space="preserve"> 15: 58</w:t>
      </w:r>
      <w:r w:rsidR="009B2024">
        <w:rPr>
          <w:rFonts w:cs="Times New Roman"/>
        </w:rPr>
        <w:t xml:space="preserve">.  </w:t>
      </w:r>
      <w:r w:rsidRPr="003D150A">
        <w:rPr>
          <w:rFonts w:cs="Times New Roman"/>
        </w:rPr>
        <w:t>He is alongside of these persons in Corinth as one of them</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Be firm, immovable, abounding always</w:t>
      </w:r>
      <w:r w:rsidR="004F26F1">
        <w:rPr>
          <w:rFonts w:cs="Times New Roman"/>
        </w:rPr>
        <w:t>”</w:t>
      </w:r>
      <w:r w:rsidR="009B2024">
        <w:rPr>
          <w:rFonts w:cs="Times New Roman"/>
        </w:rPr>
        <w:t xml:space="preserve">.  </w:t>
      </w:r>
      <w:r w:rsidRPr="003D150A">
        <w:rPr>
          <w:rFonts w:cs="Times New Roman"/>
        </w:rPr>
        <w:t>They can have confidence that the work of the Lord is going to go through</w:t>
      </w:r>
      <w:r w:rsidR="009B2024">
        <w:rPr>
          <w:rFonts w:cs="Times New Roman"/>
        </w:rPr>
        <w:t xml:space="preserve">.  </w:t>
      </w:r>
      <w:r w:rsidRPr="00F27DE2">
        <w:rPr>
          <w:rFonts w:cs="Times New Roman"/>
        </w:rPr>
        <w:t>The very teaching of resurrection would show that everything is going through</w:t>
      </w:r>
      <w:r w:rsidR="009B2024" w:rsidRPr="00F27DE2">
        <w:rPr>
          <w:rFonts w:cs="Times New Roman"/>
        </w:rPr>
        <w:t xml:space="preserve">.  </w:t>
      </w:r>
      <w:r w:rsidR="004F26F1" w:rsidRPr="00F27DE2">
        <w:rPr>
          <w:rFonts w:cs="Times New Roman"/>
        </w:rPr>
        <w:t>“</w:t>
      </w:r>
      <w:r w:rsidRPr="00F27DE2">
        <w:rPr>
          <w:rFonts w:cs="Times New Roman"/>
        </w:rPr>
        <w:t>Abounding always</w:t>
      </w:r>
      <w:r w:rsidR="004F26F1" w:rsidRPr="00F27DE2">
        <w:rPr>
          <w:rFonts w:cs="Times New Roman"/>
        </w:rPr>
        <w:t>”</w:t>
      </w:r>
      <w:r w:rsidRPr="00F27DE2">
        <w:rPr>
          <w:rFonts w:cs="Times New Roman"/>
        </w:rPr>
        <w:t xml:space="preserve">—not only abounding, but </w:t>
      </w:r>
      <w:r w:rsidR="004F26F1" w:rsidRPr="00F27DE2">
        <w:rPr>
          <w:rFonts w:cs="Times New Roman"/>
        </w:rPr>
        <w:t>“</w:t>
      </w:r>
      <w:r w:rsidRPr="00F27DE2">
        <w:rPr>
          <w:rFonts w:cs="Times New Roman"/>
        </w:rPr>
        <w:t>abounding always in the work of the Lord, knowing that your toil is not in vain in the Lord</w:t>
      </w:r>
      <w:r w:rsidR="004F26F1" w:rsidRPr="00F27DE2">
        <w:rPr>
          <w:rFonts w:cs="Times New Roman"/>
        </w:rPr>
        <w:t>”</w:t>
      </w:r>
      <w:r w:rsidR="009B2024" w:rsidRPr="00F27DE2">
        <w:rPr>
          <w:rFonts w:cs="Times New Roman"/>
        </w:rPr>
        <w:t xml:space="preserve">.  </w:t>
      </w:r>
    </w:p>
    <w:p w14:paraId="0638A0E8" w14:textId="4EB6EAEC" w:rsidR="003D150A" w:rsidRPr="003D150A" w:rsidRDefault="003D150A" w:rsidP="003D150A">
      <w:pPr>
        <w:spacing w:before="120" w:after="0" w:line="240" w:lineRule="auto"/>
        <w:ind w:firstLine="720"/>
        <w:jc w:val="both"/>
        <w:rPr>
          <w:rFonts w:cs="Times New Roman"/>
        </w:rPr>
      </w:pPr>
      <w:r w:rsidRPr="003D150A">
        <w:rPr>
          <w:rFonts w:cs="Times New Roman"/>
        </w:rPr>
        <w:t>I believe that these ways in which Paul presents himself to the Corinthians can be in measure taken on by each one of us so that a right influence is brought to bear locally and that conditions may improve for the glory and pleasure of God</w:t>
      </w:r>
      <w:r w:rsidR="009B2024">
        <w:rPr>
          <w:rFonts w:cs="Times New Roman"/>
        </w:rPr>
        <w:t xml:space="preserve">.  </w:t>
      </w:r>
      <w:r w:rsidRPr="003D150A">
        <w:rPr>
          <w:rFonts w:cs="Times New Roman"/>
        </w:rPr>
        <w:t xml:space="preserve">May it be so for His </w:t>
      </w:r>
      <w:r w:rsidR="00CD4D21">
        <w:rPr>
          <w:rFonts w:cs="Times New Roman"/>
        </w:rPr>
        <w:t>N</w:t>
      </w:r>
      <w:r w:rsidRPr="003D150A">
        <w:rPr>
          <w:rFonts w:cs="Times New Roman"/>
        </w:rPr>
        <w:t>ame</w:t>
      </w:r>
      <w:r w:rsidR="004F26F1">
        <w:rPr>
          <w:rFonts w:cs="Times New Roman"/>
        </w:rPr>
        <w:t>’</w:t>
      </w:r>
      <w:r w:rsidRPr="003D150A">
        <w:rPr>
          <w:rFonts w:cs="Times New Roman"/>
        </w:rPr>
        <w:t>s sake</w:t>
      </w:r>
      <w:r w:rsidR="009B2024">
        <w:rPr>
          <w:rFonts w:cs="Times New Roman"/>
        </w:rPr>
        <w:t xml:space="preserve">.  </w:t>
      </w:r>
    </w:p>
    <w:p w14:paraId="257D6800" w14:textId="77777777" w:rsidR="003D150A" w:rsidRDefault="003D150A" w:rsidP="003D150A">
      <w:pPr>
        <w:spacing w:before="120" w:after="0" w:line="240" w:lineRule="auto"/>
        <w:jc w:val="both"/>
        <w:rPr>
          <w:rFonts w:cs="Times New Roman"/>
          <w:b/>
          <w:bCs/>
        </w:rPr>
      </w:pPr>
    </w:p>
    <w:p w14:paraId="3E511D15" w14:textId="37327348" w:rsidR="003D150A" w:rsidRPr="003D150A" w:rsidRDefault="003D150A" w:rsidP="003D150A">
      <w:pPr>
        <w:spacing w:before="120" w:after="0" w:line="240" w:lineRule="auto"/>
        <w:jc w:val="both"/>
        <w:rPr>
          <w:rFonts w:cs="Times New Roman"/>
          <w:b/>
          <w:bCs/>
        </w:rPr>
      </w:pPr>
      <w:r w:rsidRPr="003D150A">
        <w:rPr>
          <w:rFonts w:cs="Times New Roman"/>
          <w:b/>
          <w:bCs/>
        </w:rPr>
        <w:t xml:space="preserve">SOUTHEND-ON-SEA </w:t>
      </w:r>
    </w:p>
    <w:p w14:paraId="0CE4DA70" w14:textId="718C4676" w:rsidR="00A84D92" w:rsidRDefault="003D150A" w:rsidP="003D150A">
      <w:pPr>
        <w:spacing w:before="120" w:after="0" w:line="240" w:lineRule="auto"/>
        <w:jc w:val="both"/>
        <w:rPr>
          <w:rFonts w:cs="Times New Roman"/>
          <w:b/>
          <w:bCs/>
        </w:rPr>
      </w:pPr>
      <w:r w:rsidRPr="003D150A">
        <w:rPr>
          <w:rFonts w:cs="Times New Roman"/>
          <w:b/>
          <w:bCs/>
        </w:rPr>
        <w:t>25</w:t>
      </w:r>
      <w:r w:rsidRPr="003D150A">
        <w:rPr>
          <w:rFonts w:cs="Times New Roman"/>
          <w:b/>
          <w:bCs/>
          <w:vertAlign w:val="superscript"/>
        </w:rPr>
        <w:t>th</w:t>
      </w:r>
      <w:r>
        <w:rPr>
          <w:rFonts w:cs="Times New Roman"/>
          <w:b/>
          <w:bCs/>
        </w:rPr>
        <w:t xml:space="preserve"> </w:t>
      </w:r>
      <w:r w:rsidRPr="003D150A">
        <w:rPr>
          <w:rFonts w:cs="Times New Roman"/>
          <w:b/>
          <w:bCs/>
        </w:rPr>
        <w:t>October 1975</w:t>
      </w:r>
    </w:p>
    <w:p w14:paraId="70039B1E" w14:textId="77777777" w:rsidR="003D150A" w:rsidRPr="00FD428C" w:rsidRDefault="003D150A" w:rsidP="003D150A">
      <w:pPr>
        <w:spacing w:before="120" w:after="0" w:line="240" w:lineRule="auto"/>
        <w:jc w:val="center"/>
        <w:rPr>
          <w:rFonts w:cs="Times New Roman"/>
          <w:bCs/>
          <w:szCs w:val="24"/>
        </w:rPr>
      </w:pPr>
      <w:r w:rsidRPr="00FD428C">
        <w:rPr>
          <w:rFonts w:cs="Times New Roman"/>
          <w:bCs/>
          <w:szCs w:val="24"/>
        </w:rPr>
        <w:t>_____________________</w:t>
      </w:r>
    </w:p>
    <w:p w14:paraId="0E7ED1CA" w14:textId="25B579C1" w:rsidR="00C93965" w:rsidRPr="00C93965" w:rsidRDefault="00C93965" w:rsidP="00C93965">
      <w:pPr>
        <w:pStyle w:val="Heading1"/>
      </w:pPr>
      <w:bookmarkStart w:id="31" w:name="_Toc26879111"/>
      <w:bookmarkStart w:id="32" w:name="_Toc35685466"/>
      <w:r w:rsidRPr="00C93965">
        <w:lastRenderedPageBreak/>
        <w:t>CLEAR VISION</w:t>
      </w:r>
      <w:bookmarkEnd w:id="31"/>
      <w:bookmarkEnd w:id="32"/>
    </w:p>
    <w:p w14:paraId="3BC7646B" w14:textId="77777777" w:rsidR="00C93965" w:rsidRPr="00F27DE2" w:rsidRDefault="00C93965" w:rsidP="00C93965">
      <w:pPr>
        <w:spacing w:before="120" w:after="0" w:line="240" w:lineRule="auto"/>
        <w:jc w:val="both"/>
        <w:rPr>
          <w:rFonts w:cs="Times New Roman"/>
          <w:b/>
          <w:bCs/>
        </w:rPr>
      </w:pPr>
      <w:r w:rsidRPr="00F27DE2">
        <w:rPr>
          <w:rFonts w:cs="Times New Roman"/>
          <w:b/>
          <w:bCs/>
        </w:rPr>
        <w:t>John 9: 38</w:t>
      </w:r>
    </w:p>
    <w:p w14:paraId="4ED753CC" w14:textId="2864BD85" w:rsidR="00C93965" w:rsidRPr="00F27DE2" w:rsidRDefault="00C93965" w:rsidP="00C93965">
      <w:pPr>
        <w:spacing w:after="0" w:line="240" w:lineRule="auto"/>
        <w:jc w:val="both"/>
        <w:rPr>
          <w:rFonts w:cs="Times New Roman"/>
          <w:b/>
          <w:bCs/>
        </w:rPr>
      </w:pPr>
      <w:r w:rsidRPr="00F27DE2">
        <w:rPr>
          <w:rFonts w:cs="Times New Roman"/>
          <w:b/>
          <w:bCs/>
        </w:rPr>
        <w:t>Mark 8: 22–26</w:t>
      </w:r>
    </w:p>
    <w:p w14:paraId="35B689CF" w14:textId="4AE4C525" w:rsidR="00C93965" w:rsidRPr="00C93965" w:rsidRDefault="00C93965" w:rsidP="00C93965">
      <w:pPr>
        <w:spacing w:before="120" w:after="0" w:line="240" w:lineRule="auto"/>
        <w:ind w:firstLine="720"/>
        <w:jc w:val="both"/>
        <w:rPr>
          <w:rFonts w:cs="Times New Roman"/>
        </w:rPr>
      </w:pPr>
      <w:r w:rsidRPr="00C93965">
        <w:rPr>
          <w:rFonts w:cs="Times New Roman"/>
        </w:rPr>
        <w:t>Manifestation as it was considered in the previous meeting is from the divine side</w:t>
      </w:r>
      <w:r w:rsidR="009B2024">
        <w:rPr>
          <w:rFonts w:cs="Times New Roman"/>
        </w:rPr>
        <w:t xml:space="preserve">.  </w:t>
      </w:r>
      <w:r w:rsidRPr="00C93965">
        <w:rPr>
          <w:rFonts w:cs="Times New Roman"/>
        </w:rPr>
        <w:t>The Lord manifesting His glory is obviously from His side</w:t>
      </w:r>
      <w:r w:rsidR="009B2024">
        <w:rPr>
          <w:rFonts w:cs="Times New Roman"/>
        </w:rPr>
        <w:t xml:space="preserve">.  </w:t>
      </w:r>
      <w:r w:rsidRPr="00C93965">
        <w:rPr>
          <w:rFonts w:cs="Times New Roman"/>
        </w:rPr>
        <w:t>The works of God manifested in a man is also from the side of divine operations, so that there is the manifestation of something here</w:t>
      </w:r>
      <w:r w:rsidR="009B2024">
        <w:rPr>
          <w:rFonts w:cs="Times New Roman"/>
        </w:rPr>
        <w:t xml:space="preserve">.  </w:t>
      </w:r>
      <w:r w:rsidRPr="00C93965">
        <w:rPr>
          <w:rFonts w:cs="Times New Roman"/>
        </w:rPr>
        <w:t>I desire to say something now about our side, because manifestation is one thing, but it is another thing to have eyes to see it</w:t>
      </w:r>
      <w:r w:rsidR="009B2024">
        <w:rPr>
          <w:rFonts w:cs="Times New Roman"/>
        </w:rPr>
        <w:t xml:space="preserve">.  </w:t>
      </w:r>
      <w:r w:rsidRPr="00C93965">
        <w:rPr>
          <w:rFonts w:cs="Times New Roman"/>
        </w:rPr>
        <w:t>Our side is having eyes to see, and thus the ability to apprehend divine movements</w:t>
      </w:r>
      <w:r w:rsidR="009B2024">
        <w:rPr>
          <w:rFonts w:cs="Times New Roman"/>
        </w:rPr>
        <w:t xml:space="preserve">.  </w:t>
      </w:r>
      <w:r w:rsidRPr="00C93965">
        <w:rPr>
          <w:rFonts w:cs="Times New Roman"/>
        </w:rPr>
        <w:t>The Lord might manifest His glory and there may be some persons who would see it and appreciate it, and there may be some who would not see it</w:t>
      </w:r>
      <w:r w:rsidR="009B2024">
        <w:rPr>
          <w:rFonts w:cs="Times New Roman"/>
        </w:rPr>
        <w:t xml:space="preserve">.  </w:t>
      </w:r>
      <w:r w:rsidRPr="00C93965">
        <w:rPr>
          <w:rFonts w:cs="Times New Roman"/>
        </w:rPr>
        <w:t>The feast-master in John 2 saw the results, but did not know the secret</w:t>
      </w:r>
      <w:r w:rsidR="009B2024">
        <w:rPr>
          <w:rFonts w:cs="Times New Roman"/>
        </w:rPr>
        <w:t xml:space="preserve">.  </w:t>
      </w:r>
      <w:r w:rsidRPr="00C93965">
        <w:rPr>
          <w:rFonts w:cs="Times New Roman"/>
        </w:rPr>
        <w:t>The servants knew</w:t>
      </w:r>
      <w:r w:rsidR="009B2024">
        <w:rPr>
          <w:rFonts w:cs="Times New Roman"/>
        </w:rPr>
        <w:t xml:space="preserve">.  </w:t>
      </w:r>
      <w:r w:rsidRPr="00C93965">
        <w:rPr>
          <w:rFonts w:cs="Times New Roman"/>
        </w:rPr>
        <w:t>The mother of Jesus had eyes to see—she knew what was going on</w:t>
      </w:r>
      <w:r w:rsidR="009B2024">
        <w:rPr>
          <w:rFonts w:cs="Times New Roman"/>
        </w:rPr>
        <w:t xml:space="preserve">.  </w:t>
      </w:r>
      <w:r w:rsidRPr="00C93965">
        <w:rPr>
          <w:rFonts w:cs="Times New Roman"/>
        </w:rPr>
        <w:t>The feast-master did not have eyes to see; he gives the credit to the bridegroom</w:t>
      </w:r>
      <w:r w:rsidR="009B2024">
        <w:rPr>
          <w:rFonts w:cs="Times New Roman"/>
        </w:rPr>
        <w:t xml:space="preserve">.  </w:t>
      </w:r>
      <w:r w:rsidRPr="00C93965">
        <w:rPr>
          <w:rFonts w:cs="Times New Roman"/>
        </w:rPr>
        <w:t>How important it is therefore that we should have eyes to see, that our sight should be operative, and that we are no longer blind.</w:t>
      </w:r>
    </w:p>
    <w:p w14:paraId="36D195BA" w14:textId="5290E369" w:rsidR="00C93965" w:rsidRPr="00C93965" w:rsidRDefault="00C93965" w:rsidP="00C93965">
      <w:pPr>
        <w:spacing w:before="120" w:after="0" w:line="240" w:lineRule="auto"/>
        <w:ind w:firstLine="720"/>
        <w:jc w:val="both"/>
        <w:rPr>
          <w:rFonts w:cs="Times New Roman"/>
        </w:rPr>
      </w:pPr>
      <w:r w:rsidRPr="00C93965">
        <w:rPr>
          <w:rFonts w:cs="Times New Roman"/>
        </w:rPr>
        <w:t>We are all blind by nature</w:t>
      </w:r>
      <w:r w:rsidR="009B2024">
        <w:rPr>
          <w:rFonts w:cs="Times New Roman"/>
        </w:rPr>
        <w:t xml:space="preserve">.  </w:t>
      </w:r>
      <w:r w:rsidRPr="00C93965">
        <w:rPr>
          <w:rFonts w:cs="Times New Roman"/>
        </w:rPr>
        <w:t>None of us would have any apprehension or appreciation of divine manifestation naturally</w:t>
      </w:r>
      <w:r w:rsidR="009B2024">
        <w:rPr>
          <w:rFonts w:cs="Times New Roman"/>
        </w:rPr>
        <w:t xml:space="preserve">.  </w:t>
      </w:r>
      <w:r w:rsidRPr="00C93965">
        <w:rPr>
          <w:rFonts w:cs="Times New Roman"/>
        </w:rPr>
        <w:t>It needs a divine work that we might have our eyes opened to see</w:t>
      </w:r>
      <w:r w:rsidR="009B2024">
        <w:rPr>
          <w:rFonts w:cs="Times New Roman"/>
        </w:rPr>
        <w:t xml:space="preserve">.  </w:t>
      </w:r>
      <w:r w:rsidRPr="00C93965">
        <w:rPr>
          <w:rFonts w:cs="Times New Roman"/>
        </w:rPr>
        <w:t xml:space="preserve">The Lord says here in John 9 to the Pharisees, </w:t>
      </w:r>
      <w:r w:rsidR="004F26F1">
        <w:rPr>
          <w:rFonts w:cs="Times New Roman"/>
        </w:rPr>
        <w:t>“</w:t>
      </w:r>
      <w:r w:rsidRPr="00C93965">
        <w:rPr>
          <w:rFonts w:cs="Times New Roman"/>
        </w:rPr>
        <w:t>Ye say, We see</w:t>
      </w:r>
      <w:r w:rsidR="004F26F1">
        <w:rPr>
          <w:rFonts w:cs="Times New Roman"/>
        </w:rPr>
        <w:t>”</w:t>
      </w:r>
      <w:r w:rsidR="009B2024">
        <w:rPr>
          <w:rFonts w:cs="Times New Roman"/>
        </w:rPr>
        <w:t xml:space="preserve">.  </w:t>
      </w:r>
      <w:r w:rsidRPr="00C93965">
        <w:rPr>
          <w:rFonts w:cs="Times New Roman"/>
        </w:rPr>
        <w:t>One of the greatest difficulties that we as believers have to face is that we think we see.</w:t>
      </w:r>
    </w:p>
    <w:p w14:paraId="2169DE02" w14:textId="12C1EA37" w:rsidR="00C93965" w:rsidRPr="00C93965" w:rsidRDefault="00C93965" w:rsidP="00C93965">
      <w:pPr>
        <w:spacing w:before="120" w:after="0" w:line="240" w:lineRule="auto"/>
        <w:ind w:firstLine="720"/>
        <w:jc w:val="both"/>
        <w:rPr>
          <w:rFonts w:cs="Times New Roman"/>
        </w:rPr>
      </w:pPr>
      <w:r w:rsidRPr="00C93965">
        <w:rPr>
          <w:rFonts w:cs="Times New Roman"/>
        </w:rPr>
        <w:t xml:space="preserve">We say, </w:t>
      </w:r>
      <w:r w:rsidR="004F26F1">
        <w:rPr>
          <w:rFonts w:cs="Times New Roman"/>
        </w:rPr>
        <w:t>‘</w:t>
      </w:r>
      <w:r w:rsidRPr="00C93965">
        <w:rPr>
          <w:rFonts w:cs="Times New Roman"/>
        </w:rPr>
        <w:t>We see</w:t>
      </w:r>
      <w:r w:rsidR="004F26F1">
        <w:rPr>
          <w:rFonts w:cs="Times New Roman"/>
        </w:rPr>
        <w:t>’</w:t>
      </w:r>
      <w:r w:rsidRPr="00C93965">
        <w:rPr>
          <w:rFonts w:cs="Times New Roman"/>
        </w:rPr>
        <w:t>, therefore we remain blind</w:t>
      </w:r>
      <w:r w:rsidR="009B2024">
        <w:rPr>
          <w:rFonts w:cs="Times New Roman"/>
        </w:rPr>
        <w:t xml:space="preserve">.  </w:t>
      </w:r>
      <w:r w:rsidRPr="00C93965">
        <w:rPr>
          <w:rFonts w:cs="Times New Roman"/>
        </w:rPr>
        <w:t>We just need to take account of our own histories to prove how often we have missed the Lord</w:t>
      </w:r>
      <w:r w:rsidR="004F26F1">
        <w:rPr>
          <w:rFonts w:cs="Times New Roman"/>
        </w:rPr>
        <w:t>’</w:t>
      </w:r>
      <w:r w:rsidRPr="00C93965">
        <w:rPr>
          <w:rFonts w:cs="Times New Roman"/>
        </w:rPr>
        <w:t xml:space="preserve">s manifestation because we have said,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The Pharisees in this chapter had their own ideas, their own set-up, their own religion, everything according to their own mind</w:t>
      </w:r>
      <w:r w:rsidR="009B2024">
        <w:rPr>
          <w:rFonts w:cs="Times New Roman"/>
        </w:rPr>
        <w:t xml:space="preserve">.  </w:t>
      </w:r>
      <w:r w:rsidRPr="00C93965">
        <w:rPr>
          <w:rFonts w:cs="Times New Roman"/>
        </w:rPr>
        <w:t xml:space="preserve">They said,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If we are to have our eyes opened, dear brethren, to any of the Lord</w:t>
      </w:r>
      <w:r w:rsidR="004F26F1">
        <w:rPr>
          <w:rFonts w:cs="Times New Roman"/>
        </w:rPr>
        <w:t>’</w:t>
      </w:r>
      <w:r w:rsidRPr="00C93965">
        <w:rPr>
          <w:rFonts w:cs="Times New Roman"/>
        </w:rPr>
        <w:t>s operations at the present time we have to come to it that we do not see</w:t>
      </w:r>
      <w:r w:rsidR="009B2024">
        <w:rPr>
          <w:rFonts w:cs="Times New Roman"/>
        </w:rPr>
        <w:t xml:space="preserve">.  </w:t>
      </w:r>
      <w:r w:rsidRPr="00C93965">
        <w:rPr>
          <w:rFonts w:cs="Times New Roman"/>
        </w:rPr>
        <w:t xml:space="preserve">If we say, </w:t>
      </w:r>
      <w:r w:rsidR="004F26F1">
        <w:rPr>
          <w:rFonts w:cs="Times New Roman"/>
        </w:rPr>
        <w:t>‘</w:t>
      </w:r>
      <w:r w:rsidRPr="00C93965">
        <w:rPr>
          <w:rFonts w:cs="Times New Roman"/>
        </w:rPr>
        <w:t>We see</w:t>
      </w:r>
      <w:r w:rsidR="004F26F1">
        <w:rPr>
          <w:rFonts w:cs="Times New Roman"/>
        </w:rPr>
        <w:t>’</w:t>
      </w:r>
      <w:r w:rsidRPr="00C93965">
        <w:rPr>
          <w:rFonts w:cs="Times New Roman"/>
        </w:rPr>
        <w:t>, be sure we remain blind</w:t>
      </w:r>
      <w:r w:rsidR="009B2024">
        <w:rPr>
          <w:rFonts w:cs="Times New Roman"/>
        </w:rPr>
        <w:t xml:space="preserve">.  </w:t>
      </w:r>
      <w:r w:rsidRPr="00C93965">
        <w:rPr>
          <w:rFonts w:cs="Times New Roman"/>
        </w:rPr>
        <w:t>There are plenty around us who say they see</w:t>
      </w:r>
      <w:r w:rsidR="009B2024">
        <w:rPr>
          <w:rFonts w:cs="Times New Roman"/>
        </w:rPr>
        <w:t xml:space="preserve">.  </w:t>
      </w:r>
      <w:r w:rsidRPr="00C93965">
        <w:rPr>
          <w:rFonts w:cs="Times New Roman"/>
        </w:rPr>
        <w:t xml:space="preserve">I do not desire to be personal but there are many persons who say,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If we have come at all into the light it is because we have had to admit that we do not see</w:t>
      </w:r>
      <w:r w:rsidR="009B2024">
        <w:rPr>
          <w:rFonts w:cs="Times New Roman"/>
        </w:rPr>
        <w:t xml:space="preserve">.  </w:t>
      </w:r>
      <w:r w:rsidRPr="00C93965">
        <w:rPr>
          <w:rFonts w:cs="Times New Roman"/>
        </w:rPr>
        <w:t xml:space="preserve">This man in John 9 did not say, </w:t>
      </w:r>
      <w:r w:rsidR="004F26F1">
        <w:rPr>
          <w:rFonts w:cs="Times New Roman"/>
        </w:rPr>
        <w:t>‘</w:t>
      </w:r>
      <w:r w:rsidRPr="00C93965">
        <w:rPr>
          <w:rFonts w:cs="Times New Roman"/>
        </w:rPr>
        <w:t>I see</w:t>
      </w:r>
      <w:r w:rsidR="004F26F1">
        <w:rPr>
          <w:rFonts w:cs="Times New Roman"/>
        </w:rPr>
        <w:t>’</w:t>
      </w:r>
      <w:r w:rsidRPr="00C93965">
        <w:rPr>
          <w:rFonts w:cs="Times New Roman"/>
        </w:rPr>
        <w:t>; he became the subject of the Lord</w:t>
      </w:r>
      <w:r w:rsidR="004F26F1">
        <w:rPr>
          <w:rFonts w:cs="Times New Roman"/>
        </w:rPr>
        <w:t>’</w:t>
      </w:r>
      <w:r w:rsidRPr="00C93965">
        <w:rPr>
          <w:rFonts w:cs="Times New Roman"/>
        </w:rPr>
        <w:t>s operations so that he did see</w:t>
      </w:r>
      <w:r w:rsidR="009B2024">
        <w:rPr>
          <w:rFonts w:cs="Times New Roman"/>
        </w:rPr>
        <w:t xml:space="preserve">.  </w:t>
      </w:r>
      <w:r w:rsidRPr="00C93965">
        <w:rPr>
          <w:rFonts w:cs="Times New Roman"/>
        </w:rPr>
        <w:t>One of the greatest obstacles to our seeing is that we are content with our own ideas</w:t>
      </w:r>
      <w:r w:rsidR="009B2024">
        <w:rPr>
          <w:rFonts w:cs="Times New Roman"/>
        </w:rPr>
        <w:t xml:space="preserve">.  </w:t>
      </w:r>
      <w:r w:rsidRPr="00C93965">
        <w:rPr>
          <w:rFonts w:cs="Times New Roman"/>
        </w:rPr>
        <w:t xml:space="preserve">We say, </w:t>
      </w:r>
      <w:r w:rsidR="004F26F1">
        <w:rPr>
          <w:rFonts w:cs="Times New Roman"/>
        </w:rPr>
        <w:t>‘</w:t>
      </w:r>
      <w:r w:rsidRPr="00C93965">
        <w:rPr>
          <w:rFonts w:cs="Times New Roman"/>
        </w:rPr>
        <w:t>We see</w:t>
      </w:r>
      <w:r w:rsidR="004F26F1">
        <w:rPr>
          <w:rFonts w:cs="Times New Roman"/>
        </w:rPr>
        <w:t>’</w:t>
      </w:r>
      <w:r w:rsidRPr="00C93965">
        <w:rPr>
          <w:rFonts w:cs="Times New Roman"/>
        </w:rPr>
        <w:t>.</w:t>
      </w:r>
    </w:p>
    <w:p w14:paraId="3EBA9176" w14:textId="055E60C6" w:rsidR="00C93965" w:rsidRPr="00C93965" w:rsidRDefault="00C93965" w:rsidP="00C93965">
      <w:pPr>
        <w:spacing w:before="120" w:after="0" w:line="240" w:lineRule="auto"/>
        <w:ind w:firstLine="720"/>
        <w:jc w:val="both"/>
        <w:rPr>
          <w:rFonts w:cs="Times New Roman"/>
        </w:rPr>
      </w:pPr>
      <w:r w:rsidRPr="00C93965">
        <w:rPr>
          <w:rFonts w:cs="Times New Roman"/>
        </w:rPr>
        <w:lastRenderedPageBreak/>
        <w:t>Now we come to this incident in Mark</w:t>
      </w:r>
      <w:r w:rsidR="004F26F1">
        <w:rPr>
          <w:rFonts w:cs="Times New Roman"/>
        </w:rPr>
        <w:t>’</w:t>
      </w:r>
      <w:r w:rsidRPr="00C93965">
        <w:rPr>
          <w:rFonts w:cs="Times New Roman"/>
        </w:rPr>
        <w:t>s gospel of a man who was blind</w:t>
      </w:r>
      <w:r w:rsidR="009B2024">
        <w:rPr>
          <w:rFonts w:cs="Times New Roman"/>
        </w:rPr>
        <w:t xml:space="preserve">.  </w:t>
      </w:r>
      <w:r w:rsidRPr="00C93965">
        <w:rPr>
          <w:rFonts w:cs="Times New Roman"/>
        </w:rPr>
        <w:t xml:space="preserve">It says the Lord </w:t>
      </w:r>
      <w:r w:rsidR="004F26F1">
        <w:rPr>
          <w:rFonts w:cs="Times New Roman"/>
        </w:rPr>
        <w:t>“</w:t>
      </w:r>
      <w:r w:rsidRPr="00C93965">
        <w:rPr>
          <w:rFonts w:cs="Times New Roman"/>
        </w:rPr>
        <w:t>comes to Bethsaida; and they bring him a blind man, and beseech him that he might touch him</w:t>
      </w:r>
      <w:r w:rsidR="004F26F1">
        <w:rPr>
          <w:rFonts w:cs="Times New Roman"/>
        </w:rPr>
        <w:t>”</w:t>
      </w:r>
      <w:r w:rsidR="009B2024">
        <w:rPr>
          <w:rFonts w:cs="Times New Roman"/>
        </w:rPr>
        <w:t xml:space="preserve">.  </w:t>
      </w:r>
      <w:r w:rsidRPr="00C93965">
        <w:rPr>
          <w:rFonts w:cs="Times New Roman"/>
        </w:rPr>
        <w:t xml:space="preserve">This man did not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He did not claim anything; he was willing to be the subject of the Lord</w:t>
      </w:r>
      <w:r w:rsidR="004F26F1">
        <w:rPr>
          <w:rFonts w:cs="Times New Roman"/>
        </w:rPr>
        <w:t>’</w:t>
      </w:r>
      <w:r w:rsidRPr="00C93965">
        <w:rPr>
          <w:rFonts w:cs="Times New Roman"/>
        </w:rPr>
        <w:t>s own gracious operations</w:t>
      </w:r>
      <w:r w:rsidR="009B2024">
        <w:rPr>
          <w:rFonts w:cs="Times New Roman"/>
        </w:rPr>
        <w:t xml:space="preserve">.  </w:t>
      </w:r>
      <w:r w:rsidRPr="00C93965">
        <w:rPr>
          <w:rFonts w:cs="Times New Roman"/>
        </w:rPr>
        <w:t>There was no rebellion with him; he did not impose his thoughts in any way; he just became the subject of the Lord</w:t>
      </w:r>
      <w:r w:rsidR="004F26F1">
        <w:rPr>
          <w:rFonts w:cs="Times New Roman"/>
        </w:rPr>
        <w:t>’</w:t>
      </w:r>
      <w:r w:rsidRPr="00C93965">
        <w:rPr>
          <w:rFonts w:cs="Times New Roman"/>
        </w:rPr>
        <w:t>s movements and activities towards him</w:t>
      </w:r>
      <w:r w:rsidR="009B2024">
        <w:rPr>
          <w:rFonts w:cs="Times New Roman"/>
        </w:rPr>
        <w:t xml:space="preserve">.  </w:t>
      </w:r>
      <w:r w:rsidRPr="00C93965">
        <w:rPr>
          <w:rFonts w:cs="Times New Roman"/>
        </w:rPr>
        <w:t xml:space="preserve">It says they </w:t>
      </w:r>
      <w:r w:rsidR="004F26F1">
        <w:rPr>
          <w:rFonts w:cs="Times New Roman"/>
        </w:rPr>
        <w:t>“</w:t>
      </w:r>
      <w:r w:rsidRPr="00C93965">
        <w:rPr>
          <w:rFonts w:cs="Times New Roman"/>
        </w:rPr>
        <w:t>beseech him that he might touch him</w:t>
      </w:r>
      <w:r w:rsidR="009B2024">
        <w:rPr>
          <w:rFonts w:cs="Times New Roman"/>
        </w:rPr>
        <w:t xml:space="preserve">.  </w:t>
      </w:r>
      <w:r w:rsidRPr="00C93965">
        <w:rPr>
          <w:rFonts w:cs="Times New Roman"/>
        </w:rPr>
        <w:t xml:space="preserve">And taking hold of the hand of the blind man </w:t>
      </w:r>
      <w:r w:rsidR="009B2024">
        <w:rPr>
          <w:rFonts w:cs="Times New Roman"/>
        </w:rPr>
        <w:t>...</w:t>
      </w:r>
      <w:r w:rsidR="00151031">
        <w:rPr>
          <w:rFonts w:cs="Times New Roman"/>
        </w:rPr>
        <w:t>”</w:t>
      </w:r>
      <w:r w:rsidR="009B2024">
        <w:rPr>
          <w:rFonts w:cs="Times New Roman"/>
        </w:rPr>
        <w:t xml:space="preserve">.  </w:t>
      </w:r>
      <w:r w:rsidRPr="00C93965">
        <w:rPr>
          <w:rFonts w:cs="Times New Roman"/>
        </w:rPr>
        <w:t>Think of that</w:t>
      </w:r>
      <w:r w:rsidR="003C3CAD">
        <w:rPr>
          <w:rFonts w:cs="Times New Roman"/>
        </w:rPr>
        <w:t xml:space="preserve">!  </w:t>
      </w:r>
      <w:r w:rsidRPr="00C93965">
        <w:rPr>
          <w:rFonts w:cs="Times New Roman"/>
        </w:rPr>
        <w:t>If we want to see divine operations</w:t>
      </w:r>
      <w:r w:rsidR="00CB1269">
        <w:rPr>
          <w:rFonts w:cs="Times New Roman"/>
        </w:rPr>
        <w:t>,</w:t>
      </w:r>
      <w:r w:rsidRPr="00C93965">
        <w:rPr>
          <w:rFonts w:cs="Times New Roman"/>
        </w:rPr>
        <w:t xml:space="preserve"> we have completely to submit ourselves under the Lord</w:t>
      </w:r>
      <w:r w:rsidR="004F26F1">
        <w:rPr>
          <w:rFonts w:cs="Times New Roman"/>
        </w:rPr>
        <w:t>’</w:t>
      </w:r>
      <w:r w:rsidRPr="00C93965">
        <w:rPr>
          <w:rFonts w:cs="Times New Roman"/>
        </w:rPr>
        <w:t>s hand</w:t>
      </w:r>
      <w:r w:rsidR="009B2024">
        <w:rPr>
          <w:rFonts w:cs="Times New Roman"/>
        </w:rPr>
        <w:t xml:space="preserve">.  </w:t>
      </w:r>
      <w:r w:rsidRPr="00C93965">
        <w:rPr>
          <w:rFonts w:cs="Times New Roman"/>
        </w:rPr>
        <w:t>He took hold of him by the hand</w:t>
      </w:r>
      <w:r w:rsidR="009B2024">
        <w:rPr>
          <w:rFonts w:cs="Times New Roman"/>
        </w:rPr>
        <w:t xml:space="preserve">.  </w:t>
      </w:r>
      <w:r w:rsidRPr="00C93965">
        <w:rPr>
          <w:rFonts w:cs="Times New Roman"/>
        </w:rPr>
        <w:t xml:space="preserve">We read in Hebrews 2: 16, </w:t>
      </w:r>
      <w:r w:rsidR="004F26F1">
        <w:rPr>
          <w:rFonts w:cs="Times New Roman"/>
        </w:rPr>
        <w:t>“</w:t>
      </w:r>
      <w:r w:rsidRPr="00C93965">
        <w:rPr>
          <w:rFonts w:cs="Times New Roman"/>
        </w:rPr>
        <w:t>He does not indeed take hold of angels by the hand, but he takes hold of the seed of Abraham</w:t>
      </w:r>
      <w:r w:rsidR="004F26F1">
        <w:rPr>
          <w:rFonts w:cs="Times New Roman"/>
        </w:rPr>
        <w:t>”</w:t>
      </w:r>
      <w:r w:rsidR="009B2024">
        <w:rPr>
          <w:rFonts w:cs="Times New Roman"/>
        </w:rPr>
        <w:t xml:space="preserve">.  </w:t>
      </w:r>
      <w:r w:rsidRPr="00C93965">
        <w:rPr>
          <w:rFonts w:cs="Times New Roman"/>
        </w:rPr>
        <w:t>Oh how good to be taken hold of by</w:t>
      </w:r>
      <w:r>
        <w:rPr>
          <w:rFonts w:cs="Times New Roman"/>
        </w:rPr>
        <w:t xml:space="preserve"> </w:t>
      </w:r>
      <w:r w:rsidRPr="00C93965">
        <w:rPr>
          <w:rFonts w:cs="Times New Roman"/>
        </w:rPr>
        <w:t>the hand by the Lord Himself</w:t>
      </w:r>
      <w:r w:rsidR="003C3CAD">
        <w:rPr>
          <w:rFonts w:cs="Times New Roman"/>
        </w:rPr>
        <w:t xml:space="preserve">!  </w:t>
      </w:r>
      <w:r w:rsidRPr="00C93965">
        <w:rPr>
          <w:rFonts w:cs="Times New Roman"/>
        </w:rPr>
        <w:t xml:space="preserve">How different from saying,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We do not help by argument persons who say they see, no matter how clear the arguments are, no matter how confirmed is the one who argues</w:t>
      </w:r>
      <w:r w:rsidR="009B2024">
        <w:rPr>
          <w:rFonts w:cs="Times New Roman"/>
        </w:rPr>
        <w:t xml:space="preserve">.  </w:t>
      </w:r>
      <w:r w:rsidRPr="00C93965">
        <w:rPr>
          <w:rFonts w:cs="Times New Roman"/>
        </w:rPr>
        <w:t>What is needed is to submit oneself to the Lord Himself</w:t>
      </w:r>
      <w:r w:rsidR="009B2024">
        <w:rPr>
          <w:rFonts w:cs="Times New Roman"/>
        </w:rPr>
        <w:t xml:space="preserve">.  </w:t>
      </w:r>
      <w:r w:rsidR="004F26F1">
        <w:rPr>
          <w:rFonts w:cs="Times New Roman"/>
        </w:rPr>
        <w:t>“</w:t>
      </w:r>
      <w:r w:rsidRPr="00C93965">
        <w:rPr>
          <w:rFonts w:cs="Times New Roman"/>
        </w:rPr>
        <w:t>Taking hold of the hand of the blind man</w:t>
      </w:r>
      <w:r w:rsidR="004F26F1">
        <w:rPr>
          <w:rFonts w:cs="Times New Roman"/>
        </w:rPr>
        <w:t>”</w:t>
      </w:r>
      <w:r w:rsidRPr="00C93965">
        <w:rPr>
          <w:rFonts w:cs="Times New Roman"/>
        </w:rPr>
        <w:t xml:space="preserve"> was the beginning of the Lord</w:t>
      </w:r>
      <w:r w:rsidR="004F26F1">
        <w:rPr>
          <w:rFonts w:cs="Times New Roman"/>
        </w:rPr>
        <w:t>’</w:t>
      </w:r>
      <w:r w:rsidRPr="00C93965">
        <w:rPr>
          <w:rFonts w:cs="Times New Roman"/>
        </w:rPr>
        <w:t>s operations with him</w:t>
      </w:r>
      <w:r w:rsidR="009B2024">
        <w:rPr>
          <w:rFonts w:cs="Times New Roman"/>
        </w:rPr>
        <w:t xml:space="preserve">.  </w:t>
      </w:r>
      <w:r w:rsidRPr="00C93965">
        <w:rPr>
          <w:rFonts w:cs="Times New Roman"/>
        </w:rPr>
        <w:t>I wonder if we have all submitted to being taken hold of by the hand, young people here included</w:t>
      </w:r>
      <w:r w:rsidR="009B2024">
        <w:rPr>
          <w:rFonts w:cs="Times New Roman"/>
        </w:rPr>
        <w:t xml:space="preserve">.  </w:t>
      </w:r>
      <w:r w:rsidRPr="00C93965">
        <w:rPr>
          <w:rFonts w:cs="Times New Roman"/>
        </w:rPr>
        <w:t>He will take you on in this way if you are subject, if you are willing</w:t>
      </w:r>
      <w:r w:rsidR="009B2024">
        <w:rPr>
          <w:rFonts w:cs="Times New Roman"/>
        </w:rPr>
        <w:t xml:space="preserve">.  </w:t>
      </w:r>
      <w:r w:rsidRPr="00C93965">
        <w:rPr>
          <w:rFonts w:cs="Times New Roman"/>
        </w:rPr>
        <w:t>He will take you by the hand</w:t>
      </w:r>
      <w:r w:rsidR="009B2024">
        <w:rPr>
          <w:rFonts w:cs="Times New Roman"/>
        </w:rPr>
        <w:t xml:space="preserve">.  </w:t>
      </w:r>
      <w:r w:rsidRPr="00C93965">
        <w:rPr>
          <w:rFonts w:cs="Times New Roman"/>
        </w:rPr>
        <w:t>You may have life before you, and it may seem uncertain, as it must be in a world like this</w:t>
      </w:r>
      <w:r w:rsidR="009B2024">
        <w:rPr>
          <w:rFonts w:cs="Times New Roman"/>
        </w:rPr>
        <w:t xml:space="preserve">.  </w:t>
      </w:r>
      <w:r w:rsidRPr="00C93965">
        <w:rPr>
          <w:rFonts w:cs="Times New Roman"/>
        </w:rPr>
        <w:t>Older ones who may be in failing health, and may be nearing the end of their journey here, the Lord would take by the hand</w:t>
      </w:r>
      <w:r w:rsidR="009B2024">
        <w:rPr>
          <w:rFonts w:cs="Times New Roman"/>
        </w:rPr>
        <w:t xml:space="preserve">.  </w:t>
      </w:r>
      <w:r w:rsidRPr="00C93965">
        <w:rPr>
          <w:rFonts w:cs="Times New Roman"/>
        </w:rPr>
        <w:t>Oh what a Priest He is</w:t>
      </w:r>
      <w:r w:rsidR="003C3CAD">
        <w:rPr>
          <w:rFonts w:cs="Times New Roman"/>
        </w:rPr>
        <w:t xml:space="preserve">!  </w:t>
      </w:r>
      <w:r w:rsidRPr="00C93965">
        <w:rPr>
          <w:rFonts w:cs="Times New Roman"/>
        </w:rPr>
        <w:t>He is always available, ever living to intercede for us, ever thinking of us, ever ready to consider for us in every detail</w:t>
      </w:r>
      <w:r w:rsidR="009B2024">
        <w:rPr>
          <w:rFonts w:cs="Times New Roman"/>
        </w:rPr>
        <w:t xml:space="preserve">.  </w:t>
      </w:r>
      <w:r w:rsidRPr="00C93965">
        <w:rPr>
          <w:rFonts w:cs="Times New Roman"/>
        </w:rPr>
        <w:t xml:space="preserve">It says, </w:t>
      </w:r>
      <w:r w:rsidR="004F26F1">
        <w:rPr>
          <w:rFonts w:cs="Times New Roman"/>
        </w:rPr>
        <w:t>“</w:t>
      </w:r>
      <w:r w:rsidRPr="00C93965">
        <w:rPr>
          <w:rFonts w:cs="Times New Roman"/>
        </w:rPr>
        <w:t>Taking hold of the hand of the blind man</w:t>
      </w:r>
      <w:r w:rsidR="004F26F1">
        <w:rPr>
          <w:rFonts w:cs="Times New Roman"/>
        </w:rPr>
        <w:t>”</w:t>
      </w:r>
      <w:r w:rsidR="009B2024">
        <w:rPr>
          <w:rFonts w:cs="Times New Roman"/>
        </w:rPr>
        <w:t xml:space="preserve">.  </w:t>
      </w:r>
      <w:r w:rsidRPr="00C93965">
        <w:rPr>
          <w:rFonts w:cs="Times New Roman"/>
        </w:rPr>
        <w:t>That is the first step</w:t>
      </w:r>
      <w:r w:rsidR="009B2024">
        <w:rPr>
          <w:rFonts w:cs="Times New Roman"/>
        </w:rPr>
        <w:t xml:space="preserve">.  </w:t>
      </w:r>
      <w:r w:rsidRPr="00C93965">
        <w:rPr>
          <w:rFonts w:cs="Times New Roman"/>
        </w:rPr>
        <w:t>Would you like to see the Lord when He manifests Himself, when He manifests His glory</w:t>
      </w:r>
      <w:r w:rsidR="003C3CAD">
        <w:rPr>
          <w:rFonts w:cs="Times New Roman"/>
        </w:rPr>
        <w:t xml:space="preserve">?  </w:t>
      </w:r>
      <w:r w:rsidRPr="00C93965">
        <w:rPr>
          <w:rFonts w:cs="Times New Roman"/>
        </w:rPr>
        <w:t>Would you like to be one who manifests the works of God down here</w:t>
      </w:r>
      <w:r w:rsidR="003C3CAD">
        <w:rPr>
          <w:rFonts w:cs="Times New Roman"/>
        </w:rPr>
        <w:t xml:space="preserve">?  </w:t>
      </w:r>
      <w:r w:rsidRPr="00C93965">
        <w:rPr>
          <w:rFonts w:cs="Times New Roman"/>
        </w:rPr>
        <w:t>This is the only way to it</w:t>
      </w:r>
      <w:r w:rsidR="009B2024">
        <w:rPr>
          <w:rFonts w:cs="Times New Roman"/>
        </w:rPr>
        <w:t xml:space="preserve">.  </w:t>
      </w:r>
      <w:r w:rsidRPr="00C93965">
        <w:rPr>
          <w:rFonts w:cs="Times New Roman"/>
        </w:rPr>
        <w:t>This man was submissive to have his hand taken hold of by the Lord Jesus.</w:t>
      </w:r>
    </w:p>
    <w:p w14:paraId="05596397" w14:textId="476EEC22" w:rsidR="00C93965" w:rsidRPr="00C93965" w:rsidRDefault="00C93965" w:rsidP="00E85614">
      <w:pPr>
        <w:spacing w:before="120" w:after="0" w:line="240" w:lineRule="auto"/>
        <w:ind w:firstLine="720"/>
        <w:jc w:val="both"/>
        <w:rPr>
          <w:rFonts w:cs="Times New Roman"/>
        </w:rPr>
      </w:pPr>
      <w:r w:rsidRPr="00C93965">
        <w:rPr>
          <w:rFonts w:cs="Times New Roman"/>
        </w:rPr>
        <w:t>If the Lord takes hold of your hand, where will He lead you</w:t>
      </w:r>
      <w:r w:rsidR="003C3CAD">
        <w:rPr>
          <w:rFonts w:cs="Times New Roman"/>
        </w:rPr>
        <w:t xml:space="preserve">?  </w:t>
      </w:r>
      <w:r w:rsidRPr="00C93965">
        <w:rPr>
          <w:rFonts w:cs="Times New Roman"/>
        </w:rPr>
        <w:t>He led this man out of the village, out of the influence of the village</w:t>
      </w:r>
      <w:r w:rsidR="009B2024">
        <w:rPr>
          <w:rFonts w:cs="Times New Roman"/>
        </w:rPr>
        <w:t xml:space="preserve">.  </w:t>
      </w:r>
      <w:r w:rsidRPr="00C93965">
        <w:rPr>
          <w:rFonts w:cs="Times New Roman"/>
        </w:rPr>
        <w:t>There is city life and there is village life</w:t>
      </w:r>
      <w:r w:rsidR="009B2024">
        <w:rPr>
          <w:rFonts w:cs="Times New Roman"/>
        </w:rPr>
        <w:t xml:space="preserve">.  </w:t>
      </w:r>
      <w:r w:rsidRPr="00C93965">
        <w:rPr>
          <w:rFonts w:cs="Times New Roman"/>
        </w:rPr>
        <w:t xml:space="preserve">In a city you could live near to someone for twenty years and not even know his name, but in </w:t>
      </w:r>
      <w:r>
        <w:rPr>
          <w:rFonts w:cs="Times New Roman"/>
        </w:rPr>
        <w:t xml:space="preserve">a </w:t>
      </w:r>
      <w:r w:rsidRPr="00C93965">
        <w:rPr>
          <w:rFonts w:cs="Times New Roman"/>
        </w:rPr>
        <w:t>village everybody knows everybody</w:t>
      </w:r>
      <w:r w:rsidR="009B2024">
        <w:rPr>
          <w:rFonts w:cs="Times New Roman"/>
        </w:rPr>
        <w:t xml:space="preserve">.  </w:t>
      </w:r>
      <w:r w:rsidRPr="00C93965">
        <w:rPr>
          <w:rFonts w:cs="Times New Roman"/>
        </w:rPr>
        <w:t>It is a closely</w:t>
      </w:r>
      <w:r w:rsidR="00CB1269">
        <w:rPr>
          <w:rFonts w:cs="Times New Roman"/>
        </w:rPr>
        <w:t>-</w:t>
      </w:r>
      <w:r w:rsidRPr="00C93965">
        <w:rPr>
          <w:rFonts w:cs="Times New Roman"/>
        </w:rPr>
        <w:t>knit social</w:t>
      </w:r>
      <w:r w:rsidRPr="00C93965">
        <w:rPr>
          <w:rFonts w:cs="Times New Roman"/>
          <w:b/>
          <w:bCs/>
        </w:rPr>
        <w:t xml:space="preserve"> </w:t>
      </w:r>
      <w:r w:rsidRPr="00C93965">
        <w:rPr>
          <w:rFonts w:cs="Times New Roman"/>
        </w:rPr>
        <w:t>community</w:t>
      </w:r>
      <w:r w:rsidR="009B2024">
        <w:rPr>
          <w:rFonts w:cs="Times New Roman"/>
        </w:rPr>
        <w:t xml:space="preserve">.  </w:t>
      </w:r>
      <w:r w:rsidRPr="00C93965">
        <w:rPr>
          <w:rFonts w:cs="Times New Roman"/>
        </w:rPr>
        <w:t>The Lord took him by the hand and led him forth out of the village, out of every other influence to be alone with Himself</w:t>
      </w:r>
      <w:r w:rsidR="009B2024">
        <w:rPr>
          <w:rFonts w:cs="Times New Roman"/>
        </w:rPr>
        <w:t xml:space="preserve">.  </w:t>
      </w:r>
      <w:r w:rsidRPr="00C93965">
        <w:rPr>
          <w:rFonts w:cs="Times New Roman"/>
        </w:rPr>
        <w:t>This blind man was alone with the Lord</w:t>
      </w:r>
      <w:r w:rsidR="009B2024">
        <w:rPr>
          <w:rFonts w:cs="Times New Roman"/>
        </w:rPr>
        <w:t xml:space="preserve">.  </w:t>
      </w:r>
      <w:r w:rsidRPr="00C93965">
        <w:rPr>
          <w:rFonts w:cs="Times New Roman"/>
        </w:rPr>
        <w:t>Oh how important that is</w:t>
      </w:r>
      <w:r w:rsidR="003C3CAD">
        <w:rPr>
          <w:rFonts w:cs="Times New Roman"/>
        </w:rPr>
        <w:t xml:space="preserve">!  </w:t>
      </w:r>
      <w:r w:rsidRPr="00C93965">
        <w:rPr>
          <w:rFonts w:cs="Times New Roman"/>
        </w:rPr>
        <w:t xml:space="preserve">There may be persons </w:t>
      </w:r>
      <w:r w:rsidRPr="00C93965">
        <w:rPr>
          <w:rFonts w:cs="Times New Roman"/>
        </w:rPr>
        <w:lastRenderedPageBreak/>
        <w:t>around us who may be wondering where the</w:t>
      </w:r>
      <w:r>
        <w:rPr>
          <w:rFonts w:cs="Times New Roman"/>
        </w:rPr>
        <w:t xml:space="preserve"> </w:t>
      </w:r>
      <w:r w:rsidRPr="00C93965">
        <w:rPr>
          <w:rFonts w:cs="Times New Roman"/>
        </w:rPr>
        <w:t>Lord is</w:t>
      </w:r>
      <w:r w:rsidR="009B2024">
        <w:rPr>
          <w:rFonts w:cs="Times New Roman"/>
        </w:rPr>
        <w:t xml:space="preserve">.  </w:t>
      </w:r>
      <w:r w:rsidRPr="00C93965">
        <w:rPr>
          <w:rFonts w:cs="Times New Roman"/>
        </w:rPr>
        <w:t>They will not be helped by argument, neither will they be helped by going around to this place and that place</w:t>
      </w:r>
      <w:r w:rsidR="009B2024">
        <w:rPr>
          <w:rFonts w:cs="Times New Roman"/>
        </w:rPr>
        <w:t xml:space="preserve">.  </w:t>
      </w:r>
      <w:r w:rsidRPr="00C93965">
        <w:rPr>
          <w:rFonts w:cs="Times New Roman"/>
        </w:rPr>
        <w:t>The way that any of us will get help is to allow the Lord to take us by the hand and bring us out of every wrong influence to be alone in His own presence</w:t>
      </w:r>
      <w:r w:rsidR="009B2024">
        <w:rPr>
          <w:rFonts w:cs="Times New Roman"/>
        </w:rPr>
        <w:t xml:space="preserve">.  </w:t>
      </w:r>
      <w:r w:rsidRPr="00C93965">
        <w:rPr>
          <w:rFonts w:cs="Times New Roman"/>
        </w:rPr>
        <w:t xml:space="preserve">I have heard of young persons saying, </w:t>
      </w:r>
      <w:r w:rsidR="004F26F1">
        <w:rPr>
          <w:rFonts w:cs="Times New Roman"/>
        </w:rPr>
        <w:t>‘</w:t>
      </w:r>
      <w:r w:rsidRPr="00C93965">
        <w:rPr>
          <w:rFonts w:cs="Times New Roman"/>
        </w:rPr>
        <w:t>How do I know which company is right?</w:t>
      </w:r>
      <w:r w:rsidR="004F26F1">
        <w:rPr>
          <w:rFonts w:cs="Times New Roman"/>
        </w:rPr>
        <w:t>’</w:t>
      </w:r>
      <w:r w:rsidR="009B2024">
        <w:rPr>
          <w:rFonts w:cs="Times New Roman"/>
        </w:rPr>
        <w:t xml:space="preserve">.  </w:t>
      </w:r>
      <w:r w:rsidRPr="00C93965">
        <w:rPr>
          <w:rFonts w:cs="Times New Roman"/>
        </w:rPr>
        <w:t>I would like to say to such that if you are really interested to know what is right the Lord will show you</w:t>
      </w:r>
      <w:r w:rsidR="009B2024">
        <w:rPr>
          <w:rFonts w:cs="Times New Roman"/>
        </w:rPr>
        <w:t xml:space="preserve">.  </w:t>
      </w:r>
      <w:r w:rsidRPr="00C93965">
        <w:rPr>
          <w:rFonts w:cs="Times New Roman"/>
        </w:rPr>
        <w:t>The Lord will show you if you are prepared to let Him take hold of you by the hand and be alone with Him</w:t>
      </w:r>
      <w:r w:rsidR="009B2024">
        <w:rPr>
          <w:rFonts w:cs="Times New Roman"/>
        </w:rPr>
        <w:t xml:space="preserve">.  </w:t>
      </w:r>
      <w:r w:rsidRPr="00C93965">
        <w:rPr>
          <w:rFonts w:cs="Times New Roman"/>
        </w:rPr>
        <w:t>Nothing substitutes for being alone with the Lord</w:t>
      </w:r>
      <w:r w:rsidR="009B2024">
        <w:rPr>
          <w:rFonts w:cs="Times New Roman"/>
        </w:rPr>
        <w:t xml:space="preserve">.  </w:t>
      </w:r>
      <w:r w:rsidRPr="00C93965">
        <w:rPr>
          <w:rFonts w:cs="Times New Roman"/>
        </w:rPr>
        <w:t>I am not minimising the importance of meetings and ministry, because these will all help as we know what it is to be alone with the Lord, away from every other influence.</w:t>
      </w:r>
    </w:p>
    <w:p w14:paraId="5D0B1FCD" w14:textId="0764F1E1" w:rsidR="00C93965" w:rsidRPr="00C93965" w:rsidRDefault="00C93965" w:rsidP="00C93965">
      <w:pPr>
        <w:spacing w:before="120" w:after="0" w:line="240" w:lineRule="auto"/>
        <w:ind w:firstLine="720"/>
        <w:jc w:val="both"/>
        <w:rPr>
          <w:rFonts w:cs="Times New Roman"/>
        </w:rPr>
      </w:pPr>
      <w:r w:rsidRPr="00C93965">
        <w:rPr>
          <w:rFonts w:cs="Times New Roman"/>
        </w:rPr>
        <w:t xml:space="preserve">Then it says, </w:t>
      </w:r>
      <w:r w:rsidR="004F26F1">
        <w:rPr>
          <w:rFonts w:cs="Times New Roman"/>
        </w:rPr>
        <w:t>“</w:t>
      </w:r>
      <w:r w:rsidRPr="00C93965">
        <w:rPr>
          <w:rFonts w:cs="Times New Roman"/>
        </w:rPr>
        <w:t>having spit upon his eyes</w:t>
      </w:r>
      <w:r w:rsidR="004F26F1">
        <w:rPr>
          <w:rFonts w:cs="Times New Roman"/>
        </w:rPr>
        <w:t>”</w:t>
      </w:r>
      <w:r w:rsidR="009B2024">
        <w:rPr>
          <w:rFonts w:cs="Times New Roman"/>
        </w:rPr>
        <w:t xml:space="preserve">.  </w:t>
      </w:r>
      <w:r w:rsidRPr="00C93965">
        <w:rPr>
          <w:rFonts w:cs="Times New Roman"/>
        </w:rPr>
        <w:t>What can anyone say about that</w:t>
      </w:r>
      <w:r w:rsidR="003C3CAD">
        <w:rPr>
          <w:rFonts w:cs="Times New Roman"/>
        </w:rPr>
        <w:t xml:space="preserve">?  </w:t>
      </w:r>
      <w:r w:rsidRPr="00C93965">
        <w:rPr>
          <w:rFonts w:cs="Times New Roman"/>
        </w:rPr>
        <w:t>Something is imparted from the Lord Himself</w:t>
      </w:r>
      <w:r w:rsidR="009B2024">
        <w:rPr>
          <w:rFonts w:cs="Times New Roman"/>
        </w:rPr>
        <w:t xml:space="preserve">.  </w:t>
      </w:r>
      <w:r w:rsidRPr="00C93965">
        <w:rPr>
          <w:rFonts w:cs="Times New Roman"/>
        </w:rPr>
        <w:t>Something is imparted from Jesus as a real Man, yet in His Person He is God</w:t>
      </w:r>
      <w:r w:rsidR="009B2024">
        <w:rPr>
          <w:rFonts w:cs="Times New Roman"/>
        </w:rPr>
        <w:t xml:space="preserve">.  </w:t>
      </w:r>
      <w:r w:rsidRPr="00C93965">
        <w:rPr>
          <w:rFonts w:cs="Times New Roman"/>
        </w:rPr>
        <w:t>His manhood is real</w:t>
      </w:r>
      <w:r w:rsidR="009B2024">
        <w:rPr>
          <w:rFonts w:cs="Times New Roman"/>
        </w:rPr>
        <w:t xml:space="preserve">.  </w:t>
      </w:r>
      <w:r w:rsidRPr="00C93965">
        <w:rPr>
          <w:rFonts w:cs="Times New Roman"/>
        </w:rPr>
        <w:t>The spittle of Jesus; how holy the matter is</w:t>
      </w:r>
      <w:r w:rsidR="003C3CAD">
        <w:rPr>
          <w:rFonts w:cs="Times New Roman"/>
        </w:rPr>
        <w:t xml:space="preserve">!  </w:t>
      </w:r>
      <w:r w:rsidRPr="00C93965">
        <w:rPr>
          <w:rFonts w:cs="Times New Roman"/>
        </w:rPr>
        <w:t>Something was in this world that was never here before, when Jesus became a Man</w:t>
      </w:r>
      <w:r w:rsidR="009B2024">
        <w:rPr>
          <w:rFonts w:cs="Times New Roman"/>
        </w:rPr>
        <w:t xml:space="preserve">.  </w:t>
      </w:r>
      <w:r w:rsidRPr="00C93965">
        <w:rPr>
          <w:rFonts w:cs="Times New Roman"/>
        </w:rPr>
        <w:t>Something existed for the pleasure of God that never existed before</w:t>
      </w:r>
      <w:r w:rsidR="009B2024">
        <w:rPr>
          <w:rFonts w:cs="Times New Roman"/>
        </w:rPr>
        <w:t xml:space="preserve">.  </w:t>
      </w:r>
      <w:r w:rsidRPr="00C93965">
        <w:rPr>
          <w:rFonts w:cs="Times New Roman"/>
        </w:rPr>
        <w:t>How wonderful is the incarnation</w:t>
      </w:r>
      <w:r w:rsidR="003C3CAD">
        <w:rPr>
          <w:rFonts w:cs="Times New Roman"/>
        </w:rPr>
        <w:t xml:space="preserve">!  </w:t>
      </w:r>
      <w:r w:rsidRPr="00C93965">
        <w:rPr>
          <w:rFonts w:cs="Times New Roman"/>
        </w:rPr>
        <w:t>The greatest thing that ever happened in this universe is that one of the holy Trinity became flesh and became available to men as a Man, available to men and women and young people</w:t>
      </w:r>
      <w:r w:rsidR="009B2024">
        <w:rPr>
          <w:rFonts w:cs="Times New Roman"/>
        </w:rPr>
        <w:t xml:space="preserve">.  </w:t>
      </w:r>
      <w:r w:rsidRPr="00C93965">
        <w:rPr>
          <w:rFonts w:cs="Times New Roman"/>
        </w:rPr>
        <w:t>Think of the Lord</w:t>
      </w:r>
      <w:r w:rsidR="004F26F1">
        <w:rPr>
          <w:rFonts w:cs="Times New Roman"/>
        </w:rPr>
        <w:t>’</w:t>
      </w:r>
      <w:r w:rsidRPr="00C93965">
        <w:rPr>
          <w:rFonts w:cs="Times New Roman"/>
        </w:rPr>
        <w:t>s interest to spit upon his eyes</w:t>
      </w:r>
      <w:r w:rsidR="009B2024">
        <w:rPr>
          <w:rFonts w:cs="Times New Roman"/>
        </w:rPr>
        <w:t xml:space="preserve">.  </w:t>
      </w:r>
      <w:r w:rsidRPr="00C93965">
        <w:rPr>
          <w:rFonts w:cs="Times New Roman"/>
        </w:rPr>
        <w:t>Something was imparted from Himself as this man was alone with Him</w:t>
      </w:r>
      <w:r w:rsidR="009B2024">
        <w:rPr>
          <w:rFonts w:cs="Times New Roman"/>
        </w:rPr>
        <w:t xml:space="preserve">.  </w:t>
      </w:r>
      <w:r w:rsidRPr="00C93965">
        <w:rPr>
          <w:rFonts w:cs="Times New Roman"/>
        </w:rPr>
        <w:t>This happened literally to this man; something corresponding to this happens when we are alone with Him, out of the range of every other influence</w:t>
      </w:r>
      <w:r w:rsidR="009B2024">
        <w:rPr>
          <w:rFonts w:cs="Times New Roman"/>
        </w:rPr>
        <w:t xml:space="preserve">.  </w:t>
      </w:r>
      <w:r w:rsidRPr="00C93965">
        <w:rPr>
          <w:rFonts w:cs="Times New Roman"/>
        </w:rPr>
        <w:t>He spat upon his eyes, and laid His hands upon him</w:t>
      </w:r>
      <w:r w:rsidR="009B2024">
        <w:rPr>
          <w:rFonts w:cs="Times New Roman"/>
        </w:rPr>
        <w:t xml:space="preserve">.  </w:t>
      </w:r>
      <w:r w:rsidRPr="00C93965">
        <w:rPr>
          <w:rFonts w:cs="Times New Roman"/>
        </w:rPr>
        <w:t>The Lord committed Himself to this blind man</w:t>
      </w:r>
      <w:r w:rsidR="009B2024">
        <w:rPr>
          <w:rFonts w:cs="Times New Roman"/>
        </w:rPr>
        <w:t xml:space="preserve">.  </w:t>
      </w:r>
      <w:r w:rsidR="004F26F1">
        <w:rPr>
          <w:rFonts w:cs="Times New Roman"/>
        </w:rPr>
        <w:t>“</w:t>
      </w:r>
      <w:r w:rsidRPr="00C93965">
        <w:rPr>
          <w:rFonts w:cs="Times New Roman"/>
        </w:rPr>
        <w:t>He laid his hands upon him, and asked him if he beheld anything</w:t>
      </w:r>
      <w:r w:rsidR="004F26F1">
        <w:rPr>
          <w:rFonts w:cs="Times New Roman"/>
        </w:rPr>
        <w:t>”</w:t>
      </w:r>
      <w:r w:rsidR="009B2024">
        <w:rPr>
          <w:rFonts w:cs="Times New Roman"/>
        </w:rPr>
        <w:t xml:space="preserve">.  </w:t>
      </w:r>
      <w:r w:rsidRPr="00C93965">
        <w:rPr>
          <w:rFonts w:cs="Times New Roman"/>
        </w:rPr>
        <w:t>The man might</w:t>
      </w:r>
      <w:r>
        <w:rPr>
          <w:rFonts w:cs="Times New Roman"/>
        </w:rPr>
        <w:t xml:space="preserve"> </w:t>
      </w:r>
      <w:r w:rsidRPr="00C93965">
        <w:rPr>
          <w:rFonts w:cs="Times New Roman"/>
        </w:rPr>
        <w:t xml:space="preserve">have said,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He did not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What he said was, </w:t>
      </w:r>
      <w:r w:rsidR="004F26F1">
        <w:rPr>
          <w:rFonts w:cs="Times New Roman"/>
        </w:rPr>
        <w:t>“</w:t>
      </w:r>
      <w:r w:rsidRPr="00C93965">
        <w:rPr>
          <w:rFonts w:cs="Times New Roman"/>
        </w:rPr>
        <w:t>I behold men, for I see them, as trees, walking</w:t>
      </w:r>
      <w:r w:rsidR="004F26F1">
        <w:rPr>
          <w:rFonts w:cs="Times New Roman"/>
        </w:rPr>
        <w:t>”</w:t>
      </w:r>
      <w:r w:rsidR="009B2024">
        <w:rPr>
          <w:rFonts w:cs="Times New Roman"/>
        </w:rPr>
        <w:t xml:space="preserve">.  </w:t>
      </w:r>
      <w:r w:rsidRPr="00C93965">
        <w:rPr>
          <w:rFonts w:cs="Times New Roman"/>
        </w:rPr>
        <w:t>This man was honest</w:t>
      </w:r>
      <w:r w:rsidR="009B2024">
        <w:rPr>
          <w:rFonts w:cs="Times New Roman"/>
        </w:rPr>
        <w:t xml:space="preserve">.  </w:t>
      </w:r>
      <w:r w:rsidRPr="00C93965">
        <w:rPr>
          <w:rFonts w:cs="Times New Roman"/>
        </w:rPr>
        <w:t>He said exactly what he saw</w:t>
      </w:r>
      <w:r w:rsidR="009B2024">
        <w:rPr>
          <w:rFonts w:cs="Times New Roman"/>
        </w:rPr>
        <w:t xml:space="preserve">.  </w:t>
      </w:r>
      <w:r w:rsidRPr="00C93965">
        <w:rPr>
          <w:rFonts w:cs="Times New Roman"/>
        </w:rPr>
        <w:t>His vision was imperfect</w:t>
      </w:r>
      <w:r w:rsidR="009B2024">
        <w:rPr>
          <w:rFonts w:cs="Times New Roman"/>
        </w:rPr>
        <w:t xml:space="preserve">.  </w:t>
      </w:r>
      <w:r w:rsidRPr="00C93965">
        <w:rPr>
          <w:rFonts w:cs="Times New Roman"/>
        </w:rPr>
        <w:t xml:space="preserve">He might have said, </w:t>
      </w:r>
      <w:r w:rsidR="004F26F1">
        <w:rPr>
          <w:rFonts w:cs="Times New Roman"/>
        </w:rPr>
        <w:t>‘</w:t>
      </w:r>
      <w:r w:rsidRPr="00C93965">
        <w:rPr>
          <w:rFonts w:cs="Times New Roman"/>
        </w:rPr>
        <w:t>I have all I want now, I can see</w:t>
      </w:r>
      <w:r w:rsidR="004F26F1">
        <w:rPr>
          <w:rFonts w:cs="Times New Roman"/>
        </w:rPr>
        <w:t>’</w:t>
      </w:r>
      <w:r w:rsidRPr="00C93965">
        <w:rPr>
          <w:rFonts w:cs="Times New Roman"/>
        </w:rPr>
        <w:t xml:space="preserve">, but he said, </w:t>
      </w:r>
      <w:r w:rsidR="004F26F1">
        <w:rPr>
          <w:rFonts w:cs="Times New Roman"/>
        </w:rPr>
        <w:t>“</w:t>
      </w:r>
      <w:r w:rsidRPr="00C93965">
        <w:rPr>
          <w:rFonts w:cs="Times New Roman"/>
        </w:rPr>
        <w:t>I behold men, for I see them, as trees, walking</w:t>
      </w:r>
      <w:r w:rsidR="004F26F1">
        <w:rPr>
          <w:rFonts w:cs="Times New Roman"/>
        </w:rPr>
        <w:t>”</w:t>
      </w:r>
      <w:r w:rsidRPr="00C93965">
        <w:rPr>
          <w:rFonts w:cs="Times New Roman"/>
        </w:rPr>
        <w:t>.</w:t>
      </w:r>
    </w:p>
    <w:p w14:paraId="0ECFF22A" w14:textId="647461C1" w:rsidR="00C93965" w:rsidRPr="00C93965" w:rsidRDefault="00C93965" w:rsidP="00C93965">
      <w:pPr>
        <w:spacing w:before="120" w:after="0" w:line="240" w:lineRule="auto"/>
        <w:ind w:firstLine="720"/>
        <w:jc w:val="both"/>
        <w:rPr>
          <w:rFonts w:cs="Times New Roman"/>
        </w:rPr>
      </w:pPr>
      <w:r w:rsidRPr="00C93965">
        <w:rPr>
          <w:rFonts w:cs="Times New Roman"/>
        </w:rPr>
        <w:t>Many of us have been like this man</w:t>
      </w:r>
      <w:r w:rsidR="009B2024">
        <w:rPr>
          <w:rFonts w:cs="Times New Roman"/>
        </w:rPr>
        <w:t xml:space="preserve">.  </w:t>
      </w:r>
      <w:r w:rsidRPr="00C93965">
        <w:rPr>
          <w:rFonts w:cs="Times New Roman"/>
        </w:rPr>
        <w:t>Just let us go over our histories not many years ago</w:t>
      </w:r>
      <w:r w:rsidR="009B2024">
        <w:rPr>
          <w:rFonts w:cs="Times New Roman"/>
        </w:rPr>
        <w:t xml:space="preserve">.  </w:t>
      </w:r>
      <w:r w:rsidRPr="00C93965">
        <w:rPr>
          <w:rFonts w:cs="Times New Roman"/>
        </w:rPr>
        <w:t>How true it is that we saw men as trees walking</w:t>
      </w:r>
      <w:r w:rsidR="003C3CAD">
        <w:rPr>
          <w:rFonts w:cs="Times New Roman"/>
        </w:rPr>
        <w:t xml:space="preserve">!  </w:t>
      </w:r>
      <w:r w:rsidRPr="00C93965">
        <w:rPr>
          <w:rFonts w:cs="Times New Roman"/>
        </w:rPr>
        <w:t>We had distorted vision, and it may be that we yet have distorted vision, for we are not all seeing eye to eye in everything</w:t>
      </w:r>
      <w:r w:rsidR="009B2024">
        <w:rPr>
          <w:rFonts w:cs="Times New Roman"/>
        </w:rPr>
        <w:t xml:space="preserve">.  </w:t>
      </w:r>
      <w:r w:rsidRPr="00C93965">
        <w:rPr>
          <w:rFonts w:cs="Times New Roman"/>
        </w:rPr>
        <w:t xml:space="preserve">I am being very practical, but it is the truth, therefore there must be some </w:t>
      </w:r>
      <w:r w:rsidRPr="00C93965">
        <w:rPr>
          <w:rFonts w:cs="Times New Roman"/>
        </w:rPr>
        <w:lastRenderedPageBreak/>
        <w:t>distorted vision somewhere</w:t>
      </w:r>
      <w:r w:rsidR="009B2024">
        <w:rPr>
          <w:rFonts w:cs="Times New Roman"/>
        </w:rPr>
        <w:t xml:space="preserve">.  </w:t>
      </w:r>
      <w:r w:rsidRPr="00C93965">
        <w:rPr>
          <w:rFonts w:cs="Times New Roman"/>
        </w:rPr>
        <w:t>It is not a question of everybody coming round to my view of things, or coming round to any man</w:t>
      </w:r>
      <w:r w:rsidR="004F26F1">
        <w:rPr>
          <w:rFonts w:cs="Times New Roman"/>
        </w:rPr>
        <w:t>’</w:t>
      </w:r>
      <w:r w:rsidRPr="00C93965">
        <w:rPr>
          <w:rFonts w:cs="Times New Roman"/>
        </w:rPr>
        <w:t>s view of things</w:t>
      </w:r>
      <w:r w:rsidR="009B2024">
        <w:rPr>
          <w:rFonts w:cs="Times New Roman"/>
        </w:rPr>
        <w:t xml:space="preserve">.  </w:t>
      </w:r>
      <w:r w:rsidRPr="00C93965">
        <w:rPr>
          <w:rFonts w:cs="Times New Roman"/>
        </w:rPr>
        <w:t>The secret is in allowing the Lord to take hold of us by the hand and lead us out of every other influence</w:t>
      </w:r>
      <w:r w:rsidR="009B2024">
        <w:rPr>
          <w:rFonts w:cs="Times New Roman"/>
        </w:rPr>
        <w:t xml:space="preserve">.  </w:t>
      </w:r>
      <w:r w:rsidRPr="00C93965">
        <w:rPr>
          <w:rFonts w:cs="Times New Roman"/>
        </w:rPr>
        <w:t>In a village there is a good deal of prejudice, a good deal of personal preference</w:t>
      </w:r>
      <w:r w:rsidR="009B2024">
        <w:rPr>
          <w:rFonts w:cs="Times New Roman"/>
        </w:rPr>
        <w:t xml:space="preserve">.  </w:t>
      </w:r>
      <w:r w:rsidRPr="00C93965">
        <w:rPr>
          <w:rFonts w:cs="Times New Roman"/>
        </w:rPr>
        <w:t>We need to get clear of every prejudice, every preference, and every such influence, and be alone with the Lord</w:t>
      </w:r>
      <w:r w:rsidR="009B2024">
        <w:rPr>
          <w:rFonts w:cs="Times New Roman"/>
        </w:rPr>
        <w:t xml:space="preserve">.  </w:t>
      </w:r>
      <w:r w:rsidRPr="00C93965">
        <w:rPr>
          <w:rFonts w:cs="Times New Roman"/>
        </w:rPr>
        <w:t xml:space="preserve">This man had vision basically, but it was distorted, and we all tend to have this kind of vision, but it says, </w:t>
      </w:r>
      <w:r w:rsidR="004F26F1">
        <w:rPr>
          <w:rFonts w:cs="Times New Roman"/>
        </w:rPr>
        <w:t>“</w:t>
      </w:r>
      <w:r w:rsidRPr="00C93965">
        <w:rPr>
          <w:rFonts w:cs="Times New Roman"/>
        </w:rPr>
        <w:t>Then he laid his hands again upon his eyes</w:t>
      </w:r>
      <w:r w:rsidR="004F26F1">
        <w:rPr>
          <w:rFonts w:cs="Times New Roman"/>
        </w:rPr>
        <w:t>”</w:t>
      </w:r>
      <w:r w:rsidR="009B2024">
        <w:rPr>
          <w:rFonts w:cs="Times New Roman"/>
        </w:rPr>
        <w:t xml:space="preserve">.  </w:t>
      </w:r>
      <w:r w:rsidRPr="00C93965">
        <w:rPr>
          <w:rFonts w:cs="Times New Roman"/>
        </w:rPr>
        <w:t>This is often spoken of as the second touch, but it does not say that the Lord laid His hands upon his eyes a second time</w:t>
      </w:r>
      <w:r w:rsidR="009B2024">
        <w:rPr>
          <w:rFonts w:cs="Times New Roman"/>
        </w:rPr>
        <w:t xml:space="preserve">.  </w:t>
      </w:r>
      <w:r w:rsidRPr="00C93965">
        <w:rPr>
          <w:rFonts w:cs="Times New Roman"/>
        </w:rPr>
        <w:t>It says that He laid His hands again upon his eyes, not the second time, but again</w:t>
      </w:r>
      <w:r w:rsidR="009B2024">
        <w:rPr>
          <w:rFonts w:cs="Times New Roman"/>
        </w:rPr>
        <w:t xml:space="preserve">.  </w:t>
      </w:r>
      <w:r w:rsidRPr="00C93965">
        <w:rPr>
          <w:rFonts w:cs="Times New Roman"/>
        </w:rPr>
        <w:t>My impression is that we need the Lord to lay His hands upon our eyes over and over again because we become so easily distorted because of influences</w:t>
      </w:r>
      <w:r w:rsidR="009B2024">
        <w:rPr>
          <w:rFonts w:cs="Times New Roman"/>
        </w:rPr>
        <w:t xml:space="preserve">.  </w:t>
      </w:r>
    </w:p>
    <w:p w14:paraId="0597843B" w14:textId="101641D1" w:rsidR="00C93965" w:rsidRPr="00C93965" w:rsidRDefault="00C93965" w:rsidP="00C93965">
      <w:pPr>
        <w:spacing w:before="120" w:after="0" w:line="240" w:lineRule="auto"/>
        <w:ind w:firstLine="720"/>
        <w:jc w:val="both"/>
        <w:rPr>
          <w:rFonts w:cs="Times New Roman"/>
        </w:rPr>
      </w:pPr>
      <w:r w:rsidRPr="00C93965">
        <w:rPr>
          <w:rFonts w:cs="Times New Roman"/>
        </w:rPr>
        <w:t>I think I am justified in saying this because if we follow the history of Peter after this incident we see that he needed not only a second touch</w:t>
      </w:r>
      <w:r>
        <w:rPr>
          <w:rFonts w:cs="Times New Roman"/>
        </w:rPr>
        <w:t xml:space="preserve"> </w:t>
      </w:r>
      <w:r w:rsidRPr="00C93965">
        <w:rPr>
          <w:rFonts w:cs="Times New Roman"/>
        </w:rPr>
        <w:t>but touch after touch</w:t>
      </w:r>
      <w:r w:rsidR="009B2024">
        <w:rPr>
          <w:rFonts w:cs="Times New Roman"/>
        </w:rPr>
        <w:t xml:space="preserve">.  </w:t>
      </w:r>
      <w:r w:rsidRPr="00C93965">
        <w:rPr>
          <w:rFonts w:cs="Times New Roman"/>
        </w:rPr>
        <w:t xml:space="preserve">What follows this incident is the Lord saying, </w:t>
      </w:r>
      <w:r w:rsidR="004F26F1">
        <w:rPr>
          <w:rFonts w:cs="Times New Roman"/>
        </w:rPr>
        <w:t>“</w:t>
      </w:r>
      <w:r w:rsidRPr="00C93965">
        <w:rPr>
          <w:rFonts w:cs="Times New Roman"/>
        </w:rPr>
        <w:t>Who do men say that I am?</w:t>
      </w:r>
      <w:r w:rsidR="004F26F1">
        <w:rPr>
          <w:rFonts w:cs="Times New Roman"/>
        </w:rPr>
        <w:t>”</w:t>
      </w:r>
      <w:r w:rsidRPr="00C93965">
        <w:rPr>
          <w:rFonts w:cs="Times New Roman"/>
        </w:rPr>
        <w:t xml:space="preserve">, and Peter shows clear vision by saying </w:t>
      </w:r>
      <w:r w:rsidR="004F26F1">
        <w:rPr>
          <w:rFonts w:cs="Times New Roman"/>
        </w:rPr>
        <w:t>“</w:t>
      </w:r>
      <w:r w:rsidRPr="00C93965">
        <w:rPr>
          <w:rFonts w:cs="Times New Roman"/>
        </w:rPr>
        <w:t>Thou art the Christ</w:t>
      </w:r>
      <w:r w:rsidR="004F26F1">
        <w:rPr>
          <w:rFonts w:cs="Times New Roman"/>
        </w:rPr>
        <w:t>”</w:t>
      </w:r>
      <w:r w:rsidR="009B2024">
        <w:rPr>
          <w:rFonts w:cs="Times New Roman"/>
        </w:rPr>
        <w:t xml:space="preserve">.  </w:t>
      </w:r>
      <w:r w:rsidRPr="00C93965">
        <w:rPr>
          <w:rFonts w:cs="Times New Roman"/>
        </w:rPr>
        <w:t xml:space="preserve">He can see clearly, but then just immediately afterwards the Lord said, </w:t>
      </w:r>
      <w:r w:rsidR="004F26F1">
        <w:rPr>
          <w:rFonts w:cs="Times New Roman"/>
        </w:rPr>
        <w:t>“</w:t>
      </w:r>
      <w:r w:rsidRPr="00C93965">
        <w:rPr>
          <w:rFonts w:cs="Times New Roman"/>
        </w:rPr>
        <w:t>The Son of man must suffer many things</w:t>
      </w:r>
      <w:r w:rsidR="004F26F1">
        <w:rPr>
          <w:rFonts w:cs="Times New Roman"/>
        </w:rPr>
        <w:t>”</w:t>
      </w:r>
      <w:r w:rsidRPr="00C93965">
        <w:rPr>
          <w:rFonts w:cs="Times New Roman"/>
        </w:rPr>
        <w:t xml:space="preserve">, and </w:t>
      </w:r>
      <w:r w:rsidR="004F26F1">
        <w:rPr>
          <w:rFonts w:cs="Times New Roman"/>
        </w:rPr>
        <w:t>“</w:t>
      </w:r>
      <w:r w:rsidRPr="00C93965">
        <w:rPr>
          <w:rFonts w:cs="Times New Roman"/>
        </w:rPr>
        <w:t>Peter, taking him to him, began to rebuke him</w:t>
      </w:r>
      <w:r w:rsidR="004F26F1">
        <w:rPr>
          <w:rFonts w:cs="Times New Roman"/>
        </w:rPr>
        <w:t>”</w:t>
      </w:r>
      <w:r w:rsidR="009B2024">
        <w:rPr>
          <w:rFonts w:cs="Times New Roman"/>
        </w:rPr>
        <w:t xml:space="preserve">.  </w:t>
      </w:r>
      <w:r w:rsidRPr="00C93965">
        <w:rPr>
          <w:rFonts w:cs="Times New Roman"/>
        </w:rPr>
        <w:t>Think of that</w:t>
      </w:r>
      <w:r w:rsidR="003C3CAD">
        <w:rPr>
          <w:rFonts w:cs="Times New Roman"/>
        </w:rPr>
        <w:t xml:space="preserve">!  </w:t>
      </w:r>
      <w:r w:rsidRPr="00C93965">
        <w:rPr>
          <w:rFonts w:cs="Times New Roman"/>
        </w:rPr>
        <w:t xml:space="preserve">Peter really said, </w:t>
      </w:r>
      <w:r w:rsidR="004F26F1">
        <w:rPr>
          <w:rFonts w:cs="Times New Roman"/>
        </w:rPr>
        <w:t>‘</w:t>
      </w:r>
      <w:r w:rsidRPr="00C93965">
        <w:rPr>
          <w:rFonts w:cs="Times New Roman"/>
        </w:rPr>
        <w:t>I see</w:t>
      </w:r>
      <w:r w:rsidR="004F26F1">
        <w:rPr>
          <w:rFonts w:cs="Times New Roman"/>
        </w:rPr>
        <w:t>’</w:t>
      </w:r>
      <w:r w:rsidRPr="00C93965">
        <w:rPr>
          <w:rFonts w:cs="Times New Roman"/>
        </w:rPr>
        <w:t>, but Peter had distorted vision, and needed the Lord</w:t>
      </w:r>
      <w:r w:rsidR="004F26F1">
        <w:rPr>
          <w:rFonts w:cs="Times New Roman"/>
        </w:rPr>
        <w:t>’</w:t>
      </w:r>
      <w:r w:rsidRPr="00C93965">
        <w:rPr>
          <w:rFonts w:cs="Times New Roman"/>
        </w:rPr>
        <w:t>s hands again to be laid upon his eyes</w:t>
      </w:r>
      <w:r w:rsidR="009B2024">
        <w:rPr>
          <w:rFonts w:cs="Times New Roman"/>
        </w:rPr>
        <w:t xml:space="preserve">.  </w:t>
      </w:r>
      <w:r w:rsidRPr="00C93965">
        <w:rPr>
          <w:rFonts w:cs="Times New Roman"/>
        </w:rPr>
        <w:t xml:space="preserve">Then in the next chapter Peter, James and John are taken up to the mountain top, the place of great privilege, and Peter said, </w:t>
      </w:r>
      <w:r w:rsidR="004F26F1">
        <w:rPr>
          <w:rFonts w:cs="Times New Roman"/>
        </w:rPr>
        <w:t>“</w:t>
      </w:r>
      <w:r w:rsidRPr="00C93965">
        <w:rPr>
          <w:rFonts w:cs="Times New Roman"/>
        </w:rPr>
        <w:t>Let us make three tabernacles, for thee one, and for Moses one, and for Elias one</w:t>
      </w:r>
      <w:r w:rsidR="004F26F1">
        <w:rPr>
          <w:rFonts w:cs="Times New Roman"/>
        </w:rPr>
        <w:t>”</w:t>
      </w:r>
      <w:r w:rsidR="009B2024">
        <w:rPr>
          <w:rFonts w:cs="Times New Roman"/>
        </w:rPr>
        <w:t xml:space="preserve">.  </w:t>
      </w:r>
      <w:r w:rsidRPr="00C93965">
        <w:rPr>
          <w:rFonts w:cs="Times New Roman"/>
        </w:rPr>
        <w:t>He sees men as trees walking, and he needs again the Lord</w:t>
      </w:r>
      <w:r w:rsidR="004F26F1">
        <w:rPr>
          <w:rFonts w:cs="Times New Roman"/>
        </w:rPr>
        <w:t>’</w:t>
      </w:r>
      <w:r w:rsidRPr="00C93965">
        <w:rPr>
          <w:rFonts w:cs="Times New Roman"/>
        </w:rPr>
        <w:t>s hands to be laid upon his eyes</w:t>
      </w:r>
      <w:r w:rsidR="009B2024">
        <w:rPr>
          <w:rFonts w:cs="Times New Roman"/>
        </w:rPr>
        <w:t xml:space="preserve">.  </w:t>
      </w:r>
      <w:r w:rsidRPr="00C93965">
        <w:rPr>
          <w:rFonts w:cs="Times New Roman"/>
        </w:rPr>
        <w:t>What we need, dear brethren, is the current laying on of the Lord</w:t>
      </w:r>
      <w:r w:rsidR="004F26F1">
        <w:rPr>
          <w:rFonts w:cs="Times New Roman"/>
        </w:rPr>
        <w:t>’</w:t>
      </w:r>
      <w:r w:rsidRPr="00C93965">
        <w:rPr>
          <w:rFonts w:cs="Times New Roman"/>
        </w:rPr>
        <w:t>s hands on our eyes in every situation that may arise</w:t>
      </w:r>
      <w:r w:rsidR="009B2024">
        <w:rPr>
          <w:rFonts w:cs="Times New Roman"/>
        </w:rPr>
        <w:t xml:space="preserve">.  </w:t>
      </w:r>
      <w:r w:rsidRPr="00C93965">
        <w:rPr>
          <w:rFonts w:cs="Times New Roman"/>
        </w:rPr>
        <w:t>It is not a once for all matter, nor is it only a second time matter—it is a thing we need again and again</w:t>
      </w:r>
      <w:r w:rsidR="009B2024">
        <w:rPr>
          <w:rFonts w:cs="Times New Roman"/>
        </w:rPr>
        <w:t xml:space="preserve">.  </w:t>
      </w:r>
    </w:p>
    <w:p w14:paraId="167B426B" w14:textId="2810C3C5" w:rsidR="00C93965" w:rsidRPr="00C93965" w:rsidRDefault="00C93965" w:rsidP="00C93965">
      <w:pPr>
        <w:spacing w:before="120" w:after="0" w:line="240" w:lineRule="auto"/>
        <w:ind w:firstLine="720"/>
        <w:jc w:val="both"/>
        <w:rPr>
          <w:rFonts w:cs="Times New Roman"/>
        </w:rPr>
      </w:pPr>
      <w:r w:rsidRPr="00C93965">
        <w:rPr>
          <w:rFonts w:cs="Times New Roman"/>
        </w:rPr>
        <w:t>The apostle Peter in the early chapters of the Acts was mightily used of the Lord, but when we come to Acts 10, where God has in mind that the gospel should be preached to Cornelius the gentile, Peter has to get a special revelation</w:t>
      </w:r>
      <w:r w:rsidR="009B2024">
        <w:rPr>
          <w:rFonts w:cs="Times New Roman"/>
        </w:rPr>
        <w:t xml:space="preserve">.  </w:t>
      </w:r>
      <w:r w:rsidRPr="00C93965">
        <w:rPr>
          <w:rFonts w:cs="Times New Roman"/>
        </w:rPr>
        <w:t xml:space="preserve">He has to see a certain vessel as a great sheet coming down out of heaven, and there was a voice saying, </w:t>
      </w:r>
      <w:r w:rsidR="004F26F1">
        <w:rPr>
          <w:rFonts w:cs="Times New Roman"/>
        </w:rPr>
        <w:t>“</w:t>
      </w:r>
      <w:r w:rsidRPr="00C93965">
        <w:rPr>
          <w:rFonts w:cs="Times New Roman"/>
        </w:rPr>
        <w:t>Rise, Peter, slay and eat</w:t>
      </w:r>
      <w:r w:rsidR="004F26F1">
        <w:rPr>
          <w:rFonts w:cs="Times New Roman"/>
        </w:rPr>
        <w:t>”</w:t>
      </w:r>
      <w:r w:rsidR="009B2024">
        <w:rPr>
          <w:rFonts w:cs="Times New Roman"/>
        </w:rPr>
        <w:t xml:space="preserve">.  </w:t>
      </w:r>
      <w:r w:rsidRPr="00C93965">
        <w:rPr>
          <w:rFonts w:cs="Times New Roman"/>
        </w:rPr>
        <w:t xml:space="preserve">Peter said, </w:t>
      </w:r>
      <w:r w:rsidR="004F26F1">
        <w:rPr>
          <w:rFonts w:cs="Times New Roman"/>
        </w:rPr>
        <w:t>“</w:t>
      </w:r>
      <w:r w:rsidRPr="00C93965">
        <w:rPr>
          <w:rFonts w:cs="Times New Roman"/>
        </w:rPr>
        <w:t>In no wise, Lord</w:t>
      </w:r>
      <w:r w:rsidR="004F26F1">
        <w:rPr>
          <w:rFonts w:cs="Times New Roman"/>
        </w:rPr>
        <w:t>”</w:t>
      </w:r>
      <w:r w:rsidR="009B2024">
        <w:rPr>
          <w:rFonts w:cs="Times New Roman"/>
        </w:rPr>
        <w:t xml:space="preserve">.  </w:t>
      </w:r>
      <w:r w:rsidRPr="00C93965">
        <w:rPr>
          <w:rFonts w:cs="Times New Roman"/>
        </w:rPr>
        <w:t>He thought he saw</w:t>
      </w:r>
      <w:r w:rsidR="009B2024">
        <w:rPr>
          <w:rFonts w:cs="Times New Roman"/>
        </w:rPr>
        <w:t xml:space="preserve">.  </w:t>
      </w:r>
      <w:r w:rsidRPr="00C93965">
        <w:rPr>
          <w:rFonts w:cs="Times New Roman"/>
        </w:rPr>
        <w:t xml:space="preserve">He would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His vision was so distorted that he required this to </w:t>
      </w:r>
      <w:r w:rsidRPr="00C93965">
        <w:rPr>
          <w:rFonts w:cs="Times New Roman"/>
        </w:rPr>
        <w:lastRenderedPageBreak/>
        <w:t>happen three times</w:t>
      </w:r>
      <w:r w:rsidR="009B2024">
        <w:rPr>
          <w:rFonts w:cs="Times New Roman"/>
        </w:rPr>
        <w:t xml:space="preserve">.  </w:t>
      </w:r>
      <w:r w:rsidRPr="00C93965">
        <w:rPr>
          <w:rFonts w:cs="Times New Roman"/>
        </w:rPr>
        <w:t>I am sure that over and over again in every current situation we need the Lord</w:t>
      </w:r>
      <w:r w:rsidR="004F26F1">
        <w:rPr>
          <w:rFonts w:cs="Times New Roman"/>
        </w:rPr>
        <w:t>’</w:t>
      </w:r>
      <w:r w:rsidRPr="00C93965">
        <w:rPr>
          <w:rFonts w:cs="Times New Roman"/>
        </w:rPr>
        <w:t>s laying of His hands on our eyes, and that involves the process of being taken hold of by the hand and being led out of the village</w:t>
      </w:r>
      <w:r w:rsidR="009B2024">
        <w:rPr>
          <w:rFonts w:cs="Times New Roman"/>
        </w:rPr>
        <w:t xml:space="preserve">.  </w:t>
      </w:r>
      <w:r w:rsidRPr="00C93965">
        <w:rPr>
          <w:rFonts w:cs="Times New Roman"/>
        </w:rPr>
        <w:t>We so tend to come under prejudice and personal preference or selfish interest that we need continually the Lord to lay His hands on our eyes</w:t>
      </w:r>
      <w:r w:rsidR="009B2024">
        <w:rPr>
          <w:rFonts w:cs="Times New Roman"/>
        </w:rPr>
        <w:t xml:space="preserve">.  </w:t>
      </w:r>
      <w:r w:rsidR="004F26F1">
        <w:rPr>
          <w:rFonts w:cs="Times New Roman"/>
        </w:rPr>
        <w:t>“</w:t>
      </w:r>
      <w:r w:rsidRPr="00C93965">
        <w:rPr>
          <w:rFonts w:cs="Times New Roman"/>
        </w:rPr>
        <w:t>Then he laid his hands again upon his eyes, and he saw distinctly, and was restored and saw all things clearly</w:t>
      </w:r>
      <w:r w:rsidR="004F26F1">
        <w:rPr>
          <w:rFonts w:cs="Times New Roman"/>
        </w:rPr>
        <w:t>”</w:t>
      </w:r>
      <w:r w:rsidR="009B2024">
        <w:rPr>
          <w:rFonts w:cs="Times New Roman"/>
        </w:rPr>
        <w:t xml:space="preserve">.  </w:t>
      </w:r>
      <w:r w:rsidRPr="00C93965">
        <w:rPr>
          <w:rFonts w:cs="Times New Roman"/>
        </w:rPr>
        <w:t>Oh what a fine result that was</w:t>
      </w:r>
      <w:r w:rsidR="003C3CAD">
        <w:rPr>
          <w:rFonts w:cs="Times New Roman"/>
        </w:rPr>
        <w:t xml:space="preserve">!  </w:t>
      </w:r>
      <w:r w:rsidRPr="00C93965">
        <w:rPr>
          <w:rFonts w:cs="Times New Roman"/>
        </w:rPr>
        <w:t>I wonder if we are all like that</w:t>
      </w:r>
      <w:r w:rsidR="009B2024">
        <w:rPr>
          <w:rFonts w:cs="Times New Roman"/>
        </w:rPr>
        <w:t xml:space="preserve">.  </w:t>
      </w:r>
      <w:r w:rsidRPr="00C93965">
        <w:rPr>
          <w:rFonts w:cs="Times New Roman"/>
        </w:rPr>
        <w:t>I question myself if I am like that</w:t>
      </w:r>
      <w:r w:rsidR="009B2024">
        <w:rPr>
          <w:rFonts w:cs="Times New Roman"/>
        </w:rPr>
        <w:t xml:space="preserve">.  </w:t>
      </w:r>
      <w:r w:rsidRPr="00C93965">
        <w:rPr>
          <w:rFonts w:cs="Times New Roman"/>
        </w:rPr>
        <w:t>There is no reason why any of us should not see distinctly and be restored and see all things clearly</w:t>
      </w:r>
      <w:r w:rsidR="009B2024">
        <w:rPr>
          <w:rFonts w:cs="Times New Roman"/>
        </w:rPr>
        <w:t xml:space="preserve">.  </w:t>
      </w:r>
      <w:r w:rsidRPr="00C93965">
        <w:rPr>
          <w:rFonts w:cs="Times New Roman"/>
        </w:rPr>
        <w:t>He had seen distinctly before, apparently, but something had come in that needed the Lord to undertake all this service to him, and then he was restored and saw all things clearly</w:t>
      </w:r>
      <w:r w:rsidR="009B2024">
        <w:rPr>
          <w:rFonts w:cs="Times New Roman"/>
        </w:rPr>
        <w:t xml:space="preserve">.  </w:t>
      </w:r>
      <w:r w:rsidRPr="00C93965">
        <w:rPr>
          <w:rFonts w:cs="Times New Roman"/>
        </w:rPr>
        <w:t>Now he would be able to see the Lord manifesting His glory; he would be one who would manifest the works of God; he would be one who would be available for the Lord to manifest Himself to</w:t>
      </w:r>
      <w:r w:rsidR="009B2024">
        <w:rPr>
          <w:rFonts w:cs="Times New Roman"/>
        </w:rPr>
        <w:t xml:space="preserve">.  </w:t>
      </w:r>
      <w:r w:rsidRPr="00C93965">
        <w:rPr>
          <w:rFonts w:cs="Times New Roman"/>
        </w:rPr>
        <w:t>I trust this appeals to every one here</w:t>
      </w:r>
      <w:r w:rsidR="009B2024">
        <w:rPr>
          <w:rFonts w:cs="Times New Roman"/>
        </w:rPr>
        <w:t xml:space="preserve">.  </w:t>
      </w:r>
      <w:r w:rsidRPr="00C93965">
        <w:rPr>
          <w:rFonts w:cs="Times New Roman"/>
        </w:rPr>
        <w:t xml:space="preserve">I trust it proves to be attractive, so that we desire to be like this man and finish with saying, </w:t>
      </w:r>
      <w:r w:rsidR="004F26F1">
        <w:rPr>
          <w:rFonts w:cs="Times New Roman"/>
        </w:rPr>
        <w:t>‘</w:t>
      </w:r>
      <w:r w:rsidRPr="00C93965">
        <w:rPr>
          <w:rFonts w:cs="Times New Roman"/>
        </w:rPr>
        <w:t>I see</w:t>
      </w:r>
      <w:r w:rsidR="004F26F1">
        <w:rPr>
          <w:rFonts w:cs="Times New Roman"/>
        </w:rPr>
        <w:t>’</w:t>
      </w:r>
      <w:r w:rsidRPr="00C93965">
        <w:rPr>
          <w:rFonts w:cs="Times New Roman"/>
        </w:rPr>
        <w:t>; finish with laying down our own ideas and having our own thoughts and expecting everybody else to conform to them, and submit ourselves under the Lord</w:t>
      </w:r>
      <w:r w:rsidR="004F26F1">
        <w:rPr>
          <w:rFonts w:cs="Times New Roman"/>
        </w:rPr>
        <w:t>’</w:t>
      </w:r>
      <w:r w:rsidRPr="00C93965">
        <w:rPr>
          <w:rFonts w:cs="Times New Roman"/>
        </w:rPr>
        <w:t>s hands so that we may all see things clearly</w:t>
      </w:r>
      <w:r w:rsidR="009B2024">
        <w:rPr>
          <w:rFonts w:cs="Times New Roman"/>
        </w:rPr>
        <w:t xml:space="preserve">.  </w:t>
      </w:r>
    </w:p>
    <w:p w14:paraId="7CA5C2AD" w14:textId="395F956D" w:rsidR="00C93965" w:rsidRPr="00C93965" w:rsidRDefault="00C93965" w:rsidP="00C93965">
      <w:pPr>
        <w:spacing w:before="120" w:after="0" w:line="240" w:lineRule="auto"/>
        <w:ind w:firstLine="720"/>
        <w:jc w:val="both"/>
        <w:rPr>
          <w:rFonts w:cs="Times New Roman"/>
        </w:rPr>
      </w:pPr>
      <w:r w:rsidRPr="00C93965">
        <w:rPr>
          <w:rFonts w:cs="Times New Roman"/>
        </w:rPr>
        <w:t xml:space="preserve">Now it says, </w:t>
      </w:r>
      <w:r w:rsidR="004F26F1">
        <w:rPr>
          <w:rFonts w:cs="Times New Roman"/>
        </w:rPr>
        <w:t>“</w:t>
      </w:r>
      <w:r w:rsidRPr="00C93965">
        <w:rPr>
          <w:rFonts w:cs="Times New Roman"/>
        </w:rPr>
        <w:t>He sent him to his house, saying, Neither enter into the village, nor tell it to anyone in the village</w:t>
      </w:r>
      <w:r w:rsidR="004F26F1">
        <w:rPr>
          <w:rFonts w:cs="Times New Roman"/>
        </w:rPr>
        <w:t>”</w:t>
      </w:r>
      <w:r w:rsidR="009B2024">
        <w:rPr>
          <w:rFonts w:cs="Times New Roman"/>
        </w:rPr>
        <w:t xml:space="preserve">.  </w:t>
      </w:r>
      <w:r w:rsidRPr="00C93965">
        <w:rPr>
          <w:rFonts w:cs="Times New Roman"/>
        </w:rPr>
        <w:t>It is interesting how the Lord in Mark 7 and 8 charges persons</w:t>
      </w:r>
      <w:r w:rsidR="009B2024">
        <w:rPr>
          <w:rFonts w:cs="Times New Roman"/>
        </w:rPr>
        <w:t xml:space="preserve">.  </w:t>
      </w:r>
      <w:r w:rsidRPr="00C93965">
        <w:rPr>
          <w:rFonts w:cs="Times New Roman"/>
        </w:rPr>
        <w:t>It is a great matter to come under the Lord</w:t>
      </w:r>
      <w:r w:rsidR="004F26F1">
        <w:rPr>
          <w:rFonts w:cs="Times New Roman"/>
        </w:rPr>
        <w:t>’</w:t>
      </w:r>
      <w:r w:rsidRPr="00C93965">
        <w:rPr>
          <w:rFonts w:cs="Times New Roman"/>
        </w:rPr>
        <w:t>s charge</w:t>
      </w:r>
      <w:r w:rsidR="009B2024">
        <w:rPr>
          <w:rFonts w:cs="Times New Roman"/>
        </w:rPr>
        <w:t xml:space="preserve">.  </w:t>
      </w:r>
      <w:r w:rsidRPr="00C93965">
        <w:rPr>
          <w:rFonts w:cs="Times New Roman"/>
        </w:rPr>
        <w:t>In the previous chapter we have the deaf man who could not speak right</w:t>
      </w:r>
      <w:r w:rsidR="009B2024">
        <w:rPr>
          <w:rFonts w:cs="Times New Roman"/>
        </w:rPr>
        <w:t xml:space="preserve">.  </w:t>
      </w:r>
      <w:r w:rsidRPr="00C93965">
        <w:rPr>
          <w:rFonts w:cs="Times New Roman"/>
        </w:rPr>
        <w:t xml:space="preserve">The Lord, having spit, groaned and said, </w:t>
      </w:r>
      <w:r w:rsidR="004F26F1">
        <w:rPr>
          <w:rFonts w:cs="Times New Roman"/>
        </w:rPr>
        <w:t>“</w:t>
      </w:r>
      <w:r w:rsidRPr="00C93965">
        <w:rPr>
          <w:rFonts w:cs="Times New Roman"/>
        </w:rPr>
        <w:t>Ephphatha, that is, Be opened</w:t>
      </w:r>
      <w:r w:rsidR="004F26F1">
        <w:rPr>
          <w:rFonts w:cs="Times New Roman"/>
        </w:rPr>
        <w:t>”</w:t>
      </w:r>
      <w:r w:rsidR="009B2024">
        <w:rPr>
          <w:rFonts w:cs="Times New Roman"/>
        </w:rPr>
        <w:t xml:space="preserve">.  </w:t>
      </w:r>
      <w:r w:rsidRPr="00C93965">
        <w:rPr>
          <w:rFonts w:cs="Times New Roman"/>
        </w:rPr>
        <w:t>The Lord felt the process with this man</w:t>
      </w:r>
      <w:r w:rsidR="009B2024">
        <w:rPr>
          <w:rFonts w:cs="Times New Roman"/>
        </w:rPr>
        <w:t xml:space="preserve">.  </w:t>
      </w:r>
      <w:r w:rsidRPr="00C93965">
        <w:rPr>
          <w:rFonts w:cs="Times New Roman"/>
        </w:rPr>
        <w:t xml:space="preserve">Then it says, </w:t>
      </w:r>
      <w:r w:rsidR="004F26F1">
        <w:rPr>
          <w:rFonts w:cs="Times New Roman"/>
        </w:rPr>
        <w:t>“</w:t>
      </w:r>
      <w:r w:rsidRPr="00C93965">
        <w:rPr>
          <w:rFonts w:cs="Times New Roman"/>
        </w:rPr>
        <w:t>He charged them that they should speak to no one of it</w:t>
      </w:r>
      <w:r w:rsidR="004F26F1">
        <w:rPr>
          <w:rFonts w:cs="Times New Roman"/>
        </w:rPr>
        <w:t>”</w:t>
      </w:r>
      <w:r w:rsidR="009B2024">
        <w:rPr>
          <w:rFonts w:cs="Times New Roman"/>
        </w:rPr>
        <w:t xml:space="preserve">.  </w:t>
      </w:r>
      <w:r w:rsidRPr="00C93965">
        <w:rPr>
          <w:rFonts w:cs="Times New Roman"/>
        </w:rPr>
        <w:t>They are put under charge</w:t>
      </w:r>
      <w:r w:rsidR="009B2024">
        <w:rPr>
          <w:rFonts w:cs="Times New Roman"/>
        </w:rPr>
        <w:t xml:space="preserve">.  </w:t>
      </w:r>
      <w:r w:rsidRPr="00C93965">
        <w:rPr>
          <w:rFonts w:cs="Times New Roman"/>
        </w:rPr>
        <w:t>It is a great matter, dear brethren, to accept charge</w:t>
      </w:r>
      <w:r w:rsidR="009B2024">
        <w:rPr>
          <w:rFonts w:cs="Times New Roman"/>
        </w:rPr>
        <w:t xml:space="preserve">.  </w:t>
      </w:r>
      <w:r w:rsidRPr="00C93965">
        <w:rPr>
          <w:rFonts w:cs="Times New Roman"/>
        </w:rPr>
        <w:t xml:space="preserve">He charged them to speak to no one of it, but it says </w:t>
      </w:r>
      <w:r w:rsidR="004F26F1">
        <w:rPr>
          <w:rFonts w:cs="Times New Roman"/>
        </w:rPr>
        <w:t>“</w:t>
      </w:r>
      <w:r w:rsidRPr="00C93965">
        <w:rPr>
          <w:rFonts w:cs="Times New Roman"/>
        </w:rPr>
        <w:t>so much the more he charged them, so much the more abundantly they proclaimed it</w:t>
      </w:r>
      <w:r w:rsidR="004F26F1">
        <w:rPr>
          <w:rFonts w:cs="Times New Roman"/>
        </w:rPr>
        <w:t>”</w:t>
      </w:r>
      <w:r w:rsidR="009B2024">
        <w:rPr>
          <w:rFonts w:cs="Times New Roman"/>
        </w:rPr>
        <w:t xml:space="preserve">.  </w:t>
      </w:r>
      <w:r w:rsidRPr="00C93965">
        <w:rPr>
          <w:rFonts w:cs="Times New Roman"/>
        </w:rPr>
        <w:t>We might think they did a good service</w:t>
      </w:r>
      <w:r w:rsidR="009B2024">
        <w:rPr>
          <w:rFonts w:cs="Times New Roman"/>
        </w:rPr>
        <w:t xml:space="preserve">.  </w:t>
      </w:r>
      <w:r w:rsidRPr="00C93965">
        <w:rPr>
          <w:rFonts w:cs="Times New Roman"/>
        </w:rPr>
        <w:t xml:space="preserve">It says, </w:t>
      </w:r>
      <w:r w:rsidR="004F26F1">
        <w:rPr>
          <w:rFonts w:cs="Times New Roman"/>
        </w:rPr>
        <w:t>“</w:t>
      </w:r>
      <w:r w:rsidRPr="00C93965">
        <w:rPr>
          <w:rFonts w:cs="Times New Roman"/>
        </w:rPr>
        <w:t>They were astonished above measure, saying, He does all things well; he makes</w:t>
      </w:r>
      <w:r>
        <w:rPr>
          <w:rFonts w:cs="Times New Roman"/>
        </w:rPr>
        <w:t xml:space="preserve"> </w:t>
      </w:r>
      <w:r w:rsidRPr="00C93965">
        <w:rPr>
          <w:rFonts w:cs="Times New Roman"/>
        </w:rPr>
        <w:t>both the deaf to hear, and the speechless to speak</w:t>
      </w:r>
      <w:r w:rsidR="004F26F1">
        <w:rPr>
          <w:rFonts w:cs="Times New Roman"/>
        </w:rPr>
        <w:t>”</w:t>
      </w:r>
      <w:r w:rsidR="009B2024">
        <w:rPr>
          <w:rFonts w:cs="Times New Roman"/>
        </w:rPr>
        <w:t xml:space="preserve">.  </w:t>
      </w:r>
      <w:r w:rsidRPr="00C93965">
        <w:rPr>
          <w:rFonts w:cs="Times New Roman"/>
        </w:rPr>
        <w:t>We might have thought</w:t>
      </w:r>
      <w:r w:rsidR="009B2024">
        <w:rPr>
          <w:rFonts w:cs="Times New Roman"/>
        </w:rPr>
        <w:t xml:space="preserve">.  </w:t>
      </w:r>
      <w:r w:rsidRPr="00C93965">
        <w:rPr>
          <w:rFonts w:cs="Times New Roman"/>
        </w:rPr>
        <w:t>What a fine service</w:t>
      </w:r>
      <w:r w:rsidR="003C3CAD">
        <w:rPr>
          <w:rFonts w:cs="Times New Roman"/>
        </w:rPr>
        <w:t xml:space="preserve">!  </w:t>
      </w:r>
      <w:r w:rsidRPr="00C93965">
        <w:rPr>
          <w:rFonts w:cs="Times New Roman"/>
        </w:rPr>
        <w:t>Was it</w:t>
      </w:r>
      <w:r w:rsidR="003C3CAD">
        <w:rPr>
          <w:rFonts w:cs="Times New Roman"/>
        </w:rPr>
        <w:t xml:space="preserve">?  </w:t>
      </w:r>
      <w:r w:rsidR="004F26F1">
        <w:rPr>
          <w:rFonts w:cs="Times New Roman"/>
        </w:rPr>
        <w:t>“</w:t>
      </w:r>
      <w:r w:rsidRPr="00C93965">
        <w:rPr>
          <w:rFonts w:cs="Times New Roman"/>
        </w:rPr>
        <w:t>He charged them that they should speak to no one of it</w:t>
      </w:r>
      <w:r w:rsidR="004F26F1">
        <w:rPr>
          <w:rFonts w:cs="Times New Roman"/>
        </w:rPr>
        <w:t>”</w:t>
      </w:r>
      <w:r w:rsidR="009B2024">
        <w:rPr>
          <w:rFonts w:cs="Times New Roman"/>
        </w:rPr>
        <w:t xml:space="preserve">.  </w:t>
      </w:r>
      <w:r w:rsidRPr="00C93965">
        <w:rPr>
          <w:rFonts w:cs="Times New Roman"/>
        </w:rPr>
        <w:t>It was contrary to what He had charged them</w:t>
      </w:r>
      <w:r w:rsidR="009B2024">
        <w:rPr>
          <w:rFonts w:cs="Times New Roman"/>
        </w:rPr>
        <w:t xml:space="preserve">.  </w:t>
      </w:r>
      <w:r w:rsidRPr="00C93965">
        <w:rPr>
          <w:rFonts w:cs="Times New Roman"/>
        </w:rPr>
        <w:t xml:space="preserve">We might think that they could not go wrong saying, </w:t>
      </w:r>
      <w:r w:rsidR="004F26F1">
        <w:rPr>
          <w:rFonts w:cs="Times New Roman"/>
        </w:rPr>
        <w:t>“</w:t>
      </w:r>
      <w:r w:rsidRPr="00C93965">
        <w:rPr>
          <w:rFonts w:cs="Times New Roman"/>
        </w:rPr>
        <w:t>He does all things well</w:t>
      </w:r>
      <w:r w:rsidR="004F26F1">
        <w:rPr>
          <w:rFonts w:cs="Times New Roman"/>
        </w:rPr>
        <w:t>”</w:t>
      </w:r>
      <w:r w:rsidRPr="00C93965">
        <w:rPr>
          <w:rFonts w:cs="Times New Roman"/>
        </w:rPr>
        <w:t>, but they were not obedient to the charge</w:t>
      </w:r>
      <w:r w:rsidR="009B2024">
        <w:rPr>
          <w:rFonts w:cs="Times New Roman"/>
        </w:rPr>
        <w:t xml:space="preserve">.  </w:t>
      </w:r>
      <w:r w:rsidRPr="00C93965">
        <w:rPr>
          <w:rFonts w:cs="Times New Roman"/>
        </w:rPr>
        <w:t>It is a great matter to accept charge, to know what our charge is and to keep it</w:t>
      </w:r>
      <w:r w:rsidR="009B2024">
        <w:rPr>
          <w:rFonts w:cs="Times New Roman"/>
        </w:rPr>
        <w:t xml:space="preserve">.  </w:t>
      </w:r>
      <w:r w:rsidRPr="00C93965">
        <w:rPr>
          <w:rFonts w:cs="Times New Roman"/>
        </w:rPr>
        <w:t>The Lord knows better than we do</w:t>
      </w:r>
      <w:r w:rsidR="009B2024">
        <w:rPr>
          <w:rFonts w:cs="Times New Roman"/>
        </w:rPr>
        <w:t xml:space="preserve">.  </w:t>
      </w:r>
      <w:r w:rsidRPr="00C93965">
        <w:rPr>
          <w:rFonts w:cs="Times New Roman"/>
        </w:rPr>
        <w:t xml:space="preserve">We need to have our eyes opened, like </w:t>
      </w:r>
      <w:r w:rsidRPr="00C93965">
        <w:rPr>
          <w:rFonts w:cs="Times New Roman"/>
        </w:rPr>
        <w:lastRenderedPageBreak/>
        <w:t>this man in Mark 8, to know what the charge is, and to be obedient</w:t>
      </w:r>
      <w:r w:rsidR="009B2024">
        <w:rPr>
          <w:rFonts w:cs="Times New Roman"/>
        </w:rPr>
        <w:t xml:space="preserve">.  </w:t>
      </w:r>
      <w:r w:rsidR="004F26F1">
        <w:rPr>
          <w:rFonts w:cs="Times New Roman"/>
        </w:rPr>
        <w:t>“</w:t>
      </w:r>
      <w:r w:rsidRPr="00C93965">
        <w:rPr>
          <w:rFonts w:cs="Times New Roman"/>
        </w:rPr>
        <w:t>He sent him to his house, saying, Neither enter into the village, nor tell it to anyone in the village</w:t>
      </w:r>
      <w:r w:rsidR="004F26F1">
        <w:rPr>
          <w:rFonts w:cs="Times New Roman"/>
        </w:rPr>
        <w:t>”</w:t>
      </w:r>
      <w:r w:rsidR="009B2024">
        <w:rPr>
          <w:rFonts w:cs="Times New Roman"/>
        </w:rPr>
        <w:t xml:space="preserve">.  </w:t>
      </w:r>
      <w:r w:rsidRPr="00C93965">
        <w:rPr>
          <w:rFonts w:cs="Times New Roman"/>
        </w:rPr>
        <w:t>The charge was definite and direct and we trust he accepted it.</w:t>
      </w:r>
    </w:p>
    <w:p w14:paraId="7E2A542A" w14:textId="478F0224" w:rsidR="00C93965" w:rsidRPr="00C93965" w:rsidRDefault="00C93965" w:rsidP="00C93965">
      <w:pPr>
        <w:spacing w:before="120" w:after="0" w:line="240" w:lineRule="auto"/>
        <w:ind w:firstLine="720"/>
        <w:jc w:val="both"/>
        <w:rPr>
          <w:rFonts w:cs="Times New Roman"/>
        </w:rPr>
      </w:pPr>
      <w:r w:rsidRPr="00C93965">
        <w:rPr>
          <w:rFonts w:cs="Times New Roman"/>
        </w:rPr>
        <w:t xml:space="preserve">Now in verse 29 of our chapter when Peter says, </w:t>
      </w:r>
      <w:r w:rsidR="004F26F1">
        <w:rPr>
          <w:rFonts w:cs="Times New Roman"/>
        </w:rPr>
        <w:t>“</w:t>
      </w:r>
      <w:r w:rsidRPr="00C93965">
        <w:rPr>
          <w:rFonts w:cs="Times New Roman"/>
        </w:rPr>
        <w:t>Thou art the Christ</w:t>
      </w:r>
      <w:r w:rsidR="004F26F1">
        <w:rPr>
          <w:rFonts w:cs="Times New Roman"/>
        </w:rPr>
        <w:t>”</w:t>
      </w:r>
      <w:r w:rsidRPr="00C93965">
        <w:rPr>
          <w:rFonts w:cs="Times New Roman"/>
        </w:rPr>
        <w:t xml:space="preserve">, </w:t>
      </w:r>
      <w:r w:rsidR="004F26F1">
        <w:rPr>
          <w:rFonts w:cs="Times New Roman"/>
        </w:rPr>
        <w:t>“</w:t>
      </w:r>
      <w:r w:rsidRPr="00C93965">
        <w:rPr>
          <w:rFonts w:cs="Times New Roman"/>
        </w:rPr>
        <w:t>He charged them straitly, in order that they should tell no man about him</w:t>
      </w:r>
      <w:r w:rsidR="004F26F1">
        <w:rPr>
          <w:rFonts w:cs="Times New Roman"/>
        </w:rPr>
        <w:t>”</w:t>
      </w:r>
      <w:r w:rsidR="009B2024">
        <w:rPr>
          <w:rFonts w:cs="Times New Roman"/>
        </w:rPr>
        <w:t xml:space="preserve">.  </w:t>
      </w:r>
      <w:r w:rsidRPr="00C93965">
        <w:rPr>
          <w:rFonts w:cs="Times New Roman"/>
        </w:rPr>
        <w:t>We are in the area here where the Lord is charging them, and if we are to be here for God</w:t>
      </w:r>
      <w:r w:rsidR="004F26F1">
        <w:rPr>
          <w:rFonts w:cs="Times New Roman"/>
        </w:rPr>
        <w:t>’</w:t>
      </w:r>
      <w:r w:rsidRPr="00C93965">
        <w:rPr>
          <w:rFonts w:cs="Times New Roman"/>
        </w:rPr>
        <w:t>s will, and for the glory and pleasure of our Lord Jesus Christ, we need to come under charge, know what our charge is, and fulfil it</w:t>
      </w:r>
      <w:r w:rsidR="009B2024">
        <w:rPr>
          <w:rFonts w:cs="Times New Roman"/>
        </w:rPr>
        <w:t xml:space="preserve">.  </w:t>
      </w:r>
      <w:r w:rsidRPr="00C93965">
        <w:rPr>
          <w:rFonts w:cs="Times New Roman"/>
        </w:rPr>
        <w:t>We are not to be left here to our own devices</w:t>
      </w:r>
      <w:r w:rsidR="009B2024">
        <w:rPr>
          <w:rFonts w:cs="Times New Roman"/>
        </w:rPr>
        <w:t xml:space="preserve">.  </w:t>
      </w:r>
      <w:r w:rsidRPr="00C93965">
        <w:rPr>
          <w:rFonts w:cs="Times New Roman"/>
        </w:rPr>
        <w:t>We are not here to do what we think best</w:t>
      </w:r>
      <w:r w:rsidR="009B2024">
        <w:rPr>
          <w:rFonts w:cs="Times New Roman"/>
        </w:rPr>
        <w:t xml:space="preserve">.  </w:t>
      </w:r>
      <w:r w:rsidRPr="00C93965">
        <w:rPr>
          <w:rFonts w:cs="Times New Roman"/>
        </w:rPr>
        <w:t xml:space="preserve">We had in the reading, </w:t>
      </w:r>
      <w:r w:rsidR="004F26F1">
        <w:rPr>
          <w:rFonts w:cs="Times New Roman"/>
        </w:rPr>
        <w:t>“</w:t>
      </w:r>
      <w:r w:rsidRPr="00C93965">
        <w:rPr>
          <w:rFonts w:cs="Times New Roman"/>
        </w:rPr>
        <w:t>He that has my commandments and keeps them, he it is that loves me</w:t>
      </w:r>
      <w:r w:rsidR="004F26F1">
        <w:rPr>
          <w:rFonts w:cs="Times New Roman"/>
        </w:rPr>
        <w:t>”</w:t>
      </w:r>
      <w:r w:rsidR="009B2024">
        <w:rPr>
          <w:rFonts w:cs="Times New Roman"/>
        </w:rPr>
        <w:t xml:space="preserve">.  </w:t>
      </w:r>
      <w:r w:rsidR="004F26F1">
        <w:rPr>
          <w:rFonts w:cs="Times New Roman"/>
        </w:rPr>
        <w:t>“</w:t>
      </w:r>
      <w:r w:rsidRPr="00C93965">
        <w:rPr>
          <w:rFonts w:cs="Times New Roman"/>
        </w:rPr>
        <w:t>If any one love me, he will keep my word</w:t>
      </w:r>
      <w:r w:rsidR="004F26F1">
        <w:rPr>
          <w:rFonts w:cs="Times New Roman"/>
        </w:rPr>
        <w:t>”</w:t>
      </w:r>
      <w:r w:rsidRPr="00C93965">
        <w:rPr>
          <w:rFonts w:cs="Times New Roman"/>
        </w:rPr>
        <w:t>, John 14: 21, 23</w:t>
      </w:r>
      <w:r w:rsidR="009B2024">
        <w:rPr>
          <w:rFonts w:cs="Times New Roman"/>
        </w:rPr>
        <w:t xml:space="preserve">.  </w:t>
      </w:r>
      <w:r w:rsidRPr="00C93965">
        <w:rPr>
          <w:rFonts w:cs="Times New Roman"/>
        </w:rPr>
        <w:t>It is a question of having the commandment and keeping it, and keeping His word.</w:t>
      </w:r>
    </w:p>
    <w:p w14:paraId="38EBD00F" w14:textId="4C537255" w:rsidR="00C93965" w:rsidRPr="00C93965" w:rsidRDefault="00C93965" w:rsidP="00C93965">
      <w:pPr>
        <w:spacing w:before="120" w:after="0" w:line="240" w:lineRule="auto"/>
        <w:ind w:firstLine="720"/>
        <w:jc w:val="both"/>
        <w:rPr>
          <w:rFonts w:cs="Times New Roman"/>
        </w:rPr>
      </w:pPr>
      <w:r w:rsidRPr="00C93965">
        <w:rPr>
          <w:rFonts w:cs="Times New Roman"/>
        </w:rPr>
        <w:t>Come under charge, accept responsibility, and be committed for the glory and pleasure of our Lord Jesus Christ</w:t>
      </w:r>
      <w:r w:rsidR="009B2024">
        <w:rPr>
          <w:rFonts w:cs="Times New Roman"/>
        </w:rPr>
        <w:t xml:space="preserve">.  </w:t>
      </w:r>
      <w:r w:rsidRPr="00C93965">
        <w:rPr>
          <w:rFonts w:cs="Times New Roman"/>
        </w:rPr>
        <w:t xml:space="preserve">May it be so on the part of everyone, for His </w:t>
      </w:r>
      <w:r w:rsidR="00D10D9D">
        <w:rPr>
          <w:rFonts w:cs="Times New Roman"/>
        </w:rPr>
        <w:t>N</w:t>
      </w:r>
      <w:r w:rsidRPr="00C93965">
        <w:rPr>
          <w:rFonts w:cs="Times New Roman"/>
        </w:rPr>
        <w:t>ame</w:t>
      </w:r>
      <w:r w:rsidR="004F26F1">
        <w:rPr>
          <w:rFonts w:cs="Times New Roman"/>
        </w:rPr>
        <w:t>’</w:t>
      </w:r>
      <w:r w:rsidRPr="00C93965">
        <w:rPr>
          <w:rFonts w:cs="Times New Roman"/>
        </w:rPr>
        <w:t>s sake.</w:t>
      </w:r>
    </w:p>
    <w:p w14:paraId="1D6BDC91" w14:textId="77777777" w:rsidR="00C93965" w:rsidRDefault="00C93965" w:rsidP="00C93965">
      <w:pPr>
        <w:spacing w:before="120" w:after="0" w:line="240" w:lineRule="auto"/>
        <w:jc w:val="both"/>
        <w:rPr>
          <w:rFonts w:cs="Times New Roman"/>
          <w:b/>
          <w:bCs/>
        </w:rPr>
      </w:pPr>
    </w:p>
    <w:p w14:paraId="0706F455" w14:textId="6472A68A" w:rsidR="00C93965" w:rsidRPr="00C93965" w:rsidRDefault="00C93965" w:rsidP="00C93965">
      <w:pPr>
        <w:spacing w:before="120" w:after="0" w:line="240" w:lineRule="auto"/>
        <w:jc w:val="both"/>
        <w:rPr>
          <w:rFonts w:cs="Times New Roman"/>
          <w:b/>
          <w:bCs/>
        </w:rPr>
      </w:pPr>
      <w:r w:rsidRPr="00C93965">
        <w:rPr>
          <w:rFonts w:cs="Times New Roman"/>
          <w:b/>
          <w:bCs/>
        </w:rPr>
        <w:t xml:space="preserve">PETERHEAD </w:t>
      </w:r>
    </w:p>
    <w:p w14:paraId="2A6D2B62" w14:textId="4133B564" w:rsidR="003D150A" w:rsidRDefault="00C93965" w:rsidP="00C93965">
      <w:pPr>
        <w:spacing w:before="120" w:after="0" w:line="240" w:lineRule="auto"/>
        <w:jc w:val="both"/>
        <w:rPr>
          <w:rFonts w:cs="Times New Roman"/>
          <w:b/>
          <w:bCs/>
        </w:rPr>
      </w:pPr>
      <w:r w:rsidRPr="00C93965">
        <w:rPr>
          <w:rFonts w:cs="Times New Roman"/>
          <w:b/>
          <w:bCs/>
        </w:rPr>
        <w:t>20</w:t>
      </w:r>
      <w:r w:rsidRPr="00133537">
        <w:rPr>
          <w:rFonts w:cs="Times New Roman"/>
          <w:b/>
          <w:bCs/>
          <w:vertAlign w:val="superscript"/>
        </w:rPr>
        <w:t>th</w:t>
      </w:r>
      <w:r w:rsidRPr="00C93965">
        <w:rPr>
          <w:rFonts w:cs="Times New Roman"/>
          <w:b/>
          <w:bCs/>
        </w:rPr>
        <w:t xml:space="preserve"> December 1975</w:t>
      </w:r>
    </w:p>
    <w:p w14:paraId="7E92E546" w14:textId="60A0BD02" w:rsidR="00C93965" w:rsidRDefault="00C93965" w:rsidP="00C93965">
      <w:pPr>
        <w:spacing w:before="120" w:after="0" w:line="240" w:lineRule="auto"/>
        <w:jc w:val="center"/>
        <w:rPr>
          <w:rFonts w:cs="Times New Roman"/>
          <w:bCs/>
          <w:szCs w:val="24"/>
        </w:rPr>
      </w:pPr>
      <w:r w:rsidRPr="00FD428C">
        <w:rPr>
          <w:rFonts w:cs="Times New Roman"/>
          <w:bCs/>
          <w:szCs w:val="24"/>
        </w:rPr>
        <w:t>_____________________</w:t>
      </w:r>
    </w:p>
    <w:p w14:paraId="117FEF1D" w14:textId="0F58093E" w:rsidR="00542844" w:rsidRDefault="00542844">
      <w:pPr>
        <w:rPr>
          <w:rFonts w:cs="Times New Roman"/>
          <w:bCs/>
          <w:szCs w:val="24"/>
        </w:rPr>
      </w:pPr>
      <w:r>
        <w:rPr>
          <w:rFonts w:cs="Times New Roman"/>
          <w:bCs/>
          <w:szCs w:val="24"/>
        </w:rPr>
        <w:br w:type="page"/>
      </w:r>
    </w:p>
    <w:p w14:paraId="504FCC69" w14:textId="66E5DDE5" w:rsidR="00542844" w:rsidRPr="00542844" w:rsidRDefault="00542844" w:rsidP="00542844">
      <w:pPr>
        <w:pStyle w:val="Heading1"/>
      </w:pPr>
      <w:bookmarkStart w:id="33" w:name="_Toc26879112"/>
      <w:bookmarkStart w:id="34" w:name="_Toc35685467"/>
      <w:r w:rsidRPr="00542844">
        <w:lastRenderedPageBreak/>
        <w:t>EATING</w:t>
      </w:r>
      <w:bookmarkEnd w:id="33"/>
      <w:bookmarkEnd w:id="34"/>
    </w:p>
    <w:p w14:paraId="578B148E" w14:textId="4951021A" w:rsidR="00542844" w:rsidRPr="00526091" w:rsidRDefault="00542844" w:rsidP="00542844">
      <w:pPr>
        <w:spacing w:before="120" w:after="0" w:line="240" w:lineRule="auto"/>
        <w:jc w:val="both"/>
        <w:rPr>
          <w:rFonts w:cs="Times New Roman"/>
          <w:b/>
        </w:rPr>
      </w:pPr>
      <w:r w:rsidRPr="00526091">
        <w:rPr>
          <w:rFonts w:cs="Times New Roman"/>
          <w:b/>
        </w:rPr>
        <w:t>John 6: 53</w:t>
      </w:r>
      <w:r w:rsidR="00CE7D0F" w:rsidRPr="00526091">
        <w:rPr>
          <w:rFonts w:cs="Times New Roman"/>
          <w:b/>
        </w:rPr>
        <w:t>-</w:t>
      </w:r>
      <w:r w:rsidRPr="00526091">
        <w:rPr>
          <w:rFonts w:cs="Times New Roman"/>
          <w:b/>
        </w:rPr>
        <w:t>63</w:t>
      </w:r>
    </w:p>
    <w:p w14:paraId="42A1524E" w14:textId="4731B2FF" w:rsidR="00542844" w:rsidRPr="00526091" w:rsidRDefault="00542844" w:rsidP="00542844">
      <w:pPr>
        <w:spacing w:after="0" w:line="240" w:lineRule="auto"/>
        <w:jc w:val="both"/>
        <w:rPr>
          <w:rFonts w:cs="Times New Roman"/>
          <w:b/>
        </w:rPr>
      </w:pPr>
      <w:r w:rsidRPr="00526091">
        <w:rPr>
          <w:rFonts w:cs="Times New Roman"/>
          <w:b/>
        </w:rPr>
        <w:t>Exodus 12: 5</w:t>
      </w:r>
      <w:r w:rsidR="00CE7D0F" w:rsidRPr="00526091">
        <w:rPr>
          <w:rFonts w:cs="Times New Roman"/>
          <w:b/>
        </w:rPr>
        <w:t>-</w:t>
      </w:r>
      <w:r w:rsidRPr="00526091">
        <w:rPr>
          <w:rFonts w:cs="Times New Roman"/>
          <w:b/>
        </w:rPr>
        <w:t>9</w:t>
      </w:r>
    </w:p>
    <w:p w14:paraId="5D101813" w14:textId="75F6466E" w:rsidR="00542844" w:rsidRPr="00526091" w:rsidRDefault="00542844" w:rsidP="00542844">
      <w:pPr>
        <w:spacing w:after="0" w:line="240" w:lineRule="auto"/>
        <w:jc w:val="both"/>
        <w:rPr>
          <w:rFonts w:cs="Times New Roman"/>
          <w:b/>
        </w:rPr>
      </w:pPr>
      <w:r w:rsidRPr="00526091">
        <w:rPr>
          <w:rFonts w:cs="Times New Roman"/>
          <w:b/>
        </w:rPr>
        <w:t>Leviticus 10: 16</w:t>
      </w:r>
      <w:r w:rsidR="00CE7D0F" w:rsidRPr="00526091">
        <w:rPr>
          <w:rFonts w:cs="Times New Roman"/>
          <w:b/>
        </w:rPr>
        <w:t>-</w:t>
      </w:r>
      <w:r w:rsidRPr="00526091">
        <w:rPr>
          <w:rFonts w:cs="Times New Roman"/>
          <w:b/>
        </w:rPr>
        <w:t>20</w:t>
      </w:r>
    </w:p>
    <w:p w14:paraId="3AA06E0A" w14:textId="003F5374" w:rsidR="00542844" w:rsidRPr="00542844" w:rsidRDefault="00542844" w:rsidP="00542844">
      <w:pPr>
        <w:spacing w:before="120" w:after="0" w:line="240" w:lineRule="auto"/>
        <w:ind w:firstLine="720"/>
        <w:jc w:val="both"/>
        <w:rPr>
          <w:rFonts w:cs="Times New Roman"/>
        </w:rPr>
      </w:pPr>
      <w:r w:rsidRPr="00542844">
        <w:rPr>
          <w:rFonts w:cs="Times New Roman"/>
        </w:rPr>
        <w:t>These scriptures might help us to consider the great and important subject of eating</w:t>
      </w:r>
      <w:r w:rsidR="009B2024">
        <w:rPr>
          <w:rFonts w:cs="Times New Roman"/>
        </w:rPr>
        <w:t xml:space="preserve">.  </w:t>
      </w:r>
      <w:r w:rsidRPr="00542844">
        <w:rPr>
          <w:rFonts w:cs="Times New Roman"/>
        </w:rPr>
        <w:t>I desire to speak not only of food but of eating certain food</w:t>
      </w:r>
      <w:r w:rsidR="009B2024">
        <w:rPr>
          <w:rFonts w:cs="Times New Roman"/>
        </w:rPr>
        <w:t xml:space="preserve">.  </w:t>
      </w:r>
      <w:r w:rsidRPr="00542844">
        <w:rPr>
          <w:rFonts w:cs="Times New Roman"/>
        </w:rPr>
        <w:t>Every kind of food that is needed for the believer down here is available, but the question is whether we eat the food available to us</w:t>
      </w:r>
      <w:r w:rsidR="009B2024">
        <w:rPr>
          <w:rFonts w:cs="Times New Roman"/>
        </w:rPr>
        <w:t xml:space="preserve">.  </w:t>
      </w:r>
      <w:r w:rsidRPr="00542844">
        <w:rPr>
          <w:rFonts w:cs="Times New Roman"/>
        </w:rPr>
        <w:t xml:space="preserve">No matter how large a spread anyone may have on the dining table, it will do no one </w:t>
      </w:r>
      <w:r w:rsidR="00D17F72" w:rsidRPr="00542844">
        <w:rPr>
          <w:rFonts w:cs="Times New Roman"/>
        </w:rPr>
        <w:t>any good</w:t>
      </w:r>
      <w:r w:rsidRPr="00542844">
        <w:rPr>
          <w:rFonts w:cs="Times New Roman"/>
        </w:rPr>
        <w:t xml:space="preserve"> unless it is eaten</w:t>
      </w:r>
      <w:r w:rsidR="009B2024">
        <w:rPr>
          <w:rFonts w:cs="Times New Roman"/>
        </w:rPr>
        <w:t xml:space="preserve">.  </w:t>
      </w:r>
      <w:r w:rsidRPr="00542844">
        <w:rPr>
          <w:rFonts w:cs="Times New Roman"/>
        </w:rPr>
        <w:t>Eating is the responsibility of the person who is to be maintained in life, and where the constitution is normal the other processes are automatic</w:t>
      </w:r>
      <w:r w:rsidR="009B2024">
        <w:rPr>
          <w:rFonts w:cs="Times New Roman"/>
        </w:rPr>
        <w:t xml:space="preserve">.  </w:t>
      </w:r>
      <w:r w:rsidRPr="00542844">
        <w:rPr>
          <w:rFonts w:cs="Times New Roman"/>
        </w:rPr>
        <w:t>But eating is of all importance.</w:t>
      </w:r>
    </w:p>
    <w:p w14:paraId="076AFE9C" w14:textId="1873B8B4" w:rsidR="00542844" w:rsidRPr="00542844" w:rsidRDefault="00542844" w:rsidP="00542844">
      <w:pPr>
        <w:spacing w:before="120" w:after="0" w:line="240" w:lineRule="auto"/>
        <w:ind w:firstLine="720"/>
        <w:jc w:val="both"/>
        <w:rPr>
          <w:rFonts w:cs="Times New Roman"/>
        </w:rPr>
      </w:pPr>
      <w:r w:rsidRPr="00542844">
        <w:rPr>
          <w:rFonts w:cs="Times New Roman"/>
        </w:rPr>
        <w:t>John 6 begins with the feeding of the five thousand</w:t>
      </w:r>
      <w:r w:rsidR="009B2024">
        <w:rPr>
          <w:rFonts w:cs="Times New Roman"/>
        </w:rPr>
        <w:t xml:space="preserve">.  </w:t>
      </w:r>
      <w:r w:rsidRPr="00542844">
        <w:rPr>
          <w:rFonts w:cs="Times New Roman"/>
        </w:rPr>
        <w:t>The Lord is able to give food to the crowd; He is able for numbers</w:t>
      </w:r>
      <w:r w:rsidR="009B2024">
        <w:rPr>
          <w:rFonts w:cs="Times New Roman"/>
        </w:rPr>
        <w:t xml:space="preserve">.  </w:t>
      </w:r>
      <w:r w:rsidRPr="00542844">
        <w:rPr>
          <w:rFonts w:cs="Times New Roman"/>
        </w:rPr>
        <w:t>This sign introduces the Lord</w:t>
      </w:r>
      <w:r w:rsidR="004F26F1">
        <w:rPr>
          <w:rFonts w:cs="Times New Roman"/>
        </w:rPr>
        <w:t>’</w:t>
      </w:r>
      <w:r w:rsidRPr="00542844">
        <w:rPr>
          <w:rFonts w:cs="Times New Roman"/>
        </w:rPr>
        <w:t>s teaching</w:t>
      </w:r>
      <w:r w:rsidR="009B2024">
        <w:rPr>
          <w:rFonts w:cs="Times New Roman"/>
        </w:rPr>
        <w:t xml:space="preserve">.  </w:t>
      </w:r>
      <w:r w:rsidRPr="00542844">
        <w:rPr>
          <w:rFonts w:cs="Times New Roman"/>
        </w:rPr>
        <w:t>John does not write his gospel as a history; he writes to present the Lord</w:t>
      </w:r>
      <w:r w:rsidR="004F26F1">
        <w:rPr>
          <w:rFonts w:cs="Times New Roman"/>
        </w:rPr>
        <w:t>’</w:t>
      </w:r>
      <w:r w:rsidRPr="00542844">
        <w:rPr>
          <w:rFonts w:cs="Times New Roman"/>
        </w:rPr>
        <w:t>s teaching</w:t>
      </w:r>
      <w:r w:rsidR="009B2024">
        <w:rPr>
          <w:rFonts w:cs="Times New Roman"/>
        </w:rPr>
        <w:t xml:space="preserve">.  </w:t>
      </w:r>
      <w:r w:rsidRPr="00542844">
        <w:rPr>
          <w:rFonts w:cs="Times New Roman"/>
        </w:rPr>
        <w:t xml:space="preserve">The Lord speaks about Himself in verse 33, </w:t>
      </w:r>
      <w:r w:rsidR="004F26F1">
        <w:rPr>
          <w:rFonts w:cs="Times New Roman"/>
        </w:rPr>
        <w:t>“</w:t>
      </w:r>
      <w:r w:rsidRPr="00542844">
        <w:rPr>
          <w:rFonts w:cs="Times New Roman"/>
        </w:rPr>
        <w:t>The bread of God is he who comes down out of heaven and gives life to the world</w:t>
      </w:r>
      <w:r w:rsidR="004F26F1">
        <w:rPr>
          <w:rFonts w:cs="Times New Roman"/>
        </w:rPr>
        <w:t>”</w:t>
      </w:r>
      <w:r w:rsidR="009B2024">
        <w:rPr>
          <w:rFonts w:cs="Times New Roman"/>
        </w:rPr>
        <w:t xml:space="preserve">.  </w:t>
      </w:r>
      <w:r w:rsidRPr="00542844">
        <w:rPr>
          <w:rFonts w:cs="Times New Roman"/>
        </w:rPr>
        <w:t>There could be no life in this world apart from the</w:t>
      </w:r>
      <w:r>
        <w:rPr>
          <w:rFonts w:cs="Times New Roman"/>
        </w:rPr>
        <w:t xml:space="preserve"> </w:t>
      </w:r>
      <w:r w:rsidRPr="00542844">
        <w:rPr>
          <w:rFonts w:cs="Times New Roman"/>
        </w:rPr>
        <w:t>coming down of the Lord Jesus into manhood, into the condition of blood and flesh</w:t>
      </w:r>
      <w:r w:rsidR="009B2024">
        <w:rPr>
          <w:rFonts w:cs="Times New Roman"/>
        </w:rPr>
        <w:t xml:space="preserve">.  </w:t>
      </w:r>
      <w:r w:rsidRPr="00542844">
        <w:rPr>
          <w:rFonts w:cs="Times New Roman"/>
        </w:rPr>
        <w:t>There is no life apart from that</w:t>
      </w:r>
      <w:r w:rsidR="009B2024">
        <w:rPr>
          <w:rFonts w:cs="Times New Roman"/>
        </w:rPr>
        <w:t xml:space="preserve">.  </w:t>
      </w:r>
      <w:r w:rsidRPr="00542844">
        <w:rPr>
          <w:rFonts w:cs="Times New Roman"/>
        </w:rPr>
        <w:t>It is the attitude, the grace, of coming down out of heaven</w:t>
      </w:r>
      <w:r w:rsidR="009B2024">
        <w:rPr>
          <w:rFonts w:cs="Times New Roman"/>
        </w:rPr>
        <w:t xml:space="preserve">.  </w:t>
      </w:r>
      <w:r w:rsidRPr="00542844">
        <w:rPr>
          <w:rFonts w:cs="Times New Roman"/>
        </w:rPr>
        <w:t>Think of the manhood of Jesus, dear brethren</w:t>
      </w:r>
      <w:r w:rsidR="009B2024">
        <w:rPr>
          <w:rFonts w:cs="Times New Roman"/>
        </w:rPr>
        <w:t xml:space="preserve">.  </w:t>
      </w:r>
      <w:r w:rsidRPr="00542844">
        <w:rPr>
          <w:rFonts w:cs="Times New Roman"/>
        </w:rPr>
        <w:t>How wonderful it is</w:t>
      </w:r>
      <w:r w:rsidR="003C3CAD">
        <w:rPr>
          <w:rFonts w:cs="Times New Roman"/>
        </w:rPr>
        <w:t xml:space="preserve">!  </w:t>
      </w:r>
      <w:r w:rsidRPr="00542844">
        <w:rPr>
          <w:rFonts w:cs="Times New Roman"/>
        </w:rPr>
        <w:t>He is a Man of another order</w:t>
      </w:r>
      <w:r w:rsidR="009B2024">
        <w:rPr>
          <w:rFonts w:cs="Times New Roman"/>
        </w:rPr>
        <w:t xml:space="preserve">.  </w:t>
      </w:r>
      <w:r w:rsidRPr="00542844">
        <w:rPr>
          <w:rFonts w:cs="Times New Roman"/>
        </w:rPr>
        <w:t>He is a real Man, but He is not of Adam</w:t>
      </w:r>
      <w:r w:rsidR="004F26F1">
        <w:rPr>
          <w:rFonts w:cs="Times New Roman"/>
        </w:rPr>
        <w:t>’</w:t>
      </w:r>
      <w:r w:rsidRPr="00542844">
        <w:rPr>
          <w:rFonts w:cs="Times New Roman"/>
        </w:rPr>
        <w:t>s fallen race</w:t>
      </w:r>
      <w:r w:rsidR="009B2024">
        <w:rPr>
          <w:rFonts w:cs="Times New Roman"/>
        </w:rPr>
        <w:t xml:space="preserve">.  </w:t>
      </w:r>
      <w:r w:rsidRPr="00542844">
        <w:rPr>
          <w:rFonts w:cs="Times New Roman"/>
        </w:rPr>
        <w:t>He came down out of heaven, His manhood is real and yet of entirely another order</w:t>
      </w:r>
      <w:r w:rsidR="009B2024">
        <w:rPr>
          <w:rFonts w:cs="Times New Roman"/>
        </w:rPr>
        <w:t xml:space="preserve">.  </w:t>
      </w:r>
      <w:r w:rsidRPr="00542844">
        <w:rPr>
          <w:rFonts w:cs="Times New Roman"/>
        </w:rPr>
        <w:t xml:space="preserve">He came into the condition in which we are, as we read this afternoon, </w:t>
      </w:r>
      <w:r w:rsidR="004F26F1">
        <w:rPr>
          <w:rFonts w:cs="Times New Roman"/>
        </w:rPr>
        <w:t>“</w:t>
      </w:r>
      <w:r w:rsidRPr="00542844">
        <w:rPr>
          <w:rFonts w:cs="Times New Roman"/>
        </w:rPr>
        <w:t>Since therefore the children partake of blood and flesh, he also, in like manner, took part in the same</w:t>
      </w:r>
      <w:r w:rsidR="004F26F1">
        <w:rPr>
          <w:rFonts w:cs="Times New Roman"/>
        </w:rPr>
        <w:t>”</w:t>
      </w:r>
      <w:r w:rsidRPr="00542844">
        <w:rPr>
          <w:rFonts w:cs="Times New Roman"/>
        </w:rPr>
        <w:t xml:space="preserve">, </w:t>
      </w:r>
      <w:r w:rsidR="00CE7D0F">
        <w:rPr>
          <w:rFonts w:cs="Times New Roman"/>
        </w:rPr>
        <w:t>Heb</w:t>
      </w:r>
      <w:r w:rsidRPr="00542844">
        <w:rPr>
          <w:rFonts w:cs="Times New Roman"/>
        </w:rPr>
        <w:t xml:space="preserve"> 2: 14</w:t>
      </w:r>
      <w:r w:rsidR="009B2024">
        <w:rPr>
          <w:rFonts w:cs="Times New Roman"/>
        </w:rPr>
        <w:t xml:space="preserve">.  </w:t>
      </w:r>
      <w:r w:rsidRPr="00542844">
        <w:rPr>
          <w:rFonts w:cs="Times New Roman"/>
        </w:rPr>
        <w:t>We have flesh and blood condition as our common lot; He took part in it, coming from heaven</w:t>
      </w:r>
      <w:r w:rsidR="009B2024">
        <w:rPr>
          <w:rFonts w:cs="Times New Roman"/>
        </w:rPr>
        <w:t xml:space="preserve">.  </w:t>
      </w:r>
      <w:r w:rsidRPr="00542844">
        <w:rPr>
          <w:rFonts w:cs="Times New Roman"/>
        </w:rPr>
        <w:t>We sang about Him making Himself of no reputation</w:t>
      </w:r>
      <w:r w:rsidR="009B2024">
        <w:rPr>
          <w:rFonts w:cs="Times New Roman"/>
        </w:rPr>
        <w:t xml:space="preserve">.  </w:t>
      </w:r>
      <w:r w:rsidRPr="00542844">
        <w:rPr>
          <w:rFonts w:cs="Times New Roman"/>
        </w:rPr>
        <w:t xml:space="preserve">Paul tells us in Philippians 2: 7 that He </w:t>
      </w:r>
      <w:r w:rsidR="004F26F1">
        <w:rPr>
          <w:rFonts w:cs="Times New Roman"/>
        </w:rPr>
        <w:t>“</w:t>
      </w:r>
      <w:r w:rsidRPr="00542844">
        <w:rPr>
          <w:rFonts w:cs="Times New Roman"/>
        </w:rPr>
        <w:t>emptied himself</w:t>
      </w:r>
      <w:r w:rsidR="004F26F1">
        <w:rPr>
          <w:rFonts w:cs="Times New Roman"/>
        </w:rPr>
        <w:t>”</w:t>
      </w:r>
      <w:r w:rsidR="009B2024">
        <w:rPr>
          <w:rFonts w:cs="Times New Roman"/>
        </w:rPr>
        <w:t xml:space="preserve">.  </w:t>
      </w:r>
      <w:r w:rsidRPr="00542844">
        <w:rPr>
          <w:rFonts w:cs="Times New Roman"/>
        </w:rPr>
        <w:t xml:space="preserve">It is this </w:t>
      </w:r>
      <w:r w:rsidR="004F26F1">
        <w:rPr>
          <w:rFonts w:cs="Times New Roman"/>
        </w:rPr>
        <w:t>‘</w:t>
      </w:r>
      <w:r w:rsidRPr="00542844">
        <w:rPr>
          <w:rFonts w:cs="Times New Roman"/>
        </w:rPr>
        <w:t>coming down</w:t>
      </w:r>
      <w:r w:rsidR="004F26F1">
        <w:rPr>
          <w:rFonts w:cs="Times New Roman"/>
        </w:rPr>
        <w:t>’</w:t>
      </w:r>
      <w:r w:rsidRPr="00542844">
        <w:rPr>
          <w:rFonts w:cs="Times New Roman"/>
        </w:rPr>
        <w:t xml:space="preserve"> attitude, Paul writes to the Philippians, </w:t>
      </w:r>
      <w:r w:rsidR="004F26F1">
        <w:rPr>
          <w:rFonts w:cs="Times New Roman"/>
        </w:rPr>
        <w:t>“</w:t>
      </w:r>
      <w:r w:rsidRPr="00542844">
        <w:rPr>
          <w:rFonts w:cs="Times New Roman"/>
        </w:rPr>
        <w:t>Let this mind be in you which was also in Christ Jesus; who, subsisting in the form of God, did not esteem it an object of rapine to be on an equality with God; but emptied himself</w:t>
      </w:r>
      <w:r w:rsidR="004F26F1">
        <w:rPr>
          <w:rFonts w:cs="Times New Roman"/>
        </w:rPr>
        <w:t>”</w:t>
      </w:r>
      <w:r w:rsidRPr="00542844">
        <w:rPr>
          <w:rFonts w:cs="Times New Roman"/>
        </w:rPr>
        <w:t xml:space="preserve">, </w:t>
      </w:r>
      <w:r w:rsidR="00CE7D0F">
        <w:rPr>
          <w:rFonts w:cs="Times New Roman"/>
        </w:rPr>
        <w:t>Phil</w:t>
      </w:r>
      <w:r w:rsidRPr="00542844">
        <w:rPr>
          <w:rFonts w:cs="Times New Roman"/>
        </w:rPr>
        <w:t xml:space="preserve"> 2: 5</w:t>
      </w:r>
      <w:r w:rsidR="00CE7D0F">
        <w:rPr>
          <w:rFonts w:cs="Times New Roman"/>
        </w:rPr>
        <w:t>-</w:t>
      </w:r>
      <w:r w:rsidRPr="00542844">
        <w:rPr>
          <w:rFonts w:cs="Times New Roman"/>
        </w:rPr>
        <w:t>7</w:t>
      </w:r>
      <w:r w:rsidR="009B2024">
        <w:rPr>
          <w:rFonts w:cs="Times New Roman"/>
        </w:rPr>
        <w:t xml:space="preserve">.  </w:t>
      </w:r>
      <w:r w:rsidRPr="00542844">
        <w:rPr>
          <w:rFonts w:cs="Times New Roman"/>
        </w:rPr>
        <w:t>Who could explain what that means</w:t>
      </w:r>
      <w:r w:rsidR="003C3CAD">
        <w:rPr>
          <w:rFonts w:cs="Times New Roman"/>
        </w:rPr>
        <w:t xml:space="preserve">?  </w:t>
      </w:r>
      <w:r w:rsidRPr="00542844">
        <w:rPr>
          <w:rFonts w:cs="Times New Roman"/>
        </w:rPr>
        <w:t>He emptied Himself</w:t>
      </w:r>
      <w:r w:rsidR="009B2024">
        <w:rPr>
          <w:rFonts w:cs="Times New Roman"/>
        </w:rPr>
        <w:t xml:space="preserve">.  </w:t>
      </w:r>
      <w:r w:rsidRPr="00542844">
        <w:rPr>
          <w:rFonts w:cs="Times New Roman"/>
        </w:rPr>
        <w:t>He divested Himself of the rightful dignity that belonged to Him, to come into a condition of blood and flesh</w:t>
      </w:r>
      <w:r w:rsidR="009B2024">
        <w:rPr>
          <w:rFonts w:cs="Times New Roman"/>
        </w:rPr>
        <w:t xml:space="preserve">.  </w:t>
      </w:r>
      <w:r w:rsidRPr="00542844">
        <w:rPr>
          <w:rFonts w:cs="Times New Roman"/>
        </w:rPr>
        <w:t>What a stoop that was</w:t>
      </w:r>
      <w:r w:rsidR="003C3CAD">
        <w:rPr>
          <w:rFonts w:cs="Times New Roman"/>
        </w:rPr>
        <w:t xml:space="preserve">!  </w:t>
      </w:r>
      <w:r w:rsidR="004F26F1">
        <w:rPr>
          <w:rFonts w:cs="Times New Roman"/>
        </w:rPr>
        <w:t>“</w:t>
      </w:r>
      <w:r w:rsidRPr="00542844">
        <w:rPr>
          <w:rFonts w:cs="Times New Roman"/>
        </w:rPr>
        <w:t xml:space="preserve">The bread of God is he who comes down out of heaven </w:t>
      </w:r>
      <w:r w:rsidRPr="00542844">
        <w:rPr>
          <w:rFonts w:cs="Times New Roman"/>
        </w:rPr>
        <w:lastRenderedPageBreak/>
        <w:t>and gives life to the world</w:t>
      </w:r>
      <w:r w:rsidR="004F26F1">
        <w:rPr>
          <w:rFonts w:cs="Times New Roman"/>
        </w:rPr>
        <w:t>”</w:t>
      </w:r>
      <w:r w:rsidR="009B2024">
        <w:rPr>
          <w:rFonts w:cs="Times New Roman"/>
        </w:rPr>
        <w:t xml:space="preserve">.  </w:t>
      </w:r>
      <w:r w:rsidRPr="00542844">
        <w:rPr>
          <w:rFonts w:cs="Times New Roman"/>
        </w:rPr>
        <w:t xml:space="preserve">Then He says, </w:t>
      </w:r>
      <w:r w:rsidR="004F26F1">
        <w:rPr>
          <w:rFonts w:cs="Times New Roman"/>
        </w:rPr>
        <w:t>“</w:t>
      </w:r>
      <w:r w:rsidRPr="00542844">
        <w:rPr>
          <w:rFonts w:cs="Times New Roman"/>
        </w:rPr>
        <w:t>I am come down from heaven, not that I should do my will, but the will of him that has sent me</w:t>
      </w:r>
      <w:r w:rsidR="004F26F1">
        <w:rPr>
          <w:rFonts w:cs="Times New Roman"/>
        </w:rPr>
        <w:t>”</w:t>
      </w:r>
      <w:r w:rsidRPr="00542844">
        <w:rPr>
          <w:rFonts w:cs="Times New Roman"/>
        </w:rPr>
        <w:t>, John 6: 38.</w:t>
      </w:r>
    </w:p>
    <w:p w14:paraId="3A90B019" w14:textId="271E16DB" w:rsidR="00542844" w:rsidRDefault="00542844" w:rsidP="00542844">
      <w:pPr>
        <w:spacing w:before="120" w:after="0" w:line="240" w:lineRule="auto"/>
        <w:ind w:firstLine="720"/>
        <w:jc w:val="both"/>
        <w:rPr>
          <w:rFonts w:cs="Times New Roman"/>
        </w:rPr>
      </w:pPr>
      <w:r w:rsidRPr="00542844">
        <w:rPr>
          <w:rFonts w:cs="Times New Roman"/>
        </w:rPr>
        <w:t xml:space="preserve">We began to read where the Lord says, </w:t>
      </w:r>
      <w:r w:rsidR="004F26F1">
        <w:rPr>
          <w:rFonts w:cs="Times New Roman"/>
        </w:rPr>
        <w:t>“</w:t>
      </w:r>
      <w:r w:rsidRPr="00542844">
        <w:rPr>
          <w:rFonts w:cs="Times New Roman"/>
        </w:rPr>
        <w:t>Unless ye shall have eaten the flesh of the Son of man, and drunk his blood, ye have no life in yourselves</w:t>
      </w:r>
      <w:r w:rsidR="004F26F1">
        <w:rPr>
          <w:rFonts w:cs="Times New Roman"/>
        </w:rPr>
        <w:t>”</w:t>
      </w:r>
      <w:r w:rsidR="009B2024">
        <w:rPr>
          <w:rFonts w:cs="Times New Roman"/>
        </w:rPr>
        <w:t xml:space="preserve">.  </w:t>
      </w:r>
      <w:r w:rsidRPr="00542844">
        <w:rPr>
          <w:rFonts w:cs="Times New Roman"/>
        </w:rPr>
        <w:t xml:space="preserve">The obligation is put on the believer, </w:t>
      </w:r>
      <w:r w:rsidR="004F26F1">
        <w:rPr>
          <w:rFonts w:cs="Times New Roman"/>
        </w:rPr>
        <w:t>“</w:t>
      </w:r>
      <w:r w:rsidRPr="00542844">
        <w:rPr>
          <w:rFonts w:cs="Times New Roman"/>
        </w:rPr>
        <w:t>Unless ye shall have eaten</w:t>
      </w:r>
      <w:r w:rsidR="004F26F1">
        <w:rPr>
          <w:rFonts w:cs="Times New Roman"/>
        </w:rPr>
        <w:t>”</w:t>
      </w:r>
      <w:r w:rsidR="009B2024">
        <w:rPr>
          <w:rFonts w:cs="Times New Roman"/>
        </w:rPr>
        <w:t xml:space="preserve">.  </w:t>
      </w:r>
      <w:r w:rsidRPr="00542844">
        <w:rPr>
          <w:rFonts w:cs="Times New Roman"/>
        </w:rPr>
        <w:t>All that came into expression in the Lord Jesus in His perfection of life in blood and flesh here becomes available in His death</w:t>
      </w:r>
      <w:r w:rsidR="009B2024">
        <w:rPr>
          <w:rFonts w:cs="Times New Roman"/>
        </w:rPr>
        <w:t xml:space="preserve">.  </w:t>
      </w:r>
      <w:r w:rsidRPr="00542844">
        <w:rPr>
          <w:rFonts w:cs="Times New Roman"/>
        </w:rPr>
        <w:t>In the sacrifices of old the animal had to be without</w:t>
      </w:r>
      <w:r>
        <w:rPr>
          <w:rFonts w:cs="Times New Roman"/>
        </w:rPr>
        <w:t xml:space="preserve"> </w:t>
      </w:r>
      <w:r w:rsidRPr="00542844">
        <w:rPr>
          <w:rFonts w:cs="Times New Roman"/>
        </w:rPr>
        <w:t>blemish</w:t>
      </w:r>
      <w:r w:rsidR="009B2024">
        <w:rPr>
          <w:rFonts w:cs="Times New Roman"/>
        </w:rPr>
        <w:t xml:space="preserve">.  </w:t>
      </w:r>
      <w:r w:rsidRPr="00542844">
        <w:rPr>
          <w:rFonts w:cs="Times New Roman"/>
        </w:rPr>
        <w:t>The blood of the animal was its life but it only became available on the death of the animal</w:t>
      </w:r>
      <w:r w:rsidR="009B2024">
        <w:rPr>
          <w:rFonts w:cs="Times New Roman"/>
        </w:rPr>
        <w:t xml:space="preserve">.  </w:t>
      </w:r>
      <w:r w:rsidRPr="00542844">
        <w:rPr>
          <w:rFonts w:cs="Times New Roman"/>
        </w:rPr>
        <w:t>The fat of the animal was for God, but it only became available when the animal died</w:t>
      </w:r>
      <w:r w:rsidR="009B2024">
        <w:rPr>
          <w:rFonts w:cs="Times New Roman"/>
        </w:rPr>
        <w:t xml:space="preserve">.  </w:t>
      </w:r>
      <w:r w:rsidRPr="00542844">
        <w:rPr>
          <w:rFonts w:cs="Times New Roman"/>
        </w:rPr>
        <w:t>Food is available for us, dear brethren, in the death of Christ</w:t>
      </w:r>
      <w:r w:rsidR="009B2024">
        <w:rPr>
          <w:rFonts w:cs="Times New Roman"/>
        </w:rPr>
        <w:t xml:space="preserve">.  </w:t>
      </w:r>
      <w:r w:rsidRPr="00542844">
        <w:rPr>
          <w:rFonts w:cs="Times New Roman"/>
        </w:rPr>
        <w:t>He came into a body of blood and flesh, the condition in which we are, that there might be something for us beyond that condition</w:t>
      </w:r>
      <w:r w:rsidR="009B2024">
        <w:rPr>
          <w:rFonts w:cs="Times New Roman"/>
        </w:rPr>
        <w:t xml:space="preserve">.  </w:t>
      </w:r>
      <w:r w:rsidRPr="00542844">
        <w:rPr>
          <w:rFonts w:cs="Times New Roman"/>
        </w:rPr>
        <w:t>He came into the condition of flesh and blood to end that condition</w:t>
      </w:r>
      <w:r w:rsidR="009B2024">
        <w:rPr>
          <w:rFonts w:cs="Times New Roman"/>
        </w:rPr>
        <w:t xml:space="preserve">.  </w:t>
      </w:r>
      <w:r w:rsidRPr="00542844">
        <w:rPr>
          <w:rFonts w:cs="Times New Roman"/>
        </w:rPr>
        <w:t>There was no other way of ending it but that the Son of man should come down from heaven, come into the condition, and go into death to end that condition and open up another kind of life</w:t>
      </w:r>
      <w:r w:rsidR="009B2024">
        <w:rPr>
          <w:rFonts w:cs="Times New Roman"/>
        </w:rPr>
        <w:t xml:space="preserve">.  </w:t>
      </w:r>
      <w:r w:rsidR="004F26F1">
        <w:rPr>
          <w:rFonts w:cs="Times New Roman"/>
        </w:rPr>
        <w:t>“</w:t>
      </w:r>
      <w:r w:rsidRPr="00542844">
        <w:rPr>
          <w:rFonts w:cs="Times New Roman"/>
        </w:rPr>
        <w:t>Unless ye shall have eaten the flesh of the Son of man, and drunk his blood, ye have no life in yourselves</w:t>
      </w:r>
      <w:r w:rsidR="009B2024">
        <w:rPr>
          <w:rFonts w:cs="Times New Roman"/>
        </w:rPr>
        <w:t xml:space="preserve">.  </w:t>
      </w:r>
      <w:r w:rsidRPr="00542844">
        <w:rPr>
          <w:rFonts w:cs="Times New Roman"/>
        </w:rPr>
        <w:t>He that eats my flesh and drinks my blood has life eternal</w:t>
      </w:r>
      <w:r w:rsidR="004F26F1">
        <w:rPr>
          <w:rFonts w:cs="Times New Roman"/>
        </w:rPr>
        <w:t>”</w:t>
      </w:r>
      <w:r w:rsidR="009B2024">
        <w:rPr>
          <w:rFonts w:cs="Times New Roman"/>
        </w:rPr>
        <w:t xml:space="preserve">.  </w:t>
      </w:r>
      <w:r w:rsidRPr="00542844">
        <w:rPr>
          <w:rFonts w:cs="Times New Roman"/>
        </w:rPr>
        <w:t>Now this is intensely individual</w:t>
      </w:r>
      <w:r w:rsidR="009B2024">
        <w:rPr>
          <w:rFonts w:cs="Times New Roman"/>
        </w:rPr>
        <w:t xml:space="preserve">.  </w:t>
      </w:r>
      <w:r w:rsidRPr="00542844">
        <w:rPr>
          <w:rFonts w:cs="Times New Roman"/>
        </w:rPr>
        <w:t>If we are going to continue in the testimony we need to appropriate this kind of food</w:t>
      </w:r>
      <w:r w:rsidR="009B2024">
        <w:rPr>
          <w:rFonts w:cs="Times New Roman"/>
        </w:rPr>
        <w:t xml:space="preserve">.  </w:t>
      </w:r>
      <w:r w:rsidRPr="00542844">
        <w:rPr>
          <w:rFonts w:cs="Times New Roman"/>
        </w:rPr>
        <w:t>Do not say it is too difficult or too hard.</w:t>
      </w:r>
    </w:p>
    <w:p w14:paraId="1C8F5894" w14:textId="65867558" w:rsidR="00542844" w:rsidRPr="00542844" w:rsidRDefault="00542844" w:rsidP="00542844">
      <w:pPr>
        <w:spacing w:before="120" w:after="0" w:line="240" w:lineRule="auto"/>
        <w:ind w:firstLine="720"/>
        <w:jc w:val="both"/>
        <w:rPr>
          <w:rFonts w:cs="Times New Roman"/>
        </w:rPr>
      </w:pPr>
      <w:r w:rsidRPr="00542844">
        <w:rPr>
          <w:rFonts w:cs="Times New Roman"/>
        </w:rPr>
        <w:t>John in his gospel writes of crises, not exactly because of issues of the truth, or issues of righteousness, but tests as to whether persons are true disciples, whether persons have life in themselves</w:t>
      </w:r>
      <w:r w:rsidR="009B2024">
        <w:rPr>
          <w:rFonts w:cs="Times New Roman"/>
        </w:rPr>
        <w:t xml:space="preserve">.  </w:t>
      </w:r>
      <w:r w:rsidRPr="00542844">
        <w:rPr>
          <w:rFonts w:cs="Times New Roman"/>
        </w:rPr>
        <w:t>It has been said that John writes to make believers out of believers; it could also be said that he writes to make disciples out of disciples</w:t>
      </w:r>
      <w:r w:rsidR="009B2024">
        <w:rPr>
          <w:rFonts w:cs="Times New Roman"/>
        </w:rPr>
        <w:t xml:space="preserve">.  </w:t>
      </w:r>
      <w:r w:rsidRPr="00542844">
        <w:rPr>
          <w:rFonts w:cs="Times New Roman"/>
        </w:rPr>
        <w:t xml:space="preserve">In chapter 8 the Lord says, </w:t>
      </w:r>
      <w:r w:rsidR="004F26F1">
        <w:rPr>
          <w:rFonts w:cs="Times New Roman"/>
        </w:rPr>
        <w:t>“</w:t>
      </w:r>
      <w:r w:rsidRPr="00542844">
        <w:rPr>
          <w:rFonts w:cs="Times New Roman"/>
        </w:rPr>
        <w:t>If ye abide in my word, ye are truly my disciples</w:t>
      </w:r>
      <w:r w:rsidR="004F26F1">
        <w:rPr>
          <w:rFonts w:cs="Times New Roman"/>
        </w:rPr>
        <w:t>”</w:t>
      </w:r>
      <w:r w:rsidRPr="00542844">
        <w:rPr>
          <w:rFonts w:cs="Times New Roman"/>
        </w:rPr>
        <w:t xml:space="preserve"> (John 8: 31), not just disciples nominally, or merely professedly, but truly disciples</w:t>
      </w:r>
      <w:r w:rsidR="009B2024">
        <w:rPr>
          <w:rFonts w:cs="Times New Roman"/>
        </w:rPr>
        <w:t xml:space="preserve">.  </w:t>
      </w:r>
      <w:r w:rsidRPr="00542844">
        <w:rPr>
          <w:rFonts w:cs="Times New Roman"/>
        </w:rPr>
        <w:t>This chapter appears difficult, but what I want to say is that there is such a thing as this kind of food provided for us, and it is essential to life that we should eat it</w:t>
      </w:r>
      <w:r w:rsidR="009B2024">
        <w:rPr>
          <w:rFonts w:cs="Times New Roman"/>
        </w:rPr>
        <w:t xml:space="preserve">.  </w:t>
      </w:r>
      <w:r w:rsidR="004F26F1">
        <w:rPr>
          <w:rFonts w:cs="Times New Roman"/>
        </w:rPr>
        <w:t>“</w:t>
      </w:r>
      <w:r w:rsidRPr="00542844">
        <w:rPr>
          <w:rFonts w:cs="Times New Roman"/>
        </w:rPr>
        <w:t>Unless ye shall have eaten the flesh of the Son of man, and drunk his blood, ye have no life in yourselves</w:t>
      </w:r>
      <w:r w:rsidR="004F26F1">
        <w:rPr>
          <w:rFonts w:cs="Times New Roman"/>
        </w:rPr>
        <w:t>”</w:t>
      </w:r>
      <w:r w:rsidR="009B2024">
        <w:rPr>
          <w:rFonts w:cs="Times New Roman"/>
        </w:rPr>
        <w:t xml:space="preserve">.  </w:t>
      </w:r>
      <w:r w:rsidRPr="00542844">
        <w:rPr>
          <w:rFonts w:cs="Times New Roman"/>
        </w:rPr>
        <w:t>If therefore we are to be in life we must know something of appropriating by feeding on the death of our Lord Jesus Christ in</w:t>
      </w:r>
      <w:r>
        <w:rPr>
          <w:rFonts w:cs="Times New Roman"/>
        </w:rPr>
        <w:t xml:space="preserve"> </w:t>
      </w:r>
      <w:r w:rsidRPr="00542844">
        <w:rPr>
          <w:rFonts w:cs="Times New Roman"/>
        </w:rPr>
        <w:t>this character</w:t>
      </w:r>
      <w:r w:rsidR="009B2024">
        <w:rPr>
          <w:rFonts w:cs="Times New Roman"/>
        </w:rPr>
        <w:t xml:space="preserve">.  </w:t>
      </w:r>
      <w:r w:rsidR="004F26F1">
        <w:rPr>
          <w:rFonts w:cs="Times New Roman"/>
        </w:rPr>
        <w:t>“</w:t>
      </w:r>
      <w:r w:rsidRPr="00542844">
        <w:rPr>
          <w:rFonts w:cs="Times New Roman"/>
        </w:rPr>
        <w:t>He that eats my flesh and drinks my blood has life eternal</w:t>
      </w:r>
      <w:r w:rsidR="004F26F1">
        <w:rPr>
          <w:rFonts w:cs="Times New Roman"/>
        </w:rPr>
        <w:t>”</w:t>
      </w:r>
      <w:r w:rsidR="009B2024">
        <w:rPr>
          <w:rFonts w:cs="Times New Roman"/>
        </w:rPr>
        <w:t xml:space="preserve">.  </w:t>
      </w:r>
      <w:r w:rsidRPr="00542844">
        <w:rPr>
          <w:rFonts w:cs="Times New Roman"/>
        </w:rPr>
        <w:t xml:space="preserve">We speak about eternal life, and there was a conflict in the history of the </w:t>
      </w:r>
      <w:r w:rsidRPr="00542844">
        <w:rPr>
          <w:rFonts w:cs="Times New Roman"/>
        </w:rPr>
        <w:lastRenderedPageBreak/>
        <w:t>testimony regarding it</w:t>
      </w:r>
      <w:r w:rsidR="009B2024">
        <w:rPr>
          <w:rFonts w:cs="Times New Roman"/>
        </w:rPr>
        <w:t xml:space="preserve">.  </w:t>
      </w:r>
      <w:r w:rsidRPr="00542844">
        <w:rPr>
          <w:rFonts w:cs="Times New Roman"/>
        </w:rPr>
        <w:t>Now do we come into life eternal</w:t>
      </w:r>
      <w:r w:rsidR="003C3CAD">
        <w:rPr>
          <w:rFonts w:cs="Times New Roman"/>
        </w:rPr>
        <w:t xml:space="preserve">?  </w:t>
      </w:r>
      <w:r w:rsidRPr="00542844">
        <w:rPr>
          <w:rFonts w:cs="Times New Roman"/>
        </w:rPr>
        <w:t>It is not apart from eating His flesh and drinking His blood</w:t>
      </w:r>
      <w:r w:rsidR="009B2024">
        <w:rPr>
          <w:rFonts w:cs="Times New Roman"/>
        </w:rPr>
        <w:t xml:space="preserve">.  </w:t>
      </w:r>
      <w:r w:rsidR="004F26F1">
        <w:rPr>
          <w:rFonts w:cs="Times New Roman"/>
        </w:rPr>
        <w:t>“</w:t>
      </w:r>
      <w:r w:rsidRPr="00542844">
        <w:rPr>
          <w:rFonts w:cs="Times New Roman"/>
        </w:rPr>
        <w:t>He that eats my flesh and drinks my blood has life eternal, and I will raise him up at the last day</w:t>
      </w:r>
      <w:r w:rsidR="004F26F1">
        <w:rPr>
          <w:rFonts w:cs="Times New Roman"/>
        </w:rPr>
        <w:t>”</w:t>
      </w:r>
      <w:r w:rsidR="009B2024">
        <w:rPr>
          <w:rFonts w:cs="Times New Roman"/>
        </w:rPr>
        <w:t xml:space="preserve">.  </w:t>
      </w:r>
      <w:r w:rsidRPr="00542844">
        <w:rPr>
          <w:rFonts w:cs="Times New Roman"/>
        </w:rPr>
        <w:t>It looks right on to the end, right on to the first resurrection and the world to come</w:t>
      </w:r>
      <w:r w:rsidR="009B2024">
        <w:rPr>
          <w:rFonts w:cs="Times New Roman"/>
        </w:rPr>
        <w:t xml:space="preserve">.  </w:t>
      </w:r>
      <w:r w:rsidRPr="00542844">
        <w:rPr>
          <w:rFonts w:cs="Times New Roman"/>
        </w:rPr>
        <w:t xml:space="preserve">He says, </w:t>
      </w:r>
      <w:r w:rsidR="004F26F1">
        <w:rPr>
          <w:rFonts w:cs="Times New Roman"/>
        </w:rPr>
        <w:t>“</w:t>
      </w:r>
      <w:r w:rsidRPr="00542844">
        <w:rPr>
          <w:rFonts w:cs="Times New Roman"/>
        </w:rPr>
        <w:t>for my flesh is truly food and my blood is truly drink</w:t>
      </w:r>
      <w:r w:rsidR="004F26F1">
        <w:rPr>
          <w:rFonts w:cs="Times New Roman"/>
        </w:rPr>
        <w:t>”</w:t>
      </w:r>
      <w:r w:rsidRPr="00542844">
        <w:rPr>
          <w:rFonts w:cs="Times New Roman"/>
        </w:rPr>
        <w:t>.</w:t>
      </w:r>
    </w:p>
    <w:p w14:paraId="4245D5DF" w14:textId="36E5A43D" w:rsidR="00542844" w:rsidRPr="00542844" w:rsidRDefault="00542844" w:rsidP="00542844">
      <w:pPr>
        <w:spacing w:before="120" w:after="0" w:line="240" w:lineRule="auto"/>
        <w:ind w:firstLine="720"/>
        <w:jc w:val="both"/>
        <w:rPr>
          <w:rFonts w:cs="Times New Roman"/>
        </w:rPr>
      </w:pPr>
      <w:r w:rsidRPr="00542844">
        <w:rPr>
          <w:rFonts w:cs="Times New Roman"/>
        </w:rPr>
        <w:t>I would like to interest the brethren here in this kind of food, and the essential need of eating it</w:t>
      </w:r>
      <w:r w:rsidR="009B2024">
        <w:rPr>
          <w:rFonts w:cs="Times New Roman"/>
        </w:rPr>
        <w:t xml:space="preserve">.  </w:t>
      </w:r>
      <w:r w:rsidRPr="00542844">
        <w:rPr>
          <w:rFonts w:cs="Times New Roman"/>
        </w:rPr>
        <w:t>It will be the means of entrance into life out of death, into life according to God, eternal life, life to which death does not attach, to be enjoyed, to be experienced, now</w:t>
      </w:r>
      <w:r w:rsidR="009B2024">
        <w:rPr>
          <w:rFonts w:cs="Times New Roman"/>
        </w:rPr>
        <w:t xml:space="preserve">.  </w:t>
      </w:r>
      <w:r w:rsidRPr="00542844">
        <w:rPr>
          <w:rFonts w:cs="Times New Roman"/>
        </w:rPr>
        <w:t>How does it come about</w:t>
      </w:r>
      <w:r w:rsidR="003C3CAD">
        <w:rPr>
          <w:rFonts w:cs="Times New Roman"/>
        </w:rPr>
        <w:t xml:space="preserve">?  </w:t>
      </w:r>
      <w:r w:rsidRPr="00542844">
        <w:rPr>
          <w:rFonts w:cs="Times New Roman"/>
        </w:rPr>
        <w:t>By eating, appropriating this kind of food</w:t>
      </w:r>
      <w:r w:rsidR="009B2024">
        <w:rPr>
          <w:rFonts w:cs="Times New Roman"/>
        </w:rPr>
        <w:t xml:space="preserve">.  </w:t>
      </w:r>
      <w:r w:rsidRPr="00542844">
        <w:rPr>
          <w:rFonts w:cs="Times New Roman"/>
        </w:rPr>
        <w:t>It will change our tastes; it will change our way of life</w:t>
      </w:r>
      <w:r w:rsidR="009B2024">
        <w:rPr>
          <w:rFonts w:cs="Times New Roman"/>
        </w:rPr>
        <w:t xml:space="preserve">.  </w:t>
      </w:r>
      <w:r w:rsidRPr="00542844">
        <w:rPr>
          <w:rFonts w:cs="Times New Roman"/>
        </w:rPr>
        <w:t>You might be a nominal believer, a nominal disciple, and maybe not much different from a man in the world, but if you know what it is to eat His flesh and drink His blood you will be a real believer, and a real disciple, and you will know what eternal life is</w:t>
      </w:r>
      <w:r w:rsidR="009B2024">
        <w:rPr>
          <w:rFonts w:cs="Times New Roman"/>
        </w:rPr>
        <w:t xml:space="preserve">.  </w:t>
      </w:r>
      <w:r w:rsidRPr="00542844">
        <w:rPr>
          <w:rFonts w:cs="Times New Roman"/>
        </w:rPr>
        <w:t>Eternal life is another area altogether in which you will find your life</w:t>
      </w:r>
      <w:r w:rsidR="009B2024">
        <w:rPr>
          <w:rFonts w:cs="Times New Roman"/>
        </w:rPr>
        <w:t xml:space="preserve">.  </w:t>
      </w:r>
      <w:r w:rsidRPr="00542844">
        <w:rPr>
          <w:rFonts w:cs="Times New Roman"/>
        </w:rPr>
        <w:t>This food will change your tastes, your habits, and your whole way of life</w:t>
      </w:r>
      <w:r w:rsidR="009B2024">
        <w:rPr>
          <w:rFonts w:cs="Times New Roman"/>
        </w:rPr>
        <w:t xml:space="preserve">.  </w:t>
      </w:r>
      <w:r w:rsidRPr="00542844">
        <w:rPr>
          <w:rFonts w:cs="Times New Roman"/>
        </w:rPr>
        <w:t>How essential that is</w:t>
      </w:r>
      <w:r w:rsidR="003C3CAD">
        <w:rPr>
          <w:rFonts w:cs="Times New Roman"/>
        </w:rPr>
        <w:t xml:space="preserve">!  </w:t>
      </w:r>
      <w:r w:rsidRPr="00542844">
        <w:rPr>
          <w:rFonts w:cs="Times New Roman"/>
        </w:rPr>
        <w:t>It will result in an assembly outlook and life according to God.</w:t>
      </w:r>
    </w:p>
    <w:p w14:paraId="2A353893" w14:textId="4507F960" w:rsidR="00542844" w:rsidRPr="00542844" w:rsidRDefault="00542844" w:rsidP="00542844">
      <w:pPr>
        <w:spacing w:before="120" w:after="0" w:line="240" w:lineRule="auto"/>
        <w:ind w:firstLine="720"/>
        <w:jc w:val="both"/>
        <w:rPr>
          <w:sz w:val="20"/>
          <w:szCs w:val="20"/>
        </w:rPr>
      </w:pPr>
      <w:r w:rsidRPr="00542844">
        <w:rPr>
          <w:rFonts w:cs="Times New Roman"/>
        </w:rPr>
        <w:t>The way to it is eating this kind of food, not only knowing about it, not only admiring it, but eating it</w:t>
      </w:r>
      <w:r w:rsidR="009B2024">
        <w:rPr>
          <w:rFonts w:cs="Times New Roman"/>
        </w:rPr>
        <w:t xml:space="preserve">.  </w:t>
      </w:r>
      <w:r w:rsidRPr="00542844">
        <w:rPr>
          <w:rFonts w:cs="Times New Roman"/>
        </w:rPr>
        <w:t xml:space="preserve">The Lord says here, </w:t>
      </w:r>
      <w:r w:rsidR="004F26F1">
        <w:rPr>
          <w:rFonts w:cs="Times New Roman"/>
        </w:rPr>
        <w:t>“</w:t>
      </w:r>
      <w:r w:rsidRPr="00542844">
        <w:rPr>
          <w:rFonts w:cs="Times New Roman"/>
        </w:rPr>
        <w:t>He that eats my flesh and drinks my blood dwells in me and I in him</w:t>
      </w:r>
      <w:r w:rsidR="004F26F1">
        <w:rPr>
          <w:rFonts w:cs="Times New Roman"/>
        </w:rPr>
        <w:t>”</w:t>
      </w:r>
      <w:r w:rsidR="009B2024">
        <w:rPr>
          <w:rFonts w:cs="Times New Roman"/>
        </w:rPr>
        <w:t xml:space="preserve">.  </w:t>
      </w:r>
      <w:r w:rsidRPr="00542844">
        <w:rPr>
          <w:rFonts w:cs="Times New Roman"/>
        </w:rPr>
        <w:t>How great these statements are</w:t>
      </w:r>
      <w:r w:rsidR="003C3CAD">
        <w:rPr>
          <w:rFonts w:cs="Times New Roman"/>
        </w:rPr>
        <w:t xml:space="preserve">!  </w:t>
      </w:r>
      <w:r w:rsidRPr="00542844">
        <w:rPr>
          <w:rFonts w:cs="Times New Roman"/>
        </w:rPr>
        <w:t>I am not able to say much about them, but I would like to interest everyone here</w:t>
      </w:r>
      <w:r w:rsidR="009B2024">
        <w:rPr>
          <w:rFonts w:cs="Times New Roman"/>
        </w:rPr>
        <w:t xml:space="preserve">.  </w:t>
      </w:r>
      <w:r w:rsidRPr="00542844">
        <w:rPr>
          <w:rFonts w:cs="Times New Roman"/>
        </w:rPr>
        <w:t>There is such a food as this, but it must be eaten</w:t>
      </w:r>
      <w:r w:rsidR="009B2024">
        <w:rPr>
          <w:rFonts w:cs="Times New Roman"/>
        </w:rPr>
        <w:t xml:space="preserve">.  </w:t>
      </w:r>
      <w:r w:rsidRPr="00542844">
        <w:rPr>
          <w:rFonts w:cs="Times New Roman"/>
        </w:rPr>
        <w:t>It will save us from being merely</w:t>
      </w:r>
      <w:r>
        <w:rPr>
          <w:rFonts w:cs="Times New Roman"/>
        </w:rPr>
        <w:t xml:space="preserve"> </w:t>
      </w:r>
      <w:r w:rsidRPr="00542844">
        <w:rPr>
          <w:rFonts w:cs="Times New Roman"/>
        </w:rPr>
        <w:t>nominal</w:t>
      </w:r>
      <w:r w:rsidR="009B2024">
        <w:rPr>
          <w:rFonts w:cs="Times New Roman"/>
        </w:rPr>
        <w:t xml:space="preserve">.  </w:t>
      </w:r>
      <w:r w:rsidRPr="00542844">
        <w:rPr>
          <w:rFonts w:cs="Times New Roman"/>
        </w:rPr>
        <w:t>John does not view believers as being in fellowship nominally, belonging to a certain company, or meeting in a certain room</w:t>
      </w:r>
      <w:r w:rsidR="009B2024">
        <w:rPr>
          <w:rFonts w:cs="Times New Roman"/>
        </w:rPr>
        <w:t xml:space="preserve">.  </w:t>
      </w:r>
      <w:r w:rsidRPr="00542844">
        <w:rPr>
          <w:rFonts w:cs="Times New Roman"/>
        </w:rPr>
        <w:t>John views real believers as persons who eat the flesh and drink the blood of the Son of man</w:t>
      </w:r>
      <w:r w:rsidR="009B2024">
        <w:rPr>
          <w:rFonts w:cs="Times New Roman"/>
        </w:rPr>
        <w:t xml:space="preserve">.  </w:t>
      </w:r>
      <w:r w:rsidRPr="00542844">
        <w:rPr>
          <w:rFonts w:cs="Times New Roman"/>
        </w:rPr>
        <w:t xml:space="preserve">Then the Lord says, </w:t>
      </w:r>
      <w:r w:rsidR="004F26F1">
        <w:rPr>
          <w:rFonts w:cs="Times New Roman"/>
        </w:rPr>
        <w:t>“</w:t>
      </w:r>
      <w:r w:rsidRPr="00542844">
        <w:rPr>
          <w:rFonts w:cs="Times New Roman"/>
        </w:rPr>
        <w:t>As the living Father has sent me and I live on account of the Father, he also who eats me shall live also on account of me</w:t>
      </w:r>
      <w:r w:rsidR="004F26F1">
        <w:rPr>
          <w:rFonts w:cs="Times New Roman"/>
        </w:rPr>
        <w:t>”</w:t>
      </w:r>
      <w:r w:rsidR="009B2024">
        <w:rPr>
          <w:rFonts w:cs="Times New Roman"/>
        </w:rPr>
        <w:t xml:space="preserve">.  </w:t>
      </w:r>
      <w:r w:rsidRPr="00542844">
        <w:rPr>
          <w:rFonts w:cs="Times New Roman"/>
        </w:rPr>
        <w:t>What a standard that is</w:t>
      </w:r>
      <w:r w:rsidR="003C3CAD">
        <w:rPr>
          <w:rFonts w:cs="Times New Roman"/>
        </w:rPr>
        <w:t xml:space="preserve">!  </w:t>
      </w:r>
      <w:r w:rsidRPr="00542844">
        <w:rPr>
          <w:rFonts w:cs="Times New Roman"/>
        </w:rPr>
        <w:t>Think of Jesus here living on account of the Father</w:t>
      </w:r>
      <w:r w:rsidR="003C3CAD">
        <w:rPr>
          <w:rFonts w:cs="Times New Roman"/>
        </w:rPr>
        <w:t xml:space="preserve">!  </w:t>
      </w:r>
      <w:r w:rsidRPr="00542844">
        <w:rPr>
          <w:rFonts w:cs="Times New Roman"/>
        </w:rPr>
        <w:t>It is food which is available for us to eat, to appropriate, to get into our very beings, so that we are no longer governed by what is merely natural and what belongs to flesh and blood, but, while still in the condition of flesh and blood, we know a life that is outside of flesh and blood</w:t>
      </w:r>
      <w:r w:rsidR="009B2024">
        <w:rPr>
          <w:rFonts w:cs="Times New Roman"/>
        </w:rPr>
        <w:t xml:space="preserve">.  </w:t>
      </w:r>
      <w:r w:rsidRPr="00542844">
        <w:rPr>
          <w:rFonts w:cs="Times New Roman"/>
        </w:rPr>
        <w:t xml:space="preserve">This is </w:t>
      </w:r>
      <w:r w:rsidR="00342D22" w:rsidRPr="00542844">
        <w:rPr>
          <w:rFonts w:cs="Times New Roman"/>
        </w:rPr>
        <w:t>Christianity</w:t>
      </w:r>
      <w:r w:rsidR="009B2024">
        <w:rPr>
          <w:rFonts w:cs="Times New Roman"/>
        </w:rPr>
        <w:t xml:space="preserve">.  </w:t>
      </w:r>
      <w:r w:rsidRPr="00542844">
        <w:rPr>
          <w:rFonts w:cs="Times New Roman"/>
        </w:rPr>
        <w:t xml:space="preserve">Eating His flesh and drinking His blood is the appropriation of the death of Christ, and eating </w:t>
      </w:r>
      <w:r w:rsidR="004F26F1">
        <w:rPr>
          <w:rFonts w:cs="Times New Roman"/>
        </w:rPr>
        <w:t>“</w:t>
      </w:r>
      <w:r w:rsidRPr="00542844">
        <w:rPr>
          <w:rFonts w:cs="Times New Roman"/>
        </w:rPr>
        <w:t>me</w:t>
      </w:r>
      <w:r w:rsidR="004F26F1">
        <w:rPr>
          <w:rFonts w:cs="Times New Roman"/>
        </w:rPr>
        <w:t>”</w:t>
      </w:r>
      <w:r w:rsidRPr="00542844">
        <w:rPr>
          <w:rFonts w:cs="Times New Roman"/>
        </w:rPr>
        <w:t xml:space="preserve"> is appropriating Him where He is</w:t>
      </w:r>
      <w:r w:rsidR="009B2024">
        <w:rPr>
          <w:rFonts w:cs="Times New Roman"/>
        </w:rPr>
        <w:t xml:space="preserve">.  </w:t>
      </w:r>
    </w:p>
    <w:p w14:paraId="335C0DF6" w14:textId="4728FBE0"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lastRenderedPageBreak/>
        <w:t>It includes appropriating the Lord Jesus as the Priest</w:t>
      </w:r>
      <w:r w:rsidR="009B2024">
        <w:rPr>
          <w:rFonts w:cs="Times New Roman"/>
          <w:szCs w:val="24"/>
        </w:rPr>
        <w:t xml:space="preserve">.  </w:t>
      </w:r>
      <w:r w:rsidRPr="00F23689">
        <w:rPr>
          <w:rFonts w:cs="Times New Roman"/>
          <w:szCs w:val="24"/>
        </w:rPr>
        <w:t>What we had in the reading was largely objective, to remind one another of the fact that there is such a One High Priest</w:t>
      </w:r>
      <w:r w:rsidR="009B2024">
        <w:rPr>
          <w:rFonts w:cs="Times New Roman"/>
          <w:szCs w:val="24"/>
        </w:rPr>
        <w:t xml:space="preserve">.  </w:t>
      </w:r>
      <w:r w:rsidRPr="00F23689">
        <w:rPr>
          <w:rFonts w:cs="Times New Roman"/>
          <w:szCs w:val="24"/>
        </w:rPr>
        <w:t>How attractive and available He is</w:t>
      </w:r>
      <w:r w:rsidR="003C3CAD" w:rsidRPr="00F23689">
        <w:rPr>
          <w:rFonts w:cs="Times New Roman"/>
          <w:szCs w:val="24"/>
        </w:rPr>
        <w:t xml:space="preserve">!  </w:t>
      </w:r>
      <w:r w:rsidRPr="00F23689">
        <w:rPr>
          <w:rFonts w:cs="Times New Roman"/>
          <w:szCs w:val="24"/>
        </w:rPr>
        <w:t xml:space="preserve">This is how we on our side, as eating, appropriate the Priest, </w:t>
      </w:r>
      <w:r w:rsidR="004F26F1">
        <w:rPr>
          <w:rFonts w:cs="Times New Roman"/>
          <w:szCs w:val="24"/>
        </w:rPr>
        <w:t>“</w:t>
      </w:r>
      <w:r w:rsidRPr="00F23689">
        <w:rPr>
          <w:rFonts w:cs="Times New Roman"/>
          <w:szCs w:val="24"/>
        </w:rPr>
        <w:t>shall live also on account of me</w:t>
      </w:r>
      <w:r w:rsidR="004F26F1">
        <w:rPr>
          <w:rFonts w:cs="Times New Roman"/>
          <w:szCs w:val="24"/>
        </w:rPr>
        <w:t>”</w:t>
      </w:r>
      <w:r w:rsidR="009B2024">
        <w:rPr>
          <w:rFonts w:cs="Times New Roman"/>
          <w:szCs w:val="24"/>
        </w:rPr>
        <w:t xml:space="preserve">.  </w:t>
      </w:r>
      <w:r w:rsidRPr="00F23689">
        <w:rPr>
          <w:rFonts w:cs="Times New Roman"/>
          <w:szCs w:val="24"/>
        </w:rPr>
        <w:t>He becomes essential to our very lives</w:t>
      </w:r>
      <w:r w:rsidR="009B2024">
        <w:rPr>
          <w:rFonts w:cs="Times New Roman"/>
          <w:szCs w:val="24"/>
        </w:rPr>
        <w:t xml:space="preserve">.  </w:t>
      </w:r>
      <w:r w:rsidRPr="00F23689">
        <w:rPr>
          <w:rFonts w:cs="Times New Roman"/>
          <w:szCs w:val="24"/>
        </w:rPr>
        <w:t>He becomes indispensable to us</w:t>
      </w:r>
      <w:r w:rsidR="009B2024">
        <w:rPr>
          <w:rFonts w:cs="Times New Roman"/>
          <w:szCs w:val="24"/>
        </w:rPr>
        <w:t xml:space="preserve">.  </w:t>
      </w:r>
      <w:r w:rsidRPr="00F23689">
        <w:rPr>
          <w:rFonts w:cs="Times New Roman"/>
          <w:szCs w:val="24"/>
        </w:rPr>
        <w:t>How indispensable the Father was to Jesus here</w:t>
      </w:r>
      <w:r w:rsidR="003C3CAD" w:rsidRPr="00F23689">
        <w:rPr>
          <w:rFonts w:cs="Times New Roman"/>
          <w:szCs w:val="24"/>
        </w:rPr>
        <w:t xml:space="preserve">!  </w:t>
      </w:r>
      <w:r w:rsidRPr="00F23689">
        <w:rPr>
          <w:rFonts w:cs="Times New Roman"/>
          <w:szCs w:val="24"/>
        </w:rPr>
        <w:t>He who appropriates Jesus where He is will find Him indispensable</w:t>
      </w:r>
      <w:r w:rsidR="009B2024">
        <w:rPr>
          <w:rFonts w:cs="Times New Roman"/>
          <w:szCs w:val="24"/>
        </w:rPr>
        <w:t xml:space="preserve">.  </w:t>
      </w:r>
      <w:r w:rsidRPr="00F23689">
        <w:rPr>
          <w:rFonts w:cs="Times New Roman"/>
          <w:szCs w:val="24"/>
        </w:rPr>
        <w:t>He will live on account of Him</w:t>
      </w:r>
      <w:r w:rsidR="009B2024">
        <w:rPr>
          <w:rFonts w:cs="Times New Roman"/>
          <w:szCs w:val="24"/>
        </w:rPr>
        <w:t xml:space="preserve">.  </w:t>
      </w:r>
      <w:r w:rsidRPr="00F23689">
        <w:rPr>
          <w:rFonts w:cs="Times New Roman"/>
          <w:szCs w:val="24"/>
        </w:rPr>
        <w:t xml:space="preserve">The Lord said later on, in John 14: 20, </w:t>
      </w:r>
      <w:r w:rsidR="004F26F1">
        <w:rPr>
          <w:rFonts w:cs="Times New Roman"/>
          <w:szCs w:val="24"/>
        </w:rPr>
        <w:t>“</w:t>
      </w:r>
      <w:r w:rsidRPr="00F23689">
        <w:rPr>
          <w:rFonts w:cs="Times New Roman"/>
          <w:szCs w:val="24"/>
        </w:rPr>
        <w:t>In that day</w:t>
      </w:r>
      <w:r w:rsidR="004F26F1">
        <w:rPr>
          <w:rFonts w:cs="Times New Roman"/>
          <w:szCs w:val="24"/>
        </w:rPr>
        <w:t>”</w:t>
      </w:r>
      <w:r w:rsidRPr="00F23689">
        <w:rPr>
          <w:rFonts w:cs="Times New Roman"/>
          <w:szCs w:val="24"/>
        </w:rPr>
        <w:t>—that is, the day in which we are, the day of the Spirit</w:t>
      </w:r>
      <w:r w:rsidR="00342D22" w:rsidRPr="00F23689">
        <w:rPr>
          <w:rFonts w:cs="Times New Roman"/>
          <w:szCs w:val="24"/>
        </w:rPr>
        <w:t>—</w:t>
      </w:r>
      <w:r w:rsidR="00342D22">
        <w:rPr>
          <w:rFonts w:cs="Times New Roman"/>
          <w:szCs w:val="24"/>
        </w:rPr>
        <w:t>“</w:t>
      </w:r>
      <w:r w:rsidRPr="00F23689">
        <w:rPr>
          <w:rFonts w:cs="Times New Roman"/>
          <w:szCs w:val="24"/>
        </w:rPr>
        <w:t>ye shall know that I am in my Father, and ye in me, and I in you</w:t>
      </w:r>
      <w:r w:rsidR="004F26F1">
        <w:rPr>
          <w:rFonts w:cs="Times New Roman"/>
          <w:szCs w:val="24"/>
        </w:rPr>
        <w:t>”</w:t>
      </w:r>
      <w:r w:rsidR="009B2024">
        <w:rPr>
          <w:rFonts w:cs="Times New Roman"/>
          <w:szCs w:val="24"/>
        </w:rPr>
        <w:t xml:space="preserve">.  </w:t>
      </w:r>
      <w:r w:rsidRPr="00F23689">
        <w:rPr>
          <w:rFonts w:cs="Times New Roman"/>
          <w:szCs w:val="24"/>
        </w:rPr>
        <w:t>How great these things are, but they are not beyond us</w:t>
      </w:r>
      <w:r w:rsidR="009B2024">
        <w:rPr>
          <w:rFonts w:cs="Times New Roman"/>
          <w:szCs w:val="24"/>
        </w:rPr>
        <w:t xml:space="preserve">.  </w:t>
      </w:r>
      <w:r w:rsidRPr="00F23689">
        <w:rPr>
          <w:rFonts w:cs="Times New Roman"/>
          <w:szCs w:val="24"/>
        </w:rPr>
        <w:t>This is something that is worth going in for</w:t>
      </w:r>
      <w:r w:rsidR="009B2024">
        <w:rPr>
          <w:rFonts w:cs="Times New Roman"/>
          <w:szCs w:val="24"/>
        </w:rPr>
        <w:t xml:space="preserve">.  </w:t>
      </w:r>
      <w:r w:rsidRPr="00F23689">
        <w:rPr>
          <w:rFonts w:cs="Times New Roman"/>
          <w:szCs w:val="24"/>
        </w:rPr>
        <w:t>It is not being attached to a certain company, and going to a certain room, or anything nominal</w:t>
      </w:r>
      <w:r w:rsidR="009B2024">
        <w:rPr>
          <w:rFonts w:cs="Times New Roman"/>
          <w:szCs w:val="24"/>
        </w:rPr>
        <w:t xml:space="preserve">.  </w:t>
      </w:r>
      <w:r w:rsidRPr="00F23689">
        <w:rPr>
          <w:rFonts w:cs="Times New Roman"/>
          <w:szCs w:val="24"/>
        </w:rPr>
        <w:t xml:space="preserve">It is what is real in the way of life, </w:t>
      </w:r>
      <w:r w:rsidRPr="00F23689">
        <w:rPr>
          <w:rFonts w:cs="Times New Roman"/>
          <w:i/>
          <w:iCs/>
          <w:szCs w:val="24"/>
        </w:rPr>
        <w:t>living</w:t>
      </w:r>
      <w:r w:rsidRPr="00F23689">
        <w:rPr>
          <w:rFonts w:cs="Times New Roman"/>
          <w:szCs w:val="24"/>
        </w:rPr>
        <w:t>, life according to God, life out of death, eternal life</w:t>
      </w:r>
      <w:r w:rsidR="009B2024">
        <w:rPr>
          <w:rFonts w:cs="Times New Roman"/>
          <w:szCs w:val="24"/>
        </w:rPr>
        <w:t xml:space="preserve">.  </w:t>
      </w:r>
    </w:p>
    <w:p w14:paraId="6D90694F" w14:textId="01F12F44"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Then we find that </w:t>
      </w:r>
      <w:r w:rsidR="004F26F1">
        <w:rPr>
          <w:rFonts w:cs="Times New Roman"/>
          <w:szCs w:val="24"/>
        </w:rPr>
        <w:t>“</w:t>
      </w:r>
      <w:r w:rsidRPr="00F23689">
        <w:rPr>
          <w:rFonts w:cs="Times New Roman"/>
          <w:szCs w:val="24"/>
        </w:rPr>
        <w:t>Many therefore of his disciples</w:t>
      </w:r>
      <w:r w:rsidR="004F26F1">
        <w:rPr>
          <w:rFonts w:cs="Times New Roman"/>
          <w:szCs w:val="24"/>
        </w:rPr>
        <w:t>”</w:t>
      </w:r>
      <w:r w:rsidRPr="00F23689">
        <w:rPr>
          <w:rFonts w:cs="Times New Roman"/>
          <w:szCs w:val="24"/>
        </w:rPr>
        <w:t>—</w:t>
      </w:r>
      <w:r w:rsidRPr="00F23689">
        <w:rPr>
          <w:rFonts w:cs="Times New Roman"/>
          <w:i/>
          <w:iCs/>
          <w:szCs w:val="24"/>
        </w:rPr>
        <w:t>His disciples</w:t>
      </w:r>
      <w:r w:rsidRPr="00F23689">
        <w:rPr>
          <w:rFonts w:cs="Times New Roman"/>
          <w:szCs w:val="24"/>
        </w:rPr>
        <w:t>, mark you; we have the crowd in this chapter, and we have the Jews who murmured, but here we have His disciples</w:t>
      </w:r>
      <w:r w:rsidR="00292FBC" w:rsidRPr="00F23689">
        <w:rPr>
          <w:rFonts w:cs="Times New Roman"/>
          <w:szCs w:val="24"/>
        </w:rPr>
        <w:t>—</w:t>
      </w:r>
      <w:r w:rsidR="00292FBC">
        <w:rPr>
          <w:rFonts w:cs="Times New Roman"/>
          <w:szCs w:val="24"/>
        </w:rPr>
        <w:t>“</w:t>
      </w:r>
      <w:r w:rsidRPr="00F23689">
        <w:rPr>
          <w:rFonts w:cs="Times New Roman"/>
          <w:szCs w:val="24"/>
        </w:rPr>
        <w:t>having heard it said, This word is hard; who can hear it?</w:t>
      </w:r>
      <w:r w:rsidR="004F26F1">
        <w:rPr>
          <w:rFonts w:cs="Times New Roman"/>
          <w:szCs w:val="24"/>
        </w:rPr>
        <w:t>”</w:t>
      </w:r>
      <w:r w:rsidR="009B2024">
        <w:rPr>
          <w:rFonts w:cs="Times New Roman"/>
          <w:szCs w:val="24"/>
        </w:rPr>
        <w:t xml:space="preserve">.  </w:t>
      </w:r>
      <w:r w:rsidRPr="00F23689">
        <w:rPr>
          <w:rFonts w:cs="Times New Roman"/>
          <w:szCs w:val="24"/>
        </w:rPr>
        <w:t xml:space="preserve">We find later that, </w:t>
      </w:r>
      <w:r w:rsidR="004F26F1">
        <w:rPr>
          <w:rFonts w:cs="Times New Roman"/>
          <w:szCs w:val="24"/>
        </w:rPr>
        <w:t>“</w:t>
      </w:r>
      <w:r w:rsidRPr="00F23689">
        <w:rPr>
          <w:rFonts w:cs="Times New Roman"/>
          <w:szCs w:val="24"/>
        </w:rPr>
        <w:t>From that time many of his disciples went away back and walked no more with him</w:t>
      </w:r>
      <w:r w:rsidR="004F26F1">
        <w:rPr>
          <w:rFonts w:cs="Times New Roman"/>
          <w:szCs w:val="24"/>
        </w:rPr>
        <w:t>”</w:t>
      </w:r>
      <w:r w:rsidR="00342D22">
        <w:rPr>
          <w:rFonts w:cs="Times New Roman"/>
          <w:szCs w:val="24"/>
        </w:rPr>
        <w:t xml:space="preserve">, </w:t>
      </w:r>
      <w:r w:rsidRPr="00F23689">
        <w:rPr>
          <w:rFonts w:cs="Times New Roman"/>
          <w:szCs w:val="24"/>
        </w:rPr>
        <w:t>John 6: 66</w:t>
      </w:r>
      <w:r w:rsidR="009B2024">
        <w:rPr>
          <w:rFonts w:cs="Times New Roman"/>
          <w:szCs w:val="24"/>
        </w:rPr>
        <w:t xml:space="preserve">.  </w:t>
      </w:r>
      <w:r w:rsidRPr="00F23689">
        <w:rPr>
          <w:rFonts w:cs="Times New Roman"/>
          <w:szCs w:val="24"/>
        </w:rPr>
        <w:t>We find in our day that persons go away</w:t>
      </w:r>
      <w:r w:rsidR="009B2024">
        <w:rPr>
          <w:rFonts w:cs="Times New Roman"/>
          <w:szCs w:val="24"/>
        </w:rPr>
        <w:t xml:space="preserve">.  </w:t>
      </w:r>
      <w:r w:rsidRPr="00F23689">
        <w:rPr>
          <w:rFonts w:cs="Times New Roman"/>
          <w:szCs w:val="24"/>
        </w:rPr>
        <w:t xml:space="preserve">You might say, </w:t>
      </w:r>
      <w:r w:rsidR="004F26F1">
        <w:rPr>
          <w:rFonts w:cs="Times New Roman"/>
          <w:szCs w:val="24"/>
        </w:rPr>
        <w:t>‘</w:t>
      </w:r>
      <w:r w:rsidRPr="00F23689">
        <w:rPr>
          <w:rFonts w:cs="Times New Roman"/>
          <w:szCs w:val="24"/>
        </w:rPr>
        <w:t>They did not see the issue of the truth</w:t>
      </w:r>
      <w:r w:rsidR="004F26F1">
        <w:rPr>
          <w:rFonts w:cs="Times New Roman"/>
          <w:szCs w:val="24"/>
        </w:rPr>
        <w:t>’</w:t>
      </w:r>
      <w:r w:rsidRPr="00F23689">
        <w:rPr>
          <w:rFonts w:cs="Times New Roman"/>
          <w:szCs w:val="24"/>
        </w:rPr>
        <w:t xml:space="preserve">, or </w:t>
      </w:r>
      <w:r w:rsidR="004F26F1">
        <w:rPr>
          <w:rFonts w:cs="Times New Roman"/>
          <w:szCs w:val="24"/>
        </w:rPr>
        <w:t>‘</w:t>
      </w:r>
      <w:r w:rsidRPr="00F23689">
        <w:rPr>
          <w:rFonts w:cs="Times New Roman"/>
          <w:szCs w:val="24"/>
        </w:rPr>
        <w:t>They were not able to stand in the matter of righteousness</w:t>
      </w:r>
      <w:r w:rsidR="004F26F1">
        <w:rPr>
          <w:rFonts w:cs="Times New Roman"/>
          <w:szCs w:val="24"/>
        </w:rPr>
        <w:t>’</w:t>
      </w:r>
      <w:r w:rsidR="009B2024">
        <w:rPr>
          <w:rFonts w:cs="Times New Roman"/>
          <w:szCs w:val="24"/>
        </w:rPr>
        <w:t xml:space="preserve">.  </w:t>
      </w:r>
      <w:r w:rsidRPr="00F23689">
        <w:rPr>
          <w:rFonts w:cs="Times New Roman"/>
          <w:szCs w:val="24"/>
        </w:rPr>
        <w:t>Maybe, dear brethren, they lacked the life which is presented here</w:t>
      </w:r>
      <w:r w:rsidR="009B2024">
        <w:rPr>
          <w:rFonts w:cs="Times New Roman"/>
          <w:szCs w:val="24"/>
        </w:rPr>
        <w:t xml:space="preserve">.  </w:t>
      </w:r>
      <w:r w:rsidRPr="00F23689">
        <w:rPr>
          <w:rFonts w:cs="Times New Roman"/>
          <w:szCs w:val="24"/>
        </w:rPr>
        <w:t>Let us commit ourselves to know more of this kind of food and be found in life here</w:t>
      </w:r>
      <w:r w:rsidR="009B2024">
        <w:rPr>
          <w:rFonts w:cs="Times New Roman"/>
          <w:szCs w:val="24"/>
        </w:rPr>
        <w:t xml:space="preserve">.  </w:t>
      </w:r>
      <w:r w:rsidRPr="00F23689">
        <w:rPr>
          <w:rFonts w:cs="Times New Roman"/>
          <w:szCs w:val="24"/>
        </w:rPr>
        <w:t xml:space="preserve">So the Lord says, </w:t>
      </w:r>
      <w:r w:rsidR="004F26F1">
        <w:rPr>
          <w:rFonts w:cs="Times New Roman"/>
          <w:szCs w:val="24"/>
        </w:rPr>
        <w:t>“</w:t>
      </w:r>
      <w:r w:rsidRPr="00F23689">
        <w:rPr>
          <w:rFonts w:cs="Times New Roman"/>
          <w:szCs w:val="24"/>
        </w:rPr>
        <w:t>Does this offend you</w:t>
      </w:r>
      <w:r w:rsidR="003C3CAD" w:rsidRPr="00F23689">
        <w:rPr>
          <w:rFonts w:cs="Times New Roman"/>
          <w:szCs w:val="24"/>
        </w:rPr>
        <w:t xml:space="preserve">?  </w:t>
      </w:r>
      <w:r w:rsidRPr="00F23689">
        <w:rPr>
          <w:rFonts w:cs="Times New Roman"/>
          <w:szCs w:val="24"/>
        </w:rPr>
        <w:t>If then ye see the Son of man ascending up where he was before?</w:t>
      </w:r>
      <w:r w:rsidR="004F26F1">
        <w:rPr>
          <w:rFonts w:cs="Times New Roman"/>
          <w:szCs w:val="24"/>
        </w:rPr>
        <w:t>”</w:t>
      </w:r>
      <w:r w:rsidR="009B2024">
        <w:rPr>
          <w:rFonts w:cs="Times New Roman"/>
          <w:szCs w:val="24"/>
        </w:rPr>
        <w:t xml:space="preserve">.  </w:t>
      </w:r>
      <w:r w:rsidRPr="00F23689">
        <w:rPr>
          <w:rFonts w:cs="Times New Roman"/>
          <w:szCs w:val="24"/>
        </w:rPr>
        <w:t>Jesus, the Son of man, ascended up where He was before</w:t>
      </w:r>
      <w:r w:rsidR="003C3CAD" w:rsidRPr="00F23689">
        <w:rPr>
          <w:rFonts w:cs="Times New Roman"/>
          <w:szCs w:val="24"/>
        </w:rPr>
        <w:t xml:space="preserve">!  </w:t>
      </w:r>
      <w:r w:rsidRPr="00F23689">
        <w:rPr>
          <w:rFonts w:cs="Times New Roman"/>
          <w:szCs w:val="24"/>
        </w:rPr>
        <w:t>As Son of man the Lord Jesus came on man</w:t>
      </w:r>
      <w:r w:rsidR="004F26F1">
        <w:rPr>
          <w:rFonts w:cs="Times New Roman"/>
          <w:szCs w:val="24"/>
        </w:rPr>
        <w:t>’</w:t>
      </w:r>
      <w:r w:rsidRPr="00F23689">
        <w:rPr>
          <w:rFonts w:cs="Times New Roman"/>
          <w:szCs w:val="24"/>
        </w:rPr>
        <w:t xml:space="preserve">s side in order that men might live, in order that </w:t>
      </w:r>
      <w:r w:rsidRPr="00F23689">
        <w:rPr>
          <w:rFonts w:cs="Times New Roman"/>
          <w:i/>
          <w:iCs/>
          <w:szCs w:val="24"/>
        </w:rPr>
        <w:t xml:space="preserve">we </w:t>
      </w:r>
      <w:r w:rsidRPr="00F23689">
        <w:rPr>
          <w:rFonts w:cs="Times New Roman"/>
          <w:szCs w:val="24"/>
        </w:rPr>
        <w:t>might live</w:t>
      </w:r>
      <w:r w:rsidR="009B2024">
        <w:rPr>
          <w:rFonts w:cs="Times New Roman"/>
          <w:szCs w:val="24"/>
        </w:rPr>
        <w:t xml:space="preserve">.  </w:t>
      </w:r>
      <w:r w:rsidRPr="00F23689">
        <w:rPr>
          <w:rFonts w:cs="Times New Roman"/>
          <w:szCs w:val="24"/>
        </w:rPr>
        <w:t>He stooped, He emptied Himself, and came into the condition of blood and flesh, and died, and He has ascended up where He was before</w:t>
      </w:r>
      <w:r w:rsidR="009B2024">
        <w:rPr>
          <w:rFonts w:cs="Times New Roman"/>
          <w:szCs w:val="24"/>
        </w:rPr>
        <w:t xml:space="preserve">.  </w:t>
      </w:r>
      <w:r w:rsidRPr="00F23689">
        <w:rPr>
          <w:rFonts w:cs="Times New Roman"/>
          <w:szCs w:val="24"/>
        </w:rPr>
        <w:t xml:space="preserve">Then He says, </w:t>
      </w:r>
      <w:r w:rsidR="004F26F1">
        <w:rPr>
          <w:rFonts w:cs="Times New Roman"/>
          <w:szCs w:val="24"/>
        </w:rPr>
        <w:t>“</w:t>
      </w:r>
      <w:r w:rsidRPr="00F23689">
        <w:rPr>
          <w:rFonts w:cs="Times New Roman"/>
          <w:szCs w:val="24"/>
        </w:rPr>
        <w:t>It is the Spirit which quickens, the flesh profits nothing</w:t>
      </w:r>
      <w:r w:rsidR="004F26F1">
        <w:rPr>
          <w:rFonts w:cs="Times New Roman"/>
          <w:szCs w:val="24"/>
        </w:rPr>
        <w:t>”</w:t>
      </w:r>
      <w:r w:rsidR="009B2024">
        <w:rPr>
          <w:rFonts w:cs="Times New Roman"/>
          <w:szCs w:val="24"/>
        </w:rPr>
        <w:t xml:space="preserve">.  </w:t>
      </w:r>
      <w:r w:rsidRPr="00F23689">
        <w:rPr>
          <w:rFonts w:cs="Times New Roman"/>
          <w:szCs w:val="24"/>
        </w:rPr>
        <w:t>The Son of man is ascended up where He was before, but the Spirit is here, available to us</w:t>
      </w:r>
      <w:r w:rsidR="009B2024">
        <w:rPr>
          <w:rFonts w:cs="Times New Roman"/>
          <w:szCs w:val="24"/>
        </w:rPr>
        <w:t xml:space="preserve">.  </w:t>
      </w:r>
      <w:r w:rsidRPr="00F23689">
        <w:rPr>
          <w:rFonts w:cs="Times New Roman"/>
          <w:szCs w:val="24"/>
        </w:rPr>
        <w:t>This section is intensely individual</w:t>
      </w:r>
      <w:r w:rsidR="009B2024">
        <w:rPr>
          <w:rFonts w:cs="Times New Roman"/>
          <w:szCs w:val="24"/>
        </w:rPr>
        <w:t xml:space="preserve">.  </w:t>
      </w:r>
      <w:r w:rsidRPr="00F23689">
        <w:rPr>
          <w:rFonts w:cs="Times New Roman"/>
          <w:szCs w:val="24"/>
        </w:rPr>
        <w:t>It is for each one of us, you and me</w:t>
      </w:r>
      <w:r w:rsidR="009B2024">
        <w:rPr>
          <w:rFonts w:cs="Times New Roman"/>
          <w:szCs w:val="24"/>
        </w:rPr>
        <w:t xml:space="preserve">.  </w:t>
      </w:r>
    </w:p>
    <w:p w14:paraId="5824FED3" w14:textId="7D8202C4"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t>When we come to Exodus 12 we have food that is eaten householdly</w:t>
      </w:r>
      <w:r w:rsidR="009B2024">
        <w:rPr>
          <w:rFonts w:cs="Times New Roman"/>
          <w:szCs w:val="24"/>
        </w:rPr>
        <w:t xml:space="preserve">.  </w:t>
      </w:r>
      <w:r w:rsidRPr="00F23689">
        <w:rPr>
          <w:rFonts w:cs="Times New Roman"/>
          <w:szCs w:val="24"/>
        </w:rPr>
        <w:t>It is the passover lamb</w:t>
      </w:r>
      <w:r w:rsidR="009B2024">
        <w:rPr>
          <w:rFonts w:cs="Times New Roman"/>
          <w:szCs w:val="24"/>
        </w:rPr>
        <w:t xml:space="preserve">.  </w:t>
      </w:r>
      <w:r w:rsidRPr="00F23689">
        <w:rPr>
          <w:rFonts w:cs="Times New Roman"/>
          <w:szCs w:val="24"/>
        </w:rPr>
        <w:t xml:space="preserve">The food that is presented here is the lamb </w:t>
      </w:r>
      <w:r w:rsidR="004F26F1">
        <w:rPr>
          <w:rFonts w:cs="Times New Roman"/>
          <w:szCs w:val="24"/>
        </w:rPr>
        <w:t>“</w:t>
      </w:r>
      <w:r w:rsidRPr="00F23689">
        <w:rPr>
          <w:rFonts w:cs="Times New Roman"/>
          <w:szCs w:val="24"/>
        </w:rPr>
        <w:t>roast with fire; its head with its legs and with its inwards</w:t>
      </w:r>
      <w:r w:rsidR="004F26F1">
        <w:rPr>
          <w:rFonts w:cs="Times New Roman"/>
          <w:szCs w:val="24"/>
        </w:rPr>
        <w:t>”</w:t>
      </w:r>
      <w:r w:rsidR="009B2024">
        <w:rPr>
          <w:rFonts w:cs="Times New Roman"/>
          <w:szCs w:val="24"/>
        </w:rPr>
        <w:t xml:space="preserve">.  </w:t>
      </w:r>
      <w:r w:rsidRPr="00F23689">
        <w:rPr>
          <w:rFonts w:cs="Times New Roman"/>
          <w:szCs w:val="24"/>
        </w:rPr>
        <w:t>It presents the perfection of Jesus sustaining suffering on our account</w:t>
      </w:r>
      <w:r w:rsidR="009B2024">
        <w:rPr>
          <w:rFonts w:cs="Times New Roman"/>
          <w:szCs w:val="24"/>
        </w:rPr>
        <w:t xml:space="preserve">.  </w:t>
      </w:r>
      <w:r w:rsidRPr="00F23689">
        <w:rPr>
          <w:rFonts w:cs="Times New Roman"/>
          <w:szCs w:val="24"/>
        </w:rPr>
        <w:t xml:space="preserve">It </w:t>
      </w:r>
      <w:r w:rsidRPr="00F23689">
        <w:rPr>
          <w:rFonts w:cs="Times New Roman"/>
          <w:szCs w:val="24"/>
        </w:rPr>
        <w:lastRenderedPageBreak/>
        <w:t>is Jesus as the holy Sufferer, exposed to the wrath and judgment of God to which we were subject</w:t>
      </w:r>
      <w:r w:rsidR="009B2024">
        <w:rPr>
          <w:rFonts w:cs="Times New Roman"/>
          <w:szCs w:val="24"/>
        </w:rPr>
        <w:t xml:space="preserve">.  </w:t>
      </w:r>
      <w:r w:rsidRPr="00F23689">
        <w:rPr>
          <w:rFonts w:cs="Times New Roman"/>
          <w:i/>
          <w:iCs/>
          <w:szCs w:val="24"/>
        </w:rPr>
        <w:t xml:space="preserve">He </w:t>
      </w:r>
      <w:r w:rsidRPr="00F23689">
        <w:rPr>
          <w:rFonts w:cs="Times New Roman"/>
          <w:szCs w:val="24"/>
        </w:rPr>
        <w:t>was exposed to it</w:t>
      </w:r>
      <w:r w:rsidR="009B2024">
        <w:rPr>
          <w:rFonts w:cs="Times New Roman"/>
          <w:szCs w:val="24"/>
        </w:rPr>
        <w:t xml:space="preserve">.  </w:t>
      </w:r>
    </w:p>
    <w:p w14:paraId="3A80D877" w14:textId="1CAF0112"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It is the sufferings of Jesus on our account</w:t>
      </w:r>
      <w:r w:rsidR="009B2024">
        <w:rPr>
          <w:rFonts w:cs="Times New Roman"/>
          <w:szCs w:val="24"/>
        </w:rPr>
        <w:t xml:space="preserve">.  </w:t>
      </w:r>
      <w:r w:rsidRPr="00F23689">
        <w:rPr>
          <w:rFonts w:cs="Times New Roman"/>
          <w:szCs w:val="24"/>
        </w:rPr>
        <w:t>God gives instruction in this first section that the lamb was to be eaten</w:t>
      </w:r>
      <w:r w:rsidR="009B2024">
        <w:rPr>
          <w:rFonts w:cs="Times New Roman"/>
          <w:szCs w:val="24"/>
        </w:rPr>
        <w:t xml:space="preserve">.  </w:t>
      </w:r>
      <w:r w:rsidRPr="00F23689">
        <w:rPr>
          <w:rFonts w:cs="Times New Roman"/>
          <w:szCs w:val="24"/>
        </w:rPr>
        <w:t>If you read this chapter carefully you will find that when Moses epitomises Jehovah</w:t>
      </w:r>
      <w:r w:rsidR="004F26F1">
        <w:rPr>
          <w:rFonts w:cs="Times New Roman"/>
          <w:szCs w:val="24"/>
        </w:rPr>
        <w:t>’</w:t>
      </w:r>
      <w:r w:rsidRPr="00F23689">
        <w:rPr>
          <w:rFonts w:cs="Times New Roman"/>
          <w:szCs w:val="24"/>
        </w:rPr>
        <w:t>s instruction, he does not mention the eating of the lamb</w:t>
      </w:r>
      <w:r w:rsidR="009B2024">
        <w:rPr>
          <w:rFonts w:cs="Times New Roman"/>
          <w:szCs w:val="24"/>
        </w:rPr>
        <w:t xml:space="preserve">.  </w:t>
      </w:r>
      <w:r w:rsidRPr="00F23689">
        <w:rPr>
          <w:rFonts w:cs="Times New Roman"/>
          <w:szCs w:val="24"/>
        </w:rPr>
        <w:t>He gives instruction regarding the blood being put on the lintel and the two doorposts, but for some reason Moses makes no reference to eating the lamb roast with fire</w:t>
      </w:r>
      <w:r w:rsidR="009B2024">
        <w:rPr>
          <w:rFonts w:cs="Times New Roman"/>
          <w:szCs w:val="24"/>
        </w:rPr>
        <w:t xml:space="preserve">.  </w:t>
      </w:r>
      <w:r w:rsidRPr="00F23689">
        <w:rPr>
          <w:rFonts w:cs="Times New Roman"/>
          <w:szCs w:val="24"/>
        </w:rPr>
        <w:t>They were thankful to put the blood on the lintel and the two door-posts, but did they maintain the eating of .the lamb roast with fire</w:t>
      </w:r>
      <w:r w:rsidR="003C3CAD" w:rsidRPr="00F23689">
        <w:rPr>
          <w:rFonts w:cs="Times New Roman"/>
          <w:szCs w:val="24"/>
        </w:rPr>
        <w:t xml:space="preserve">?  </w:t>
      </w:r>
      <w:r w:rsidRPr="00F23689">
        <w:rPr>
          <w:rFonts w:cs="Times New Roman"/>
          <w:szCs w:val="24"/>
        </w:rPr>
        <w:t>When they came into the wilderness they murmured</w:t>
      </w:r>
      <w:r w:rsidR="009B2024">
        <w:rPr>
          <w:rFonts w:cs="Times New Roman"/>
          <w:szCs w:val="24"/>
        </w:rPr>
        <w:t xml:space="preserve">.  </w:t>
      </w:r>
      <w:r w:rsidRPr="00F23689">
        <w:rPr>
          <w:rFonts w:cs="Times New Roman"/>
          <w:szCs w:val="24"/>
        </w:rPr>
        <w:t>They lusted after the food they had in Egypt, and if it had been available to them they would have appropriated it; they did not really appreciate the manna</w:t>
      </w:r>
      <w:r w:rsidR="009B2024">
        <w:rPr>
          <w:rFonts w:cs="Times New Roman"/>
          <w:szCs w:val="24"/>
        </w:rPr>
        <w:t xml:space="preserve">.  </w:t>
      </w:r>
      <w:r w:rsidRPr="00F23689">
        <w:rPr>
          <w:rFonts w:cs="Times New Roman"/>
          <w:szCs w:val="24"/>
        </w:rPr>
        <w:t>Why was it</w:t>
      </w:r>
      <w:r w:rsidR="003C3CAD" w:rsidRPr="00F23689">
        <w:rPr>
          <w:rFonts w:cs="Times New Roman"/>
          <w:szCs w:val="24"/>
        </w:rPr>
        <w:t xml:space="preserve">?  </w:t>
      </w:r>
      <w:r w:rsidRPr="00F23689">
        <w:rPr>
          <w:rFonts w:cs="Times New Roman"/>
          <w:szCs w:val="24"/>
        </w:rPr>
        <w:t>It was because they did not maintain the eating of the lamb roast with fire</w:t>
      </w:r>
      <w:r w:rsidR="009B2024">
        <w:rPr>
          <w:rFonts w:cs="Times New Roman"/>
          <w:szCs w:val="24"/>
        </w:rPr>
        <w:t xml:space="preserve">.  </w:t>
      </w:r>
      <w:r w:rsidRPr="00F23689">
        <w:rPr>
          <w:rFonts w:cs="Times New Roman"/>
          <w:szCs w:val="24"/>
        </w:rPr>
        <w:t>Whether Moses knew there was no appetite for it, I do not know, but Moses did not mention it</w:t>
      </w:r>
      <w:r w:rsidR="009B2024">
        <w:rPr>
          <w:rFonts w:cs="Times New Roman"/>
          <w:szCs w:val="24"/>
        </w:rPr>
        <w:t xml:space="preserve">.  </w:t>
      </w:r>
      <w:r w:rsidRPr="00F23689">
        <w:rPr>
          <w:rFonts w:cs="Times New Roman"/>
          <w:szCs w:val="24"/>
        </w:rPr>
        <w:t xml:space="preserve">It says regarding this lamb </w:t>
      </w:r>
      <w:r w:rsidR="004F26F1">
        <w:rPr>
          <w:rFonts w:cs="Times New Roman"/>
          <w:szCs w:val="24"/>
        </w:rPr>
        <w:t>“</w:t>
      </w:r>
      <w:r w:rsidRPr="00F23689">
        <w:rPr>
          <w:rFonts w:cs="Times New Roman"/>
          <w:szCs w:val="24"/>
        </w:rPr>
        <w:t>each according to the measure of his eating</w:t>
      </w:r>
      <w:r w:rsidR="004F26F1">
        <w:rPr>
          <w:rFonts w:cs="Times New Roman"/>
          <w:szCs w:val="24"/>
        </w:rPr>
        <w:t>”</w:t>
      </w:r>
      <w:r w:rsidR="00292FBC">
        <w:rPr>
          <w:rFonts w:cs="Times New Roman"/>
          <w:szCs w:val="24"/>
        </w:rPr>
        <w:t>,</w:t>
      </w:r>
      <w:r w:rsidRPr="00F23689">
        <w:rPr>
          <w:rFonts w:cs="Times New Roman"/>
          <w:szCs w:val="24"/>
        </w:rPr>
        <w:t xml:space="preserve"> </w:t>
      </w:r>
      <w:r w:rsidR="00292FBC">
        <w:rPr>
          <w:rFonts w:cs="Times New Roman"/>
          <w:szCs w:val="24"/>
        </w:rPr>
        <w:t>Exod</w:t>
      </w:r>
      <w:r w:rsidRPr="00F23689">
        <w:rPr>
          <w:rFonts w:cs="Times New Roman"/>
          <w:szCs w:val="24"/>
        </w:rPr>
        <w:t xml:space="preserve"> 12: 4</w:t>
      </w:r>
      <w:r w:rsidR="009B2024">
        <w:rPr>
          <w:rFonts w:cs="Times New Roman"/>
          <w:szCs w:val="24"/>
        </w:rPr>
        <w:t xml:space="preserve">.  </w:t>
      </w:r>
      <w:r w:rsidRPr="00F23689">
        <w:rPr>
          <w:rFonts w:cs="Times New Roman"/>
          <w:szCs w:val="24"/>
        </w:rPr>
        <w:t>It is a question of appetite, whether we have appetite householdly for the eating of the lamb roast with fire, whether we contemplate, and are concerned to be in keeping with the sufferings of the Lord Jesus on our account.</w:t>
      </w:r>
    </w:p>
    <w:p w14:paraId="59354E87" w14:textId="0C1635FD"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The fact that they did not eat meant that their tastes were not changed</w:t>
      </w:r>
      <w:r w:rsidR="009B2024">
        <w:rPr>
          <w:rFonts w:cs="Times New Roman"/>
          <w:szCs w:val="24"/>
        </w:rPr>
        <w:t xml:space="preserve">.  </w:t>
      </w:r>
      <w:r w:rsidRPr="00F23689">
        <w:rPr>
          <w:rFonts w:cs="Times New Roman"/>
          <w:szCs w:val="24"/>
        </w:rPr>
        <w:t>Their tastes were still like the Egyptians</w:t>
      </w:r>
      <w:r w:rsidR="004F26F1">
        <w:rPr>
          <w:rFonts w:cs="Times New Roman"/>
          <w:szCs w:val="24"/>
        </w:rPr>
        <w:t>’</w:t>
      </w:r>
      <w:r w:rsidRPr="00F23689">
        <w:rPr>
          <w:rFonts w:cs="Times New Roman"/>
          <w:szCs w:val="24"/>
        </w:rPr>
        <w:t xml:space="preserve"> tastes</w:t>
      </w:r>
      <w:r w:rsidR="009B2024">
        <w:rPr>
          <w:rFonts w:cs="Times New Roman"/>
          <w:szCs w:val="24"/>
        </w:rPr>
        <w:t xml:space="preserve">.  </w:t>
      </w:r>
      <w:r w:rsidRPr="00F23689">
        <w:rPr>
          <w:rFonts w:cs="Times New Roman"/>
          <w:szCs w:val="24"/>
        </w:rPr>
        <w:t>Now, dear brethren, what is suitable in our houses and what goes on in our houses tests the householder especially</w:t>
      </w:r>
      <w:r w:rsidR="009B2024">
        <w:rPr>
          <w:rFonts w:cs="Times New Roman"/>
          <w:szCs w:val="24"/>
        </w:rPr>
        <w:t xml:space="preserve">.  </w:t>
      </w:r>
      <w:r w:rsidRPr="00F23689">
        <w:rPr>
          <w:rFonts w:cs="Times New Roman"/>
          <w:szCs w:val="24"/>
        </w:rPr>
        <w:t>I do not intend to say what is suitable and what is not suitable</w:t>
      </w:r>
      <w:r w:rsidR="009B2024">
        <w:rPr>
          <w:rFonts w:cs="Times New Roman"/>
          <w:szCs w:val="24"/>
        </w:rPr>
        <w:t xml:space="preserve">.  </w:t>
      </w:r>
      <w:r w:rsidRPr="00F23689">
        <w:rPr>
          <w:rFonts w:cs="Times New Roman"/>
          <w:szCs w:val="24"/>
        </w:rPr>
        <w:t>What I am concerned about is that our tastes should be right, that our tastes should change through the appropriation of the lamb roast with fire, of the sufferings of the Lord Jesus on our account, that we should be entirely delivered from the world and worldly things and come into the wilderness and be here for the will of God</w:t>
      </w:r>
      <w:r w:rsidR="009B2024">
        <w:rPr>
          <w:rFonts w:cs="Times New Roman"/>
          <w:szCs w:val="24"/>
        </w:rPr>
        <w:t xml:space="preserve">.  </w:t>
      </w:r>
      <w:r w:rsidRPr="00F23689">
        <w:rPr>
          <w:rFonts w:cs="Times New Roman"/>
          <w:szCs w:val="24"/>
        </w:rPr>
        <w:t>These persons were actually brought into the wilderness</w:t>
      </w:r>
      <w:r w:rsidR="009B2024">
        <w:rPr>
          <w:rFonts w:cs="Times New Roman"/>
          <w:szCs w:val="24"/>
        </w:rPr>
        <w:t xml:space="preserve">.  </w:t>
      </w:r>
      <w:r w:rsidRPr="00F23689">
        <w:rPr>
          <w:rFonts w:cs="Times New Roman"/>
          <w:szCs w:val="24"/>
        </w:rPr>
        <w:t>They could not, if they desired, get back to Egypt again, but in the wilderness they murmured because there was nothing to satisfy their worldly Egyptian tastes, whereas to have eaten of the lamb roast with fire would have altered their tastes, and they would have been content with God</w:t>
      </w:r>
      <w:r w:rsidR="004F26F1">
        <w:rPr>
          <w:rFonts w:cs="Times New Roman"/>
          <w:szCs w:val="24"/>
        </w:rPr>
        <w:t>’</w:t>
      </w:r>
      <w:r w:rsidRPr="00F23689">
        <w:rPr>
          <w:rFonts w:cs="Times New Roman"/>
          <w:szCs w:val="24"/>
        </w:rPr>
        <w:t>s provision in the wilderness</w:t>
      </w:r>
      <w:r w:rsidR="009B2024">
        <w:rPr>
          <w:rFonts w:cs="Times New Roman"/>
          <w:szCs w:val="24"/>
        </w:rPr>
        <w:t xml:space="preserve">.  </w:t>
      </w:r>
      <w:r w:rsidRPr="00F23689">
        <w:rPr>
          <w:rFonts w:cs="Times New Roman"/>
          <w:szCs w:val="24"/>
        </w:rPr>
        <w:t xml:space="preserve">The manna, the water that came from the smitten rock, all that God supplied to them in grace in the wilderness, </w:t>
      </w:r>
      <w:r w:rsidRPr="00F23689">
        <w:rPr>
          <w:rFonts w:cs="Times New Roman"/>
          <w:szCs w:val="24"/>
        </w:rPr>
        <w:lastRenderedPageBreak/>
        <w:t>would have been appreciated had their tastes changed</w:t>
      </w:r>
      <w:r w:rsidR="009B2024">
        <w:rPr>
          <w:rFonts w:cs="Times New Roman"/>
          <w:szCs w:val="24"/>
        </w:rPr>
        <w:t xml:space="preserve">.  </w:t>
      </w:r>
      <w:r w:rsidRPr="00F23689">
        <w:rPr>
          <w:rFonts w:cs="Times New Roman"/>
          <w:szCs w:val="24"/>
        </w:rPr>
        <w:t>But their taste did not change.</w:t>
      </w:r>
    </w:p>
    <w:p w14:paraId="6D5C8204" w14:textId="59CE90FD"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The house of everyone here, I am sure, has what answers to the blood on the lintel and the doorposts, but whether every household is engaged in eating of the passover lamb inside is another matter</w:t>
      </w:r>
      <w:r w:rsidR="009B2024">
        <w:rPr>
          <w:rFonts w:cs="Times New Roman"/>
          <w:szCs w:val="24"/>
        </w:rPr>
        <w:t xml:space="preserve">.  </w:t>
      </w:r>
      <w:r w:rsidRPr="00F23689">
        <w:rPr>
          <w:rFonts w:cs="Times New Roman"/>
          <w:szCs w:val="24"/>
        </w:rPr>
        <w:t>If we do we shall know what the wilderness is; this world will become a wilderness to us</w:t>
      </w:r>
      <w:r w:rsidR="009B2024">
        <w:rPr>
          <w:rFonts w:cs="Times New Roman"/>
          <w:szCs w:val="24"/>
        </w:rPr>
        <w:t xml:space="preserve">.  </w:t>
      </w:r>
      <w:r w:rsidRPr="00F23689">
        <w:rPr>
          <w:rFonts w:cs="Times New Roman"/>
          <w:szCs w:val="24"/>
        </w:rPr>
        <w:t>I think we can have the blood on the lintel and the door-posts, and goings-on in the household not be according to God</w:t>
      </w:r>
      <w:r w:rsidR="009B2024">
        <w:rPr>
          <w:rFonts w:cs="Times New Roman"/>
          <w:szCs w:val="24"/>
        </w:rPr>
        <w:t xml:space="preserve">.  </w:t>
      </w:r>
      <w:r w:rsidRPr="00F23689">
        <w:rPr>
          <w:rFonts w:cs="Times New Roman"/>
          <w:szCs w:val="24"/>
        </w:rPr>
        <w:t>We could not have goings-on not according to God if there were the eating of the lamb roast with fire inside</w:t>
      </w:r>
      <w:r w:rsidR="009B2024">
        <w:rPr>
          <w:rFonts w:cs="Times New Roman"/>
          <w:szCs w:val="24"/>
        </w:rPr>
        <w:t xml:space="preserve">.  </w:t>
      </w:r>
      <w:r w:rsidRPr="00F23689">
        <w:rPr>
          <w:rFonts w:cs="Times New Roman"/>
          <w:szCs w:val="24"/>
        </w:rPr>
        <w:t>This is a household exercise of eating, appropriating this kind of food, that our households may be maintained for the pleasure and glory of God</w:t>
      </w:r>
      <w:r w:rsidR="009B2024">
        <w:rPr>
          <w:rFonts w:cs="Times New Roman"/>
          <w:szCs w:val="24"/>
        </w:rPr>
        <w:t xml:space="preserve">.  </w:t>
      </w:r>
      <w:r w:rsidRPr="00F23689">
        <w:rPr>
          <w:rFonts w:cs="Times New Roman"/>
          <w:szCs w:val="24"/>
        </w:rPr>
        <w:t>It is a vital matter in our day in our houses, including young people</w:t>
      </w:r>
      <w:r w:rsidR="009B2024">
        <w:rPr>
          <w:rFonts w:cs="Times New Roman"/>
          <w:szCs w:val="24"/>
        </w:rPr>
        <w:t xml:space="preserve">.  </w:t>
      </w:r>
      <w:r w:rsidRPr="00F23689">
        <w:rPr>
          <w:rFonts w:cs="Times New Roman"/>
          <w:szCs w:val="24"/>
        </w:rPr>
        <w:t>The householder is responsible</w:t>
      </w:r>
      <w:r w:rsidR="009B2024">
        <w:rPr>
          <w:rFonts w:cs="Times New Roman"/>
          <w:szCs w:val="24"/>
        </w:rPr>
        <w:t xml:space="preserve">.  </w:t>
      </w:r>
      <w:r w:rsidRPr="00F23689">
        <w:rPr>
          <w:rFonts w:cs="Times New Roman"/>
          <w:szCs w:val="24"/>
        </w:rPr>
        <w:t>The householder was responsible here, a man for a house</w:t>
      </w:r>
      <w:r w:rsidR="009B2024">
        <w:rPr>
          <w:rFonts w:cs="Times New Roman"/>
          <w:szCs w:val="24"/>
        </w:rPr>
        <w:t xml:space="preserve">.  </w:t>
      </w:r>
      <w:r w:rsidRPr="00F23689">
        <w:rPr>
          <w:rFonts w:cs="Times New Roman"/>
          <w:szCs w:val="24"/>
        </w:rPr>
        <w:t>I am not saying what is suitable and what is not suitable</w:t>
      </w:r>
      <w:r w:rsidR="009B2024">
        <w:rPr>
          <w:rFonts w:cs="Times New Roman"/>
          <w:szCs w:val="24"/>
        </w:rPr>
        <w:t xml:space="preserve">.  </w:t>
      </w:r>
      <w:r w:rsidRPr="00F23689">
        <w:rPr>
          <w:rFonts w:cs="Times New Roman"/>
          <w:szCs w:val="24"/>
        </w:rPr>
        <w:t>What I am concerned about is that our tastes should be right</w:t>
      </w:r>
      <w:r w:rsidR="009B2024">
        <w:rPr>
          <w:rFonts w:cs="Times New Roman"/>
          <w:szCs w:val="24"/>
        </w:rPr>
        <w:t xml:space="preserve">.  </w:t>
      </w:r>
      <w:r w:rsidRPr="00F23689">
        <w:rPr>
          <w:rFonts w:cs="Times New Roman"/>
          <w:szCs w:val="24"/>
        </w:rPr>
        <w:t>What will deliver us from Egyptian tastes is this eating of the lamb roast with fire, the sufferings of our Lord Jesus Christ</w:t>
      </w:r>
      <w:r w:rsidR="009B2024">
        <w:rPr>
          <w:rFonts w:cs="Times New Roman"/>
          <w:szCs w:val="24"/>
        </w:rPr>
        <w:t xml:space="preserve">.  </w:t>
      </w:r>
      <w:r w:rsidRPr="00F23689">
        <w:rPr>
          <w:rFonts w:cs="Times New Roman"/>
          <w:szCs w:val="24"/>
        </w:rPr>
        <w:t>It is what underlies the Lord</w:t>
      </w:r>
      <w:r w:rsidR="004F26F1">
        <w:rPr>
          <w:rFonts w:cs="Times New Roman"/>
          <w:szCs w:val="24"/>
        </w:rPr>
        <w:t>’</w:t>
      </w:r>
      <w:r w:rsidRPr="00F23689">
        <w:rPr>
          <w:rFonts w:cs="Times New Roman"/>
          <w:szCs w:val="24"/>
        </w:rPr>
        <w:t>s supper</w:t>
      </w:r>
      <w:r w:rsidR="009B2024">
        <w:rPr>
          <w:rFonts w:cs="Times New Roman"/>
          <w:szCs w:val="24"/>
        </w:rPr>
        <w:t xml:space="preserve">.  </w:t>
      </w:r>
      <w:r w:rsidRPr="00F23689">
        <w:rPr>
          <w:rFonts w:cs="Times New Roman"/>
          <w:szCs w:val="24"/>
        </w:rPr>
        <w:t>The passover is what the believer is meant to feed on through the week so that he is ready for the Lord</w:t>
      </w:r>
      <w:r w:rsidR="004F26F1">
        <w:rPr>
          <w:rFonts w:cs="Times New Roman"/>
          <w:szCs w:val="24"/>
        </w:rPr>
        <w:t>’</w:t>
      </w:r>
      <w:r w:rsidRPr="00F23689">
        <w:rPr>
          <w:rFonts w:cs="Times New Roman"/>
          <w:szCs w:val="24"/>
        </w:rPr>
        <w:t>s supper</w:t>
      </w:r>
      <w:r w:rsidR="009B2024">
        <w:rPr>
          <w:rFonts w:cs="Times New Roman"/>
          <w:szCs w:val="24"/>
        </w:rPr>
        <w:t xml:space="preserve">.  </w:t>
      </w:r>
      <w:r w:rsidRPr="00F23689">
        <w:rPr>
          <w:rFonts w:cs="Times New Roman"/>
          <w:szCs w:val="24"/>
        </w:rPr>
        <w:t>I remember the time when, at the Lord</w:t>
      </w:r>
      <w:r w:rsidR="004F26F1">
        <w:rPr>
          <w:rFonts w:cs="Times New Roman"/>
          <w:szCs w:val="24"/>
        </w:rPr>
        <w:t>’</w:t>
      </w:r>
      <w:r w:rsidRPr="00F23689">
        <w:rPr>
          <w:rFonts w:cs="Times New Roman"/>
          <w:szCs w:val="24"/>
        </w:rPr>
        <w:t>s supper, we used to dwell on the Lord</w:t>
      </w:r>
      <w:r w:rsidR="004F26F1">
        <w:rPr>
          <w:rFonts w:cs="Times New Roman"/>
          <w:szCs w:val="24"/>
        </w:rPr>
        <w:t>’</w:t>
      </w:r>
      <w:r w:rsidRPr="00F23689">
        <w:rPr>
          <w:rFonts w:cs="Times New Roman"/>
          <w:szCs w:val="24"/>
        </w:rPr>
        <w:t>s atoning sufferings at length, until the Lord in ministry pointed out that that is the kind of contemplation we are meant to have through the week, so that we are ready to proceed with the Lord</w:t>
      </w:r>
      <w:r w:rsidR="004F26F1">
        <w:rPr>
          <w:rFonts w:cs="Times New Roman"/>
          <w:szCs w:val="24"/>
        </w:rPr>
        <w:t>’</w:t>
      </w:r>
      <w:r w:rsidRPr="00F23689">
        <w:rPr>
          <w:rFonts w:cs="Times New Roman"/>
          <w:szCs w:val="24"/>
        </w:rPr>
        <w:t>s supper when we come together.</w:t>
      </w:r>
    </w:p>
    <w:p w14:paraId="3124F98D" w14:textId="7A64EE3F"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When we come to our scripture in Leviticus we have what is suitable to be eaten in the sanctuary, therefore this would be what we would call an assembly matter</w:t>
      </w:r>
      <w:r w:rsidR="009B2024">
        <w:rPr>
          <w:rFonts w:cs="Times New Roman"/>
          <w:szCs w:val="24"/>
        </w:rPr>
        <w:t xml:space="preserve">.  </w:t>
      </w:r>
      <w:r w:rsidRPr="00F23689">
        <w:rPr>
          <w:rFonts w:cs="Times New Roman"/>
          <w:szCs w:val="24"/>
        </w:rPr>
        <w:t>The goat of the sin-offering, I suppose, refers to the previous chapter, the eighth day, where the goat of the sin-offering was offered for the people</w:t>
      </w:r>
      <w:r w:rsidR="00292FBC">
        <w:rPr>
          <w:rFonts w:cs="Times New Roman"/>
          <w:szCs w:val="24"/>
        </w:rPr>
        <w:t>,</w:t>
      </w:r>
      <w:r w:rsidRPr="00F23689">
        <w:rPr>
          <w:rFonts w:cs="Times New Roman"/>
          <w:szCs w:val="24"/>
        </w:rPr>
        <w:t xml:space="preserve"> see </w:t>
      </w:r>
      <w:r w:rsidR="00292FBC">
        <w:rPr>
          <w:rFonts w:cs="Times New Roman"/>
          <w:szCs w:val="24"/>
        </w:rPr>
        <w:t>Lev</w:t>
      </w:r>
      <w:r w:rsidRPr="00F23689">
        <w:rPr>
          <w:rFonts w:cs="Times New Roman"/>
          <w:szCs w:val="24"/>
        </w:rPr>
        <w:t xml:space="preserve"> 9: 15</w:t>
      </w:r>
      <w:r w:rsidR="009B2024">
        <w:rPr>
          <w:rFonts w:cs="Times New Roman"/>
          <w:szCs w:val="24"/>
        </w:rPr>
        <w:t xml:space="preserve">.  </w:t>
      </w:r>
      <w:r w:rsidRPr="00F23689">
        <w:rPr>
          <w:rFonts w:cs="Times New Roman"/>
          <w:szCs w:val="24"/>
        </w:rPr>
        <w:t>Regarding the sin-offering for the priest, the body was burned outside the camp and the blood was brought into the sanctuary, but with the goat of the sin-offering which was for the people the blood was not brought into the sanctuary</w:t>
      </w:r>
      <w:r w:rsidR="009B2024">
        <w:rPr>
          <w:rFonts w:cs="Times New Roman"/>
          <w:szCs w:val="24"/>
        </w:rPr>
        <w:t xml:space="preserve">.  </w:t>
      </w:r>
      <w:r w:rsidRPr="00F23689">
        <w:rPr>
          <w:rFonts w:cs="Times New Roman"/>
          <w:szCs w:val="24"/>
        </w:rPr>
        <w:t>Where the blood is brought into the sanctuary there is the whole answer, the blood of Jesus</w:t>
      </w:r>
      <w:r w:rsidR="009B2024">
        <w:rPr>
          <w:rFonts w:cs="Times New Roman"/>
          <w:szCs w:val="24"/>
        </w:rPr>
        <w:t xml:space="preserve">.  </w:t>
      </w:r>
      <w:r w:rsidRPr="00F23689">
        <w:rPr>
          <w:rFonts w:cs="Times New Roman"/>
          <w:szCs w:val="24"/>
        </w:rPr>
        <w:t>The Lord Jesus has answered fully the whole question of sin and departure and failure</w:t>
      </w:r>
      <w:r w:rsidR="009B2024">
        <w:rPr>
          <w:rFonts w:cs="Times New Roman"/>
          <w:szCs w:val="24"/>
        </w:rPr>
        <w:t xml:space="preserve">.  </w:t>
      </w:r>
      <w:r w:rsidRPr="00F23689">
        <w:rPr>
          <w:rFonts w:cs="Times New Roman"/>
          <w:szCs w:val="24"/>
        </w:rPr>
        <w:t>What a comfort that is</w:t>
      </w:r>
      <w:r w:rsidR="003C3CAD" w:rsidRPr="00F23689">
        <w:rPr>
          <w:rFonts w:cs="Times New Roman"/>
          <w:szCs w:val="24"/>
        </w:rPr>
        <w:t xml:space="preserve">!  </w:t>
      </w:r>
      <w:r w:rsidRPr="00F23689">
        <w:rPr>
          <w:rFonts w:cs="Times New Roman"/>
          <w:szCs w:val="24"/>
        </w:rPr>
        <w:t>Where the blood was brought into the sanctuary the body was burned outside the camp, wholly consumed</w:t>
      </w:r>
      <w:r w:rsidR="009B2024">
        <w:rPr>
          <w:rFonts w:cs="Times New Roman"/>
          <w:szCs w:val="24"/>
        </w:rPr>
        <w:t xml:space="preserve">.  </w:t>
      </w:r>
      <w:r w:rsidRPr="00F23689">
        <w:rPr>
          <w:rFonts w:cs="Times New Roman"/>
          <w:szCs w:val="24"/>
        </w:rPr>
        <w:t>It speaks of the One who sustained all the holy wrath and judgment of God, and perfectly answered to God</w:t>
      </w:r>
      <w:r w:rsidR="004F26F1">
        <w:rPr>
          <w:rFonts w:cs="Times New Roman"/>
          <w:szCs w:val="24"/>
        </w:rPr>
        <w:t>’</w:t>
      </w:r>
      <w:r w:rsidRPr="00F23689">
        <w:rPr>
          <w:rFonts w:cs="Times New Roman"/>
          <w:szCs w:val="24"/>
        </w:rPr>
        <w:t xml:space="preserve">s </w:t>
      </w:r>
      <w:r w:rsidRPr="00F23689">
        <w:rPr>
          <w:rFonts w:cs="Times New Roman"/>
          <w:szCs w:val="24"/>
        </w:rPr>
        <w:lastRenderedPageBreak/>
        <w:t>eternal satisfaction</w:t>
      </w:r>
      <w:r w:rsidR="009B2024">
        <w:rPr>
          <w:rFonts w:cs="Times New Roman"/>
          <w:szCs w:val="24"/>
        </w:rPr>
        <w:t xml:space="preserve">.  </w:t>
      </w:r>
      <w:r w:rsidRPr="00F23689">
        <w:rPr>
          <w:rFonts w:cs="Times New Roman"/>
          <w:szCs w:val="24"/>
        </w:rPr>
        <w:t>When we come to the anti-type, it is not only the blood carried in, it is the One who shed His blood who has gone in in all the fragrance of the incense</w:t>
      </w:r>
      <w:r w:rsidR="009B2024">
        <w:rPr>
          <w:rFonts w:cs="Times New Roman"/>
          <w:szCs w:val="24"/>
        </w:rPr>
        <w:t xml:space="preserve">.  </w:t>
      </w:r>
      <w:r w:rsidRPr="00F23689">
        <w:rPr>
          <w:rFonts w:cs="Times New Roman"/>
          <w:szCs w:val="24"/>
        </w:rPr>
        <w:t>The One who shed His blood has gone in and He there is the full answer to every departure on the part of His people down here</w:t>
      </w:r>
      <w:r w:rsidR="009B2024">
        <w:rPr>
          <w:rFonts w:cs="Times New Roman"/>
          <w:szCs w:val="24"/>
        </w:rPr>
        <w:t xml:space="preserve">.  </w:t>
      </w:r>
      <w:r w:rsidRPr="00F23689">
        <w:rPr>
          <w:rFonts w:cs="Times New Roman"/>
          <w:szCs w:val="24"/>
        </w:rPr>
        <w:t>But where the blood is not carried in, the sin-offering has to be eaten in the sanctuary</w:t>
      </w:r>
      <w:r w:rsidR="009B2024">
        <w:rPr>
          <w:rFonts w:cs="Times New Roman"/>
          <w:szCs w:val="24"/>
        </w:rPr>
        <w:t xml:space="preserve">.  </w:t>
      </w:r>
      <w:r w:rsidRPr="00F23689">
        <w:rPr>
          <w:rFonts w:cs="Times New Roman"/>
          <w:szCs w:val="24"/>
        </w:rPr>
        <w:t>The Lord, sustaining everything, is perfect, but He looks for an answer from us in our local settings.</w:t>
      </w:r>
    </w:p>
    <w:p w14:paraId="138786E7" w14:textId="39729395"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Moses said in verse 18, </w:t>
      </w:r>
      <w:r w:rsidR="004F26F1">
        <w:rPr>
          <w:rFonts w:cs="Times New Roman"/>
          <w:szCs w:val="24"/>
        </w:rPr>
        <w:t>“</w:t>
      </w:r>
      <w:r w:rsidRPr="00F23689">
        <w:rPr>
          <w:rFonts w:cs="Times New Roman"/>
          <w:szCs w:val="24"/>
        </w:rPr>
        <w:t>Lo, its blood was not brought in within the sanctuary</w:t>
      </w:r>
      <w:r w:rsidR="00577D73">
        <w:rPr>
          <w:rFonts w:cs="Times New Roman"/>
          <w:szCs w:val="24"/>
        </w:rPr>
        <w:t xml:space="preserve">: </w:t>
      </w:r>
      <w:r w:rsidRPr="00F23689">
        <w:rPr>
          <w:rFonts w:cs="Times New Roman"/>
          <w:szCs w:val="24"/>
        </w:rPr>
        <w:t>ye should certainly have eaten it in the sanctuary</w:t>
      </w:r>
      <w:r w:rsidR="004F26F1">
        <w:rPr>
          <w:rFonts w:cs="Times New Roman"/>
          <w:szCs w:val="24"/>
        </w:rPr>
        <w:t>”</w:t>
      </w:r>
      <w:r w:rsidR="009B2024">
        <w:rPr>
          <w:rFonts w:cs="Times New Roman"/>
          <w:szCs w:val="24"/>
        </w:rPr>
        <w:t xml:space="preserve">.  </w:t>
      </w:r>
      <w:r w:rsidRPr="00F23689">
        <w:rPr>
          <w:rFonts w:cs="Times New Roman"/>
          <w:szCs w:val="24"/>
        </w:rPr>
        <w:t>It is feeling with God, having God</w:t>
      </w:r>
      <w:r w:rsidR="004F26F1">
        <w:rPr>
          <w:rFonts w:cs="Times New Roman"/>
          <w:szCs w:val="24"/>
        </w:rPr>
        <w:t>’</w:t>
      </w:r>
      <w:r w:rsidRPr="00F23689">
        <w:rPr>
          <w:rFonts w:cs="Times New Roman"/>
          <w:szCs w:val="24"/>
        </w:rPr>
        <w:t>s feelings about things that happen</w:t>
      </w:r>
      <w:r w:rsidR="009B2024">
        <w:rPr>
          <w:rFonts w:cs="Times New Roman"/>
          <w:szCs w:val="24"/>
        </w:rPr>
        <w:t xml:space="preserve">.  </w:t>
      </w:r>
      <w:r w:rsidRPr="00F23689">
        <w:rPr>
          <w:rFonts w:cs="Times New Roman"/>
          <w:szCs w:val="24"/>
        </w:rPr>
        <w:t>Aaron and his sons were overwhelmed with their own personal loss and sorrow</w:t>
      </w:r>
      <w:r w:rsidR="009B2024">
        <w:rPr>
          <w:rFonts w:cs="Times New Roman"/>
          <w:szCs w:val="24"/>
        </w:rPr>
        <w:t xml:space="preserve">.  </w:t>
      </w:r>
      <w:r w:rsidRPr="00F23689">
        <w:rPr>
          <w:rFonts w:cs="Times New Roman"/>
          <w:szCs w:val="24"/>
        </w:rPr>
        <w:t>I am not minimising the personal sorrows that some of our dear brethren have</w:t>
      </w:r>
      <w:r w:rsidR="009B2024">
        <w:rPr>
          <w:rFonts w:cs="Times New Roman"/>
          <w:szCs w:val="24"/>
        </w:rPr>
        <w:t xml:space="preserve">.  </w:t>
      </w:r>
      <w:r w:rsidRPr="00F23689">
        <w:rPr>
          <w:rFonts w:cs="Times New Roman"/>
          <w:szCs w:val="24"/>
        </w:rPr>
        <w:t>The Lord knows all about the sorrows that our brethren carry, but Aaron was so overwhelmed by it that he was not able to eat the sin-offering; he could not rise to it</w:t>
      </w:r>
      <w:r w:rsidR="009B2024">
        <w:rPr>
          <w:rFonts w:cs="Times New Roman"/>
          <w:szCs w:val="24"/>
        </w:rPr>
        <w:t xml:space="preserve">.  </w:t>
      </w:r>
      <w:r w:rsidRPr="00F23689">
        <w:rPr>
          <w:rFonts w:cs="Times New Roman"/>
          <w:szCs w:val="24"/>
        </w:rPr>
        <w:t>Moses accepted what he said, but the Lord rightly looks for our feeling things as He feels them, not just our own personal sorrows and loss, but feeling matters as God feels them</w:t>
      </w:r>
      <w:r w:rsidR="009B2024">
        <w:rPr>
          <w:rFonts w:cs="Times New Roman"/>
          <w:szCs w:val="24"/>
        </w:rPr>
        <w:t xml:space="preserve">.  </w:t>
      </w:r>
      <w:r w:rsidRPr="00F23689">
        <w:rPr>
          <w:rFonts w:cs="Times New Roman"/>
          <w:szCs w:val="24"/>
        </w:rPr>
        <w:t xml:space="preserve">Moses said, </w:t>
      </w:r>
      <w:r w:rsidR="004F26F1">
        <w:rPr>
          <w:rFonts w:cs="Times New Roman"/>
          <w:szCs w:val="24"/>
        </w:rPr>
        <w:t>“</w:t>
      </w:r>
      <w:r w:rsidRPr="00F23689">
        <w:rPr>
          <w:rFonts w:cs="Times New Roman"/>
          <w:szCs w:val="24"/>
        </w:rPr>
        <w:t>Ye should certainly have eaten it in the sanctuary, as I commanded</w:t>
      </w:r>
      <w:r w:rsidR="004F26F1">
        <w:rPr>
          <w:rFonts w:cs="Times New Roman"/>
          <w:szCs w:val="24"/>
        </w:rPr>
        <w:t>”</w:t>
      </w:r>
      <w:r w:rsidR="009B2024">
        <w:rPr>
          <w:rFonts w:cs="Times New Roman"/>
          <w:szCs w:val="24"/>
        </w:rPr>
        <w:t xml:space="preserve">.  </w:t>
      </w:r>
      <w:r w:rsidRPr="00F23689">
        <w:rPr>
          <w:rFonts w:cs="Times New Roman"/>
          <w:szCs w:val="24"/>
        </w:rPr>
        <w:t>Someone mentioned this afternoon that Aaron perhaps never appeared again in his garments of glory and ornament</w:t>
      </w:r>
      <w:r w:rsidR="009B2024">
        <w:rPr>
          <w:rFonts w:cs="Times New Roman"/>
          <w:szCs w:val="24"/>
        </w:rPr>
        <w:t xml:space="preserve">.  </w:t>
      </w:r>
      <w:r w:rsidRPr="00F23689">
        <w:rPr>
          <w:rFonts w:cs="Times New Roman"/>
          <w:szCs w:val="24"/>
        </w:rPr>
        <w:t>Perhaps this chapter provides the reason, for when we come to chapter 16 verse 1 reference is made to this chapter</w:t>
      </w:r>
      <w:r w:rsidR="009B2024">
        <w:rPr>
          <w:rFonts w:cs="Times New Roman"/>
          <w:szCs w:val="24"/>
        </w:rPr>
        <w:t xml:space="preserve">.  </w:t>
      </w:r>
      <w:r w:rsidRPr="00F23689">
        <w:rPr>
          <w:rFonts w:cs="Times New Roman"/>
          <w:szCs w:val="24"/>
        </w:rPr>
        <w:t>There was some deficiency, and although it was allowed for, nevertheless there was a lack</w:t>
      </w:r>
      <w:r w:rsidR="009B2024">
        <w:rPr>
          <w:rFonts w:cs="Times New Roman"/>
          <w:szCs w:val="24"/>
        </w:rPr>
        <w:t xml:space="preserve">.  </w:t>
      </w:r>
      <w:r w:rsidRPr="00F23689">
        <w:rPr>
          <w:rFonts w:cs="Times New Roman"/>
          <w:szCs w:val="24"/>
        </w:rPr>
        <w:t>I wonder if there is a lack in our local settings as to feeling things as God feels them</w:t>
      </w:r>
      <w:r w:rsidR="009B2024">
        <w:rPr>
          <w:rFonts w:cs="Times New Roman"/>
          <w:szCs w:val="24"/>
        </w:rPr>
        <w:t xml:space="preserve">.  </w:t>
      </w:r>
      <w:r w:rsidRPr="00F23689">
        <w:rPr>
          <w:rFonts w:cs="Times New Roman"/>
          <w:szCs w:val="24"/>
        </w:rPr>
        <w:t>How important it is that there should be an answer down here</w:t>
      </w:r>
      <w:r w:rsidR="009B2024">
        <w:rPr>
          <w:rFonts w:cs="Times New Roman"/>
          <w:szCs w:val="24"/>
        </w:rPr>
        <w:t xml:space="preserve">.  </w:t>
      </w:r>
      <w:r w:rsidRPr="00F23689">
        <w:rPr>
          <w:rFonts w:cs="Times New Roman"/>
          <w:szCs w:val="24"/>
        </w:rPr>
        <w:t>There is the answer up there all right</w:t>
      </w:r>
      <w:r w:rsidR="009B2024">
        <w:rPr>
          <w:rFonts w:cs="Times New Roman"/>
          <w:szCs w:val="24"/>
        </w:rPr>
        <w:t xml:space="preserve">.  </w:t>
      </w:r>
      <w:r w:rsidRPr="00F23689">
        <w:rPr>
          <w:rFonts w:cs="Times New Roman"/>
          <w:szCs w:val="24"/>
        </w:rPr>
        <w:t>There is the answer in the fact that the blessed One who shed His blood has gone in, and there is the answer to every question, everything that has come in in the way of failure and departure; but the Lord rightly looks for some answer down here in our local settings, that we are feeling things as God feels them</w:t>
      </w:r>
      <w:r w:rsidR="009B2024">
        <w:rPr>
          <w:rFonts w:cs="Times New Roman"/>
          <w:szCs w:val="24"/>
        </w:rPr>
        <w:t xml:space="preserve">.  </w:t>
      </w:r>
      <w:r w:rsidRPr="00F23689">
        <w:rPr>
          <w:rFonts w:cs="Times New Roman"/>
          <w:szCs w:val="24"/>
        </w:rPr>
        <w:t>May the Lord help us to eat this kind of food</w:t>
      </w:r>
      <w:r w:rsidR="009B2024">
        <w:rPr>
          <w:rFonts w:cs="Times New Roman"/>
          <w:szCs w:val="24"/>
        </w:rPr>
        <w:t xml:space="preserve">.  </w:t>
      </w:r>
      <w:r w:rsidRPr="00F23689">
        <w:rPr>
          <w:rFonts w:cs="Times New Roman"/>
          <w:szCs w:val="24"/>
        </w:rPr>
        <w:t>I am aware that I have endeavoured to present the eating of food which we may wish to avoid, but I am assured that it is important and available and not beyond us.</w:t>
      </w:r>
    </w:p>
    <w:p w14:paraId="13A2E427" w14:textId="3007DAB4"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In closing I desire to refer to Jeremiah 15 in which we might take comfort from the fact that Jeremiah fluctuates somewhat like ourselves</w:t>
      </w:r>
      <w:r w:rsidR="009B2024">
        <w:rPr>
          <w:rFonts w:cs="Times New Roman"/>
          <w:szCs w:val="24"/>
        </w:rPr>
        <w:t xml:space="preserve">.  </w:t>
      </w:r>
      <w:r w:rsidRPr="00F23689">
        <w:rPr>
          <w:rFonts w:cs="Times New Roman"/>
          <w:szCs w:val="24"/>
        </w:rPr>
        <w:t>He is not all he ought to be</w:t>
      </w:r>
      <w:r w:rsidR="009B2024">
        <w:rPr>
          <w:rFonts w:cs="Times New Roman"/>
          <w:szCs w:val="24"/>
        </w:rPr>
        <w:t xml:space="preserve">.  </w:t>
      </w:r>
      <w:r w:rsidRPr="00F23689">
        <w:rPr>
          <w:rFonts w:cs="Times New Roman"/>
          <w:szCs w:val="24"/>
        </w:rPr>
        <w:t>He was God</w:t>
      </w:r>
      <w:r w:rsidR="004F26F1">
        <w:rPr>
          <w:rFonts w:cs="Times New Roman"/>
          <w:szCs w:val="24"/>
        </w:rPr>
        <w:t>’</w:t>
      </w:r>
      <w:r w:rsidRPr="00F23689">
        <w:rPr>
          <w:rFonts w:cs="Times New Roman"/>
          <w:szCs w:val="24"/>
        </w:rPr>
        <w:t>s servant and representative; he had served faithfully, but we find here that he says some good things and some things not so good</w:t>
      </w:r>
      <w:r w:rsidR="009B2024">
        <w:rPr>
          <w:rFonts w:cs="Times New Roman"/>
          <w:szCs w:val="24"/>
        </w:rPr>
        <w:t xml:space="preserve">.  </w:t>
      </w:r>
      <w:r w:rsidRPr="00F23689">
        <w:rPr>
          <w:rFonts w:cs="Times New Roman"/>
          <w:szCs w:val="24"/>
        </w:rPr>
        <w:t>How like him we are</w:t>
      </w:r>
      <w:r w:rsidR="003C3CAD" w:rsidRPr="00F23689">
        <w:rPr>
          <w:rFonts w:cs="Times New Roman"/>
          <w:szCs w:val="24"/>
        </w:rPr>
        <w:t xml:space="preserve">!  </w:t>
      </w:r>
      <w:r w:rsidRPr="00F23689">
        <w:rPr>
          <w:rFonts w:cs="Times New Roman"/>
          <w:szCs w:val="24"/>
        </w:rPr>
        <w:t xml:space="preserve">This chapter has </w:t>
      </w:r>
      <w:r w:rsidRPr="00F23689">
        <w:rPr>
          <w:rFonts w:cs="Times New Roman"/>
          <w:szCs w:val="24"/>
        </w:rPr>
        <w:lastRenderedPageBreak/>
        <w:t>to do with the fact that God is going to judge Judah and Jerusalem</w:t>
      </w:r>
      <w:r w:rsidR="009B2024">
        <w:rPr>
          <w:rFonts w:cs="Times New Roman"/>
          <w:szCs w:val="24"/>
        </w:rPr>
        <w:t xml:space="preserve">.  </w:t>
      </w:r>
      <w:r w:rsidRPr="00F23689">
        <w:rPr>
          <w:rFonts w:cs="Times New Roman"/>
          <w:szCs w:val="24"/>
        </w:rPr>
        <w:t xml:space="preserve">We were reminded some years ago in ministry as to the doom of </w:t>
      </w:r>
      <w:r w:rsidR="00292FBC" w:rsidRPr="00F23689">
        <w:rPr>
          <w:rFonts w:cs="Times New Roman"/>
          <w:szCs w:val="24"/>
        </w:rPr>
        <w:t>Christendom</w:t>
      </w:r>
      <w:r w:rsidR="009B2024">
        <w:rPr>
          <w:rFonts w:cs="Times New Roman"/>
          <w:szCs w:val="24"/>
        </w:rPr>
        <w:t xml:space="preserve">.  </w:t>
      </w:r>
      <w:r w:rsidRPr="00F23689">
        <w:rPr>
          <w:rFonts w:cs="Times New Roman"/>
          <w:szCs w:val="24"/>
        </w:rPr>
        <w:t>Christendom is doomed; it is judged, awaiting the execution of the judgment</w:t>
      </w:r>
      <w:r w:rsidR="009B2024">
        <w:rPr>
          <w:rFonts w:cs="Times New Roman"/>
          <w:szCs w:val="24"/>
        </w:rPr>
        <w:t xml:space="preserve">.  </w:t>
      </w:r>
      <w:r w:rsidRPr="00F23689">
        <w:rPr>
          <w:rFonts w:cs="Times New Roman"/>
          <w:szCs w:val="24"/>
        </w:rPr>
        <w:t>God has a judgment of it and we are meant to have a judgment of it too, in line with what God feels</w:t>
      </w:r>
      <w:r w:rsidR="009B2024">
        <w:rPr>
          <w:rFonts w:cs="Times New Roman"/>
          <w:szCs w:val="24"/>
        </w:rPr>
        <w:t xml:space="preserve">.  </w:t>
      </w:r>
      <w:r w:rsidRPr="00F23689">
        <w:rPr>
          <w:rFonts w:cs="Times New Roman"/>
          <w:szCs w:val="24"/>
        </w:rPr>
        <w:t xml:space="preserve">Jehovah says here, </w:t>
      </w:r>
      <w:r w:rsidR="004F26F1">
        <w:rPr>
          <w:rFonts w:cs="Times New Roman"/>
          <w:szCs w:val="24"/>
        </w:rPr>
        <w:t>“</w:t>
      </w:r>
      <w:r w:rsidRPr="00F23689">
        <w:rPr>
          <w:rFonts w:cs="Times New Roman"/>
          <w:szCs w:val="24"/>
        </w:rPr>
        <w:t>Though Moses and Samuel stood before me, my soul would not turn toward this people</w:t>
      </w:r>
      <w:r w:rsidR="004F26F1">
        <w:rPr>
          <w:rFonts w:cs="Times New Roman"/>
          <w:szCs w:val="24"/>
        </w:rPr>
        <w:t>”</w:t>
      </w:r>
      <w:r w:rsidRPr="00F23689">
        <w:rPr>
          <w:rFonts w:cs="Times New Roman"/>
          <w:szCs w:val="24"/>
        </w:rPr>
        <w:t xml:space="preserve">, </w:t>
      </w:r>
      <w:r w:rsidR="00292FBC">
        <w:rPr>
          <w:rFonts w:cs="Times New Roman"/>
          <w:szCs w:val="24"/>
        </w:rPr>
        <w:t>Jer</w:t>
      </w:r>
      <w:r w:rsidRPr="00F23689">
        <w:rPr>
          <w:rFonts w:cs="Times New Roman"/>
          <w:szCs w:val="24"/>
        </w:rPr>
        <w:t xml:space="preserve"> 15: 1</w:t>
      </w:r>
      <w:r w:rsidR="009B2024">
        <w:rPr>
          <w:rFonts w:cs="Times New Roman"/>
          <w:szCs w:val="24"/>
        </w:rPr>
        <w:t xml:space="preserve">.  </w:t>
      </w:r>
      <w:r w:rsidRPr="00F23689">
        <w:rPr>
          <w:rFonts w:cs="Times New Roman"/>
          <w:szCs w:val="24"/>
        </w:rPr>
        <w:t xml:space="preserve">Moses and Samuel interceded for the people and God listened to them, but He says, </w:t>
      </w:r>
      <w:r w:rsidR="004F26F1">
        <w:rPr>
          <w:rFonts w:cs="Times New Roman"/>
          <w:szCs w:val="24"/>
        </w:rPr>
        <w:t>‘</w:t>
      </w:r>
      <w:r w:rsidRPr="00F23689">
        <w:rPr>
          <w:rFonts w:cs="Times New Roman"/>
          <w:szCs w:val="24"/>
        </w:rPr>
        <w:t>Though Moses and Samuel were here, I would not listen to them</w:t>
      </w:r>
      <w:r w:rsidR="004F26F1">
        <w:rPr>
          <w:rFonts w:cs="Times New Roman"/>
          <w:szCs w:val="24"/>
        </w:rPr>
        <w:t>’</w:t>
      </w:r>
      <w:r w:rsidRPr="00F23689">
        <w:rPr>
          <w:rFonts w:cs="Times New Roman"/>
          <w:szCs w:val="24"/>
        </w:rPr>
        <w:t>; the people had departed so far</w:t>
      </w:r>
      <w:r w:rsidR="009B2024">
        <w:rPr>
          <w:rFonts w:cs="Times New Roman"/>
          <w:szCs w:val="24"/>
        </w:rPr>
        <w:t xml:space="preserve">.  </w:t>
      </w:r>
      <w:r w:rsidRPr="00F23689">
        <w:rPr>
          <w:rFonts w:cs="Times New Roman"/>
          <w:szCs w:val="24"/>
        </w:rPr>
        <w:t>Jeremiah is found in these circumstances and he finds that he himself is cursed</w:t>
      </w:r>
      <w:r w:rsidR="009B2024">
        <w:rPr>
          <w:rFonts w:cs="Times New Roman"/>
          <w:szCs w:val="24"/>
        </w:rPr>
        <w:t xml:space="preserve">.  </w:t>
      </w:r>
      <w:r w:rsidRPr="00F23689">
        <w:rPr>
          <w:rFonts w:cs="Times New Roman"/>
          <w:szCs w:val="24"/>
        </w:rPr>
        <w:t>In verse 10 he finds himself the object of opposition, possibly wrongly so, but Jeremiah is feeling it as it affects himself, and he is getting down under it, just as we very often do</w:t>
      </w:r>
      <w:r w:rsidR="009B2024">
        <w:rPr>
          <w:rFonts w:cs="Times New Roman"/>
          <w:szCs w:val="24"/>
        </w:rPr>
        <w:t xml:space="preserve">.  </w:t>
      </w:r>
      <w:r w:rsidRPr="00F23689">
        <w:rPr>
          <w:rFonts w:cs="Times New Roman"/>
          <w:szCs w:val="24"/>
        </w:rPr>
        <w:t xml:space="preserve">Then he goes on to say in verse 15, </w:t>
      </w:r>
      <w:r w:rsidR="004F26F1">
        <w:rPr>
          <w:rFonts w:cs="Times New Roman"/>
          <w:szCs w:val="24"/>
        </w:rPr>
        <w:t>“</w:t>
      </w:r>
      <w:r w:rsidRPr="00F23689">
        <w:rPr>
          <w:rFonts w:cs="Times New Roman"/>
          <w:szCs w:val="24"/>
        </w:rPr>
        <w:t>Jehovah, thou knowest: remember me, and visit me, and avenge me of my persecutors</w:t>
      </w:r>
      <w:r w:rsidR="004F26F1">
        <w:rPr>
          <w:rFonts w:cs="Times New Roman"/>
          <w:szCs w:val="24"/>
        </w:rPr>
        <w:t>”</w:t>
      </w:r>
      <w:r w:rsidR="009B2024">
        <w:rPr>
          <w:rFonts w:cs="Times New Roman"/>
          <w:szCs w:val="24"/>
        </w:rPr>
        <w:t xml:space="preserve">.  </w:t>
      </w:r>
      <w:r w:rsidRPr="00F23689">
        <w:rPr>
          <w:rFonts w:cs="Times New Roman"/>
          <w:szCs w:val="24"/>
        </w:rPr>
        <w:t>We ought not to say that kind of thing today</w:t>
      </w:r>
      <w:r w:rsidR="009B2024">
        <w:rPr>
          <w:rFonts w:cs="Times New Roman"/>
          <w:szCs w:val="24"/>
        </w:rPr>
        <w:t xml:space="preserve">.  </w:t>
      </w:r>
      <w:r w:rsidRPr="00F23689">
        <w:rPr>
          <w:rFonts w:cs="Times New Roman"/>
          <w:szCs w:val="24"/>
        </w:rPr>
        <w:t xml:space="preserve">That was not the </w:t>
      </w:r>
      <w:r w:rsidR="00292FBC" w:rsidRPr="00F23689">
        <w:rPr>
          <w:rFonts w:cs="Times New Roman"/>
          <w:szCs w:val="24"/>
        </w:rPr>
        <w:t>Christian</w:t>
      </w:r>
      <w:r w:rsidRPr="00F23689">
        <w:rPr>
          <w:rFonts w:cs="Times New Roman"/>
          <w:szCs w:val="24"/>
        </w:rPr>
        <w:t xml:space="preserve"> dispensation</w:t>
      </w:r>
      <w:r w:rsidR="009B2024">
        <w:rPr>
          <w:rFonts w:cs="Times New Roman"/>
          <w:szCs w:val="24"/>
        </w:rPr>
        <w:t xml:space="preserve">.  </w:t>
      </w:r>
      <w:r w:rsidRPr="00F23689">
        <w:rPr>
          <w:rFonts w:cs="Times New Roman"/>
          <w:szCs w:val="24"/>
        </w:rPr>
        <w:t>We are not to ask for vengeance on persecutors</w:t>
      </w:r>
      <w:r w:rsidR="009B2024">
        <w:rPr>
          <w:rFonts w:cs="Times New Roman"/>
          <w:szCs w:val="24"/>
        </w:rPr>
        <w:t xml:space="preserve">.  </w:t>
      </w:r>
      <w:r w:rsidRPr="00F23689">
        <w:rPr>
          <w:rFonts w:cs="Times New Roman"/>
          <w:szCs w:val="24"/>
        </w:rPr>
        <w:t>We are to bless those who curse us and love our enemies</w:t>
      </w:r>
      <w:r w:rsidR="00292FBC">
        <w:rPr>
          <w:rFonts w:cs="Times New Roman"/>
          <w:szCs w:val="24"/>
        </w:rPr>
        <w:t>,</w:t>
      </w:r>
      <w:r w:rsidRPr="00F23689">
        <w:rPr>
          <w:rFonts w:cs="Times New Roman"/>
          <w:szCs w:val="24"/>
        </w:rPr>
        <w:t xml:space="preserve"> see </w:t>
      </w:r>
      <w:r w:rsidR="00292FBC">
        <w:rPr>
          <w:rFonts w:cs="Times New Roman"/>
          <w:szCs w:val="24"/>
        </w:rPr>
        <w:t>Matt</w:t>
      </w:r>
      <w:r w:rsidRPr="00F23689">
        <w:rPr>
          <w:rFonts w:cs="Times New Roman"/>
          <w:szCs w:val="24"/>
        </w:rPr>
        <w:t xml:space="preserve"> 5: 44</w:t>
      </w:r>
      <w:r w:rsidR="009B2024">
        <w:rPr>
          <w:rFonts w:cs="Times New Roman"/>
          <w:szCs w:val="24"/>
        </w:rPr>
        <w:t xml:space="preserve">.  </w:t>
      </w:r>
      <w:r w:rsidRPr="00F23689">
        <w:rPr>
          <w:rFonts w:cs="Times New Roman"/>
          <w:szCs w:val="24"/>
        </w:rPr>
        <w:t>What a test that is</w:t>
      </w:r>
      <w:r w:rsidR="003C3CAD" w:rsidRPr="00F23689">
        <w:rPr>
          <w:rFonts w:cs="Times New Roman"/>
          <w:szCs w:val="24"/>
        </w:rPr>
        <w:t xml:space="preserve">!  </w:t>
      </w:r>
      <w:r w:rsidRPr="00F23689">
        <w:rPr>
          <w:rFonts w:cs="Times New Roman"/>
          <w:szCs w:val="24"/>
        </w:rPr>
        <w:t>Some of us were reading that chapter last night</w:t>
      </w:r>
      <w:r w:rsidR="009B2024">
        <w:rPr>
          <w:rFonts w:cs="Times New Roman"/>
          <w:szCs w:val="24"/>
        </w:rPr>
        <w:t xml:space="preserve">.  </w:t>
      </w:r>
      <w:r w:rsidRPr="00F23689">
        <w:rPr>
          <w:rFonts w:cs="Times New Roman"/>
          <w:szCs w:val="24"/>
        </w:rPr>
        <w:t xml:space="preserve">We were attracted by the teaching of Jesus, but how testing it is when it comes to certain circumstances; </w:t>
      </w:r>
      <w:r w:rsidR="004F26F1">
        <w:rPr>
          <w:rFonts w:cs="Times New Roman"/>
          <w:szCs w:val="24"/>
        </w:rPr>
        <w:t>“</w:t>
      </w:r>
      <w:r w:rsidRPr="00F23689">
        <w:rPr>
          <w:rFonts w:cs="Times New Roman"/>
          <w:szCs w:val="24"/>
        </w:rPr>
        <w:t>Love your enemies, bless those who curse you, do good to those who hate you, and pray for those who insult you and persecute you</w:t>
      </w:r>
      <w:r w:rsidR="004F26F1">
        <w:rPr>
          <w:rFonts w:cs="Times New Roman"/>
          <w:szCs w:val="24"/>
        </w:rPr>
        <w:t>”</w:t>
      </w:r>
      <w:r w:rsidRPr="00F23689">
        <w:rPr>
          <w:rFonts w:cs="Times New Roman"/>
          <w:szCs w:val="24"/>
        </w:rPr>
        <w:t>.</w:t>
      </w:r>
    </w:p>
    <w:p w14:paraId="51D84594" w14:textId="2B1D7125"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Jeremiah goes on in verse 16 to say, </w:t>
      </w:r>
      <w:r w:rsidR="004F26F1">
        <w:rPr>
          <w:rFonts w:cs="Times New Roman"/>
          <w:szCs w:val="24"/>
        </w:rPr>
        <w:t>“</w:t>
      </w:r>
      <w:r w:rsidRPr="00F23689">
        <w:rPr>
          <w:rFonts w:cs="Times New Roman"/>
          <w:szCs w:val="24"/>
        </w:rPr>
        <w:t>Thy words were found, and I did eat them</w:t>
      </w:r>
      <w:r w:rsidR="004F26F1">
        <w:rPr>
          <w:rFonts w:cs="Times New Roman"/>
          <w:szCs w:val="24"/>
        </w:rPr>
        <w:t>”</w:t>
      </w:r>
      <w:r w:rsidRPr="00F23689">
        <w:rPr>
          <w:rFonts w:cs="Times New Roman"/>
          <w:szCs w:val="24"/>
        </w:rPr>
        <w:t>—possibly a reference to the book of the law found by Hilkijah the high priest in the days of Josiah</w:t>
      </w:r>
      <w:r w:rsidR="00292FBC">
        <w:rPr>
          <w:rFonts w:cs="Times New Roman"/>
          <w:szCs w:val="24"/>
        </w:rPr>
        <w:t>,</w:t>
      </w:r>
      <w:r w:rsidRPr="00F23689">
        <w:rPr>
          <w:rFonts w:cs="Times New Roman"/>
          <w:szCs w:val="24"/>
        </w:rPr>
        <w:t xml:space="preserve"> see 2 </w:t>
      </w:r>
      <w:r w:rsidR="00292FBC">
        <w:rPr>
          <w:rFonts w:cs="Times New Roman"/>
          <w:szCs w:val="24"/>
        </w:rPr>
        <w:t>Chron</w:t>
      </w:r>
      <w:r w:rsidRPr="00F23689">
        <w:rPr>
          <w:rFonts w:cs="Times New Roman"/>
          <w:szCs w:val="24"/>
        </w:rPr>
        <w:t xml:space="preserve"> 34: 14</w:t>
      </w:r>
      <w:r w:rsidR="009B2024">
        <w:rPr>
          <w:rFonts w:cs="Times New Roman"/>
          <w:szCs w:val="24"/>
        </w:rPr>
        <w:t xml:space="preserve">.  </w:t>
      </w:r>
      <w:r w:rsidRPr="00F23689">
        <w:rPr>
          <w:rFonts w:cs="Times New Roman"/>
          <w:szCs w:val="24"/>
        </w:rPr>
        <w:t>He ate them</w:t>
      </w:r>
      <w:r w:rsidR="009B2024">
        <w:rPr>
          <w:rFonts w:cs="Times New Roman"/>
          <w:szCs w:val="24"/>
        </w:rPr>
        <w:t xml:space="preserve">.  </w:t>
      </w:r>
      <w:r w:rsidR="004F26F1">
        <w:rPr>
          <w:rFonts w:cs="Times New Roman"/>
          <w:szCs w:val="24"/>
        </w:rPr>
        <w:t>“</w:t>
      </w:r>
      <w:r w:rsidRPr="00F23689">
        <w:rPr>
          <w:rFonts w:cs="Times New Roman"/>
          <w:szCs w:val="24"/>
        </w:rPr>
        <w:t>And the words were unto me the joy and rejoicing of my heart; for I am called by thy name, O Jehovah, God of hosts</w:t>
      </w:r>
      <w:r w:rsidR="004F26F1">
        <w:rPr>
          <w:rFonts w:cs="Times New Roman"/>
          <w:szCs w:val="24"/>
        </w:rPr>
        <w:t>”</w:t>
      </w:r>
      <w:r w:rsidR="009B2024">
        <w:rPr>
          <w:rFonts w:cs="Times New Roman"/>
          <w:szCs w:val="24"/>
        </w:rPr>
        <w:t xml:space="preserve">.  </w:t>
      </w:r>
      <w:r w:rsidRPr="00F23689">
        <w:rPr>
          <w:rFonts w:cs="Times New Roman"/>
          <w:szCs w:val="24"/>
        </w:rPr>
        <w:t>This is a bright spot in the chapter</w:t>
      </w:r>
      <w:r w:rsidR="009B2024">
        <w:rPr>
          <w:rFonts w:cs="Times New Roman"/>
          <w:szCs w:val="24"/>
        </w:rPr>
        <w:t xml:space="preserve">.  </w:t>
      </w:r>
      <w:r w:rsidRPr="00F23689">
        <w:rPr>
          <w:rFonts w:cs="Times New Roman"/>
          <w:szCs w:val="24"/>
        </w:rPr>
        <w:t>It is just like our own experiences, up and down</w:t>
      </w:r>
      <w:r w:rsidR="009B2024">
        <w:rPr>
          <w:rFonts w:cs="Times New Roman"/>
          <w:szCs w:val="24"/>
        </w:rPr>
        <w:t xml:space="preserve">.  </w:t>
      </w:r>
      <w:r w:rsidRPr="00F23689">
        <w:rPr>
          <w:rFonts w:cs="Times New Roman"/>
          <w:szCs w:val="24"/>
        </w:rPr>
        <w:t>The weight and burden of things may get us under sometimes</w:t>
      </w:r>
      <w:r w:rsidR="009B2024">
        <w:rPr>
          <w:rFonts w:cs="Times New Roman"/>
          <w:szCs w:val="24"/>
        </w:rPr>
        <w:t xml:space="preserve">.  </w:t>
      </w:r>
      <w:r w:rsidRPr="00F23689">
        <w:rPr>
          <w:rFonts w:cs="Times New Roman"/>
          <w:szCs w:val="24"/>
        </w:rPr>
        <w:t xml:space="preserve">Then in Jeremiah 15: 18 he says, </w:t>
      </w:r>
      <w:r w:rsidR="004F26F1">
        <w:rPr>
          <w:rFonts w:cs="Times New Roman"/>
          <w:szCs w:val="24"/>
        </w:rPr>
        <w:t>“</w:t>
      </w:r>
      <w:r w:rsidRPr="00F23689">
        <w:rPr>
          <w:rFonts w:cs="Times New Roman"/>
          <w:szCs w:val="24"/>
        </w:rPr>
        <w:t>Why is my pain perpetual</w:t>
      </w:r>
      <w:r w:rsidR="004F26F1">
        <w:rPr>
          <w:rFonts w:cs="Times New Roman"/>
          <w:szCs w:val="24"/>
        </w:rPr>
        <w:t>”</w:t>
      </w:r>
      <w:r w:rsidRPr="00F23689">
        <w:rPr>
          <w:rFonts w:cs="Times New Roman"/>
          <w:szCs w:val="24"/>
        </w:rPr>
        <w:t xml:space="preserve">—he complains </w:t>
      </w:r>
      <w:r w:rsidR="007015CF">
        <w:rPr>
          <w:rFonts w:cs="Times New Roman"/>
          <w:szCs w:val="24"/>
        </w:rPr>
        <w:t>here</w:t>
      </w:r>
      <w:r w:rsidR="007015CF" w:rsidRPr="00F23689">
        <w:rPr>
          <w:rFonts w:cs="Times New Roman"/>
          <w:szCs w:val="24"/>
        </w:rPr>
        <w:t>—</w:t>
      </w:r>
      <w:r w:rsidR="0080491E">
        <w:rPr>
          <w:rFonts w:cs="Times New Roman"/>
          <w:szCs w:val="24"/>
        </w:rPr>
        <w:t>“</w:t>
      </w:r>
      <w:r w:rsidRPr="00F23689">
        <w:rPr>
          <w:rFonts w:cs="Times New Roman"/>
          <w:szCs w:val="24"/>
        </w:rPr>
        <w:t>and my wound incurable</w:t>
      </w:r>
      <w:r w:rsidR="003C3CAD" w:rsidRPr="00F23689">
        <w:rPr>
          <w:rFonts w:cs="Times New Roman"/>
          <w:szCs w:val="24"/>
        </w:rPr>
        <w:t xml:space="preserve">?  </w:t>
      </w:r>
      <w:r w:rsidRPr="00F23689">
        <w:rPr>
          <w:rFonts w:cs="Times New Roman"/>
          <w:szCs w:val="24"/>
        </w:rPr>
        <w:t>It refuseth to be healed</w:t>
      </w:r>
      <w:r w:rsidR="004F26F1">
        <w:rPr>
          <w:rFonts w:cs="Times New Roman"/>
          <w:szCs w:val="24"/>
        </w:rPr>
        <w:t>”</w:t>
      </w:r>
      <w:r w:rsidR="009B2024">
        <w:rPr>
          <w:rFonts w:cs="Times New Roman"/>
          <w:szCs w:val="24"/>
        </w:rPr>
        <w:t xml:space="preserve">.  </w:t>
      </w:r>
      <w:r w:rsidRPr="00F23689">
        <w:rPr>
          <w:rFonts w:cs="Times New Roman"/>
          <w:szCs w:val="24"/>
        </w:rPr>
        <w:t>Then he says an extraordinary thing to God</w:t>
      </w:r>
      <w:r w:rsidR="007015CF" w:rsidRPr="00F23689">
        <w:rPr>
          <w:rFonts w:cs="Times New Roman"/>
          <w:szCs w:val="24"/>
        </w:rPr>
        <w:t>—</w:t>
      </w:r>
      <w:r w:rsidR="007015CF">
        <w:rPr>
          <w:rFonts w:cs="Times New Roman"/>
          <w:szCs w:val="24"/>
        </w:rPr>
        <w:t>“</w:t>
      </w:r>
      <w:r w:rsidRPr="00F23689">
        <w:rPr>
          <w:rFonts w:cs="Times New Roman"/>
          <w:szCs w:val="24"/>
        </w:rPr>
        <w:t>Wilt thou be altogether unto me as a treacherous spring, as waters that fail?</w:t>
      </w:r>
      <w:r w:rsidR="004F26F1">
        <w:rPr>
          <w:rFonts w:cs="Times New Roman"/>
          <w:szCs w:val="24"/>
        </w:rPr>
        <w:t>”</w:t>
      </w:r>
      <w:r w:rsidR="009B2024">
        <w:rPr>
          <w:rFonts w:cs="Times New Roman"/>
          <w:szCs w:val="24"/>
        </w:rPr>
        <w:t xml:space="preserve">.  </w:t>
      </w:r>
      <w:r w:rsidRPr="00F23689">
        <w:rPr>
          <w:rFonts w:cs="Times New Roman"/>
          <w:szCs w:val="24"/>
        </w:rPr>
        <w:t>Do we get as far down as that</w:t>
      </w:r>
      <w:r w:rsidR="003C3CAD" w:rsidRPr="00F23689">
        <w:rPr>
          <w:rFonts w:cs="Times New Roman"/>
          <w:szCs w:val="24"/>
        </w:rPr>
        <w:t xml:space="preserve">?  </w:t>
      </w:r>
      <w:r w:rsidRPr="00F23689">
        <w:rPr>
          <w:rFonts w:cs="Times New Roman"/>
          <w:szCs w:val="24"/>
        </w:rPr>
        <w:t>Do we complain like that against God</w:t>
      </w:r>
      <w:r w:rsidR="003C3CAD" w:rsidRPr="00F23689">
        <w:rPr>
          <w:rFonts w:cs="Times New Roman"/>
          <w:szCs w:val="24"/>
        </w:rPr>
        <w:t xml:space="preserve">?  </w:t>
      </w:r>
      <w:r w:rsidRPr="00F23689">
        <w:rPr>
          <w:rFonts w:cs="Times New Roman"/>
          <w:szCs w:val="24"/>
        </w:rPr>
        <w:t xml:space="preserve">Then there is an answer in verse 19, </w:t>
      </w:r>
      <w:r w:rsidR="004F26F1">
        <w:rPr>
          <w:rFonts w:cs="Times New Roman"/>
          <w:szCs w:val="24"/>
        </w:rPr>
        <w:t>“</w:t>
      </w:r>
      <w:r w:rsidRPr="00F23689">
        <w:rPr>
          <w:rFonts w:cs="Times New Roman"/>
          <w:szCs w:val="24"/>
        </w:rPr>
        <w:t>Therefore thus saith Jehovah—If thou return ...</w:t>
      </w:r>
      <w:r w:rsidR="004F26F1">
        <w:rPr>
          <w:rFonts w:cs="Times New Roman"/>
          <w:szCs w:val="24"/>
        </w:rPr>
        <w:t>”</w:t>
      </w:r>
      <w:r w:rsidR="009B2024">
        <w:rPr>
          <w:rFonts w:cs="Times New Roman"/>
          <w:szCs w:val="24"/>
        </w:rPr>
        <w:t xml:space="preserve">.  </w:t>
      </w:r>
      <w:r w:rsidRPr="00F23689">
        <w:rPr>
          <w:rFonts w:cs="Times New Roman"/>
          <w:szCs w:val="24"/>
        </w:rPr>
        <w:t>No matter how we have failed or departed, there is always the opportunity to return</w:t>
      </w:r>
      <w:r w:rsidR="009B2024">
        <w:rPr>
          <w:rFonts w:cs="Times New Roman"/>
          <w:szCs w:val="24"/>
        </w:rPr>
        <w:t xml:space="preserve">.  </w:t>
      </w:r>
      <w:r w:rsidRPr="00F23689">
        <w:rPr>
          <w:rFonts w:cs="Times New Roman"/>
          <w:szCs w:val="24"/>
        </w:rPr>
        <w:t>God invites us to return</w:t>
      </w:r>
      <w:r w:rsidR="009B2024">
        <w:rPr>
          <w:rFonts w:cs="Times New Roman"/>
          <w:szCs w:val="24"/>
        </w:rPr>
        <w:t xml:space="preserve">.  </w:t>
      </w:r>
      <w:r w:rsidRPr="00F23689">
        <w:rPr>
          <w:rFonts w:cs="Times New Roman"/>
          <w:szCs w:val="24"/>
        </w:rPr>
        <w:t>He invites persons who have left to return</w:t>
      </w:r>
      <w:r w:rsidR="009B2024">
        <w:rPr>
          <w:rFonts w:cs="Times New Roman"/>
          <w:szCs w:val="24"/>
        </w:rPr>
        <w:t xml:space="preserve">.  </w:t>
      </w:r>
      <w:r w:rsidR="004F26F1">
        <w:rPr>
          <w:rFonts w:cs="Times New Roman"/>
          <w:szCs w:val="24"/>
        </w:rPr>
        <w:t>“</w:t>
      </w:r>
      <w:r w:rsidRPr="00F23689">
        <w:rPr>
          <w:rFonts w:cs="Times New Roman"/>
          <w:szCs w:val="24"/>
        </w:rPr>
        <w:t xml:space="preserve">If thou return, then will I bring thee again, thou shalt stand before me; and if thou take forth the precious from the vile, thou shalt </w:t>
      </w:r>
      <w:r w:rsidRPr="00F23689">
        <w:rPr>
          <w:rFonts w:cs="Times New Roman"/>
          <w:szCs w:val="24"/>
        </w:rPr>
        <w:lastRenderedPageBreak/>
        <w:t>be as my mouth</w:t>
      </w:r>
      <w:r w:rsidR="009B2024">
        <w:rPr>
          <w:rFonts w:cs="Times New Roman"/>
          <w:szCs w:val="24"/>
        </w:rPr>
        <w:t xml:space="preserve">.  </w:t>
      </w:r>
      <w:r w:rsidRPr="00F23689">
        <w:rPr>
          <w:rFonts w:cs="Times New Roman"/>
          <w:szCs w:val="24"/>
        </w:rPr>
        <w:t>Let them return unto thee; but return not thou unto them</w:t>
      </w:r>
      <w:r w:rsidR="004F26F1">
        <w:rPr>
          <w:rFonts w:cs="Times New Roman"/>
          <w:szCs w:val="24"/>
        </w:rPr>
        <w:t>”</w:t>
      </w:r>
      <w:r w:rsidRPr="00F23689">
        <w:rPr>
          <w:rFonts w:cs="Times New Roman"/>
          <w:szCs w:val="24"/>
        </w:rPr>
        <w:t>.</w:t>
      </w:r>
    </w:p>
    <w:p w14:paraId="13CDB5F0" w14:textId="25E9C785" w:rsidR="00542844" w:rsidRPr="00F23689" w:rsidRDefault="00542844" w:rsidP="004D0572">
      <w:pPr>
        <w:spacing w:before="120" w:after="0" w:line="240" w:lineRule="auto"/>
        <w:ind w:firstLine="720"/>
        <w:jc w:val="both"/>
        <w:rPr>
          <w:rFonts w:cs="Times New Roman"/>
          <w:szCs w:val="24"/>
        </w:rPr>
      </w:pPr>
      <w:r w:rsidRPr="00F23689">
        <w:rPr>
          <w:rFonts w:cs="Times New Roman"/>
          <w:szCs w:val="24"/>
        </w:rPr>
        <w:t>These verses helped Mr</w:t>
      </w:r>
      <w:r w:rsidR="009B2024">
        <w:rPr>
          <w:rFonts w:cs="Times New Roman"/>
          <w:szCs w:val="24"/>
        </w:rPr>
        <w:t xml:space="preserve"> </w:t>
      </w:r>
      <w:r w:rsidRPr="00F23689">
        <w:rPr>
          <w:rFonts w:cs="Times New Roman"/>
          <w:szCs w:val="24"/>
        </w:rPr>
        <w:t>Darby at the beginning of the revival</w:t>
      </w:r>
      <w:r w:rsidR="009B2024">
        <w:rPr>
          <w:rFonts w:cs="Times New Roman"/>
          <w:szCs w:val="24"/>
        </w:rPr>
        <w:t xml:space="preserve">.  </w:t>
      </w:r>
      <w:r w:rsidRPr="00F23689">
        <w:rPr>
          <w:rFonts w:cs="Times New Roman"/>
          <w:szCs w:val="24"/>
        </w:rPr>
        <w:t>These three statements were light to him and governed him during his life</w:t>
      </w:r>
      <w:r w:rsidR="009B2024">
        <w:rPr>
          <w:rFonts w:cs="Times New Roman"/>
          <w:szCs w:val="24"/>
        </w:rPr>
        <w:t xml:space="preserve">.  </w:t>
      </w:r>
      <w:r w:rsidRPr="00F23689">
        <w:rPr>
          <w:rFonts w:cs="Times New Roman"/>
          <w:szCs w:val="24"/>
        </w:rPr>
        <w:t>They are to govern us now, near the end of the time</w:t>
      </w:r>
      <w:r w:rsidR="009B2024">
        <w:rPr>
          <w:rFonts w:cs="Times New Roman"/>
          <w:szCs w:val="24"/>
        </w:rPr>
        <w:t xml:space="preserve">.  </w:t>
      </w:r>
      <w:r w:rsidRPr="00F23689">
        <w:rPr>
          <w:rFonts w:cs="Times New Roman"/>
          <w:szCs w:val="24"/>
        </w:rPr>
        <w:t>Returning unto them would be fraternising</w:t>
      </w:r>
      <w:r w:rsidR="009B2024">
        <w:rPr>
          <w:rFonts w:cs="Times New Roman"/>
          <w:szCs w:val="24"/>
        </w:rPr>
        <w:t xml:space="preserve">.  </w:t>
      </w:r>
      <w:r w:rsidRPr="00F23689">
        <w:rPr>
          <w:rFonts w:cs="Times New Roman"/>
          <w:szCs w:val="24"/>
        </w:rPr>
        <w:t>Be available to help anyone</w:t>
      </w:r>
      <w:r w:rsidR="009B2024">
        <w:rPr>
          <w:rFonts w:cs="Times New Roman"/>
          <w:szCs w:val="24"/>
        </w:rPr>
        <w:t xml:space="preserve">.  </w:t>
      </w:r>
      <w:r w:rsidR="004F26F1">
        <w:rPr>
          <w:rFonts w:cs="Times New Roman"/>
          <w:szCs w:val="24"/>
        </w:rPr>
        <w:t>“</w:t>
      </w:r>
      <w:r w:rsidRPr="00F23689">
        <w:rPr>
          <w:rFonts w:cs="Times New Roman"/>
          <w:szCs w:val="24"/>
        </w:rPr>
        <w:t>Let them return unto thee; but return not thou unto them</w:t>
      </w:r>
      <w:r w:rsidR="004F26F1">
        <w:rPr>
          <w:rFonts w:cs="Times New Roman"/>
          <w:szCs w:val="24"/>
        </w:rPr>
        <w:t>”</w:t>
      </w:r>
      <w:r w:rsidR="009B2024">
        <w:rPr>
          <w:rFonts w:cs="Times New Roman"/>
          <w:szCs w:val="24"/>
        </w:rPr>
        <w:t xml:space="preserve">.  </w:t>
      </w:r>
      <w:r w:rsidRPr="00F23689">
        <w:rPr>
          <w:rFonts w:cs="Times New Roman"/>
          <w:szCs w:val="24"/>
        </w:rPr>
        <w:t>I referred to this chapter to show how Jeremiah is recovered by God</w:t>
      </w:r>
      <w:r w:rsidR="004F26F1">
        <w:rPr>
          <w:rFonts w:cs="Times New Roman"/>
          <w:szCs w:val="24"/>
        </w:rPr>
        <w:t>’</w:t>
      </w:r>
      <w:r w:rsidRPr="00F23689">
        <w:rPr>
          <w:rFonts w:cs="Times New Roman"/>
          <w:szCs w:val="24"/>
        </w:rPr>
        <w:t>s word, after fluctuating, after serving God and then getting down, not being what he ought to be; but God has in mind his recovery</w:t>
      </w:r>
      <w:r w:rsidR="009B2024">
        <w:rPr>
          <w:rFonts w:cs="Times New Roman"/>
          <w:szCs w:val="24"/>
        </w:rPr>
        <w:t xml:space="preserve">.  </w:t>
      </w:r>
      <w:r w:rsidRPr="00F23689">
        <w:rPr>
          <w:rFonts w:cs="Times New Roman"/>
          <w:szCs w:val="24"/>
        </w:rPr>
        <w:t>The Lord has consideration for us</w:t>
      </w:r>
      <w:r w:rsidR="009B2024">
        <w:rPr>
          <w:rFonts w:cs="Times New Roman"/>
          <w:szCs w:val="24"/>
        </w:rPr>
        <w:t xml:space="preserve">.  </w:t>
      </w:r>
      <w:r w:rsidRPr="00F23689">
        <w:rPr>
          <w:rFonts w:cs="Times New Roman"/>
          <w:szCs w:val="24"/>
        </w:rPr>
        <w:t>If we are not all we ought to be the Lord would speak to us and encourage us</w:t>
      </w:r>
      <w:r w:rsidR="009B2024">
        <w:rPr>
          <w:rFonts w:cs="Times New Roman"/>
          <w:szCs w:val="24"/>
        </w:rPr>
        <w:t xml:space="preserve">.  </w:t>
      </w:r>
      <w:r w:rsidRPr="00F23689">
        <w:rPr>
          <w:rFonts w:cs="Times New Roman"/>
          <w:szCs w:val="24"/>
        </w:rPr>
        <w:t>He will not give us up</w:t>
      </w:r>
      <w:r w:rsidR="009B2024">
        <w:rPr>
          <w:rFonts w:cs="Times New Roman"/>
          <w:szCs w:val="24"/>
        </w:rPr>
        <w:t xml:space="preserve">.  </w:t>
      </w:r>
      <w:r w:rsidRPr="00F23689">
        <w:rPr>
          <w:rFonts w:cs="Times New Roman"/>
          <w:szCs w:val="24"/>
        </w:rPr>
        <w:t>Let us be interested in the food available to us, and eat, in order to be here</w:t>
      </w:r>
      <w:r w:rsidR="004D0572" w:rsidRPr="00F23689">
        <w:rPr>
          <w:rFonts w:cs="Times New Roman"/>
          <w:szCs w:val="24"/>
        </w:rPr>
        <w:t xml:space="preserve"> </w:t>
      </w:r>
      <w:r w:rsidRPr="00F23689">
        <w:rPr>
          <w:rFonts w:cs="Times New Roman"/>
          <w:szCs w:val="24"/>
        </w:rPr>
        <w:t>in life for the pleasure of God.</w:t>
      </w:r>
    </w:p>
    <w:p w14:paraId="5EEDE316" w14:textId="77777777" w:rsidR="00F23689" w:rsidRDefault="00F23689" w:rsidP="00542844">
      <w:pPr>
        <w:spacing w:before="120" w:after="0" w:line="240" w:lineRule="auto"/>
        <w:jc w:val="both"/>
        <w:rPr>
          <w:b/>
          <w:bCs/>
          <w:szCs w:val="24"/>
        </w:rPr>
      </w:pPr>
    </w:p>
    <w:p w14:paraId="509255F1" w14:textId="4B56E076" w:rsidR="00542844" w:rsidRPr="00F23689" w:rsidRDefault="00542844" w:rsidP="00542844">
      <w:pPr>
        <w:spacing w:before="120" w:after="0" w:line="240" w:lineRule="auto"/>
        <w:jc w:val="both"/>
        <w:rPr>
          <w:b/>
          <w:bCs/>
          <w:szCs w:val="24"/>
        </w:rPr>
      </w:pPr>
      <w:r w:rsidRPr="00526091">
        <w:rPr>
          <w:b/>
          <w:szCs w:val="24"/>
        </w:rPr>
        <w:t>GRANGEMOUTH</w:t>
      </w:r>
      <w:r w:rsidRPr="00F23689">
        <w:rPr>
          <w:b/>
          <w:bCs/>
          <w:szCs w:val="24"/>
        </w:rPr>
        <w:t xml:space="preserve"> </w:t>
      </w:r>
    </w:p>
    <w:p w14:paraId="5D1BCEF6" w14:textId="77777777" w:rsidR="00542844" w:rsidRPr="00F23689" w:rsidRDefault="00542844" w:rsidP="00542844">
      <w:pPr>
        <w:spacing w:before="120" w:after="0" w:line="240" w:lineRule="auto"/>
        <w:jc w:val="both"/>
        <w:rPr>
          <w:szCs w:val="24"/>
        </w:rPr>
      </w:pPr>
      <w:r w:rsidRPr="00F23689">
        <w:rPr>
          <w:b/>
          <w:bCs/>
          <w:szCs w:val="24"/>
        </w:rPr>
        <w:t>17</w:t>
      </w:r>
      <w:r w:rsidRPr="00F23689">
        <w:rPr>
          <w:b/>
          <w:bCs/>
          <w:szCs w:val="24"/>
          <w:vertAlign w:val="superscript"/>
        </w:rPr>
        <w:t xml:space="preserve">th </w:t>
      </w:r>
      <w:r w:rsidRPr="00F23689">
        <w:rPr>
          <w:b/>
          <w:bCs/>
          <w:szCs w:val="24"/>
        </w:rPr>
        <w:t>January 1976</w:t>
      </w:r>
      <w:r w:rsidRPr="00F23689">
        <w:rPr>
          <w:szCs w:val="24"/>
        </w:rPr>
        <w:t xml:space="preserve"> </w:t>
      </w:r>
    </w:p>
    <w:p w14:paraId="5CD7DE30" w14:textId="77777777" w:rsidR="00F23689" w:rsidRDefault="00F23689" w:rsidP="00F23689">
      <w:pPr>
        <w:spacing w:before="120" w:after="0" w:line="240" w:lineRule="auto"/>
        <w:jc w:val="center"/>
        <w:rPr>
          <w:rFonts w:cs="Times New Roman"/>
          <w:bCs/>
          <w:szCs w:val="24"/>
        </w:rPr>
      </w:pPr>
      <w:r w:rsidRPr="00FD428C">
        <w:rPr>
          <w:rFonts w:cs="Times New Roman"/>
          <w:bCs/>
          <w:szCs w:val="24"/>
        </w:rPr>
        <w:t>_____________________</w:t>
      </w:r>
    </w:p>
    <w:p w14:paraId="28E098E9" w14:textId="77777777" w:rsidR="00F23689" w:rsidRDefault="00F23689">
      <w:pPr>
        <w:rPr>
          <w:rFonts w:eastAsiaTheme="majorEastAsia" w:cstheme="majorBidi"/>
          <w:b/>
          <w:sz w:val="28"/>
          <w:szCs w:val="32"/>
        </w:rPr>
      </w:pPr>
      <w:r>
        <w:br w:type="page"/>
      </w:r>
    </w:p>
    <w:p w14:paraId="28638F7B" w14:textId="613CF19A" w:rsidR="00471C8D" w:rsidRPr="00471C8D" w:rsidRDefault="00471C8D" w:rsidP="00471C8D">
      <w:pPr>
        <w:pStyle w:val="Heading1"/>
      </w:pPr>
      <w:bookmarkStart w:id="35" w:name="_Toc26879113"/>
      <w:bookmarkStart w:id="36" w:name="_Toc35685468"/>
      <w:r w:rsidRPr="00471C8D">
        <w:lastRenderedPageBreak/>
        <w:t>GOD SECURING OUR INTEREST</w:t>
      </w:r>
      <w:bookmarkEnd w:id="35"/>
      <w:bookmarkEnd w:id="36"/>
    </w:p>
    <w:p w14:paraId="7F23756C" w14:textId="77777777" w:rsidR="00471C8D" w:rsidRPr="00526091" w:rsidRDefault="00471C8D" w:rsidP="00471C8D">
      <w:pPr>
        <w:spacing w:before="120" w:after="0" w:line="240" w:lineRule="auto"/>
        <w:jc w:val="both"/>
        <w:rPr>
          <w:rFonts w:cs="Times New Roman"/>
          <w:b/>
          <w:szCs w:val="24"/>
        </w:rPr>
      </w:pPr>
      <w:r w:rsidRPr="00526091">
        <w:rPr>
          <w:rFonts w:cs="Times New Roman"/>
          <w:b/>
          <w:szCs w:val="24"/>
        </w:rPr>
        <w:t>John 4: 10–15; 5: 6–9; 8: 10, 11; 9: 3</w:t>
      </w:r>
    </w:p>
    <w:p w14:paraId="0E5CA234" w14:textId="603BD16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We were speaking this afternoon about the great need to become interested in the Lord Jesus personally and His things</w:t>
      </w:r>
      <w:r w:rsidR="009B2024">
        <w:rPr>
          <w:rFonts w:cs="Times New Roman"/>
          <w:bCs/>
          <w:szCs w:val="24"/>
        </w:rPr>
        <w:t xml:space="preserve">.  </w:t>
      </w:r>
      <w:r w:rsidRPr="00471C8D">
        <w:rPr>
          <w:rFonts w:cs="Times New Roman"/>
          <w:bCs/>
          <w:szCs w:val="24"/>
        </w:rPr>
        <w:t>I want to show how God approaches men in the glad tidings in order to secure their interest</w:t>
      </w:r>
      <w:r w:rsidR="009B2024">
        <w:rPr>
          <w:rFonts w:cs="Times New Roman"/>
          <w:bCs/>
          <w:szCs w:val="24"/>
        </w:rPr>
        <w:t xml:space="preserve">.  </w:t>
      </w:r>
      <w:r w:rsidRPr="00471C8D">
        <w:rPr>
          <w:rFonts w:cs="Times New Roman"/>
          <w:bCs/>
          <w:szCs w:val="24"/>
        </w:rPr>
        <w:t>Some may not see much interest in the glad tidings, but Satan does not have things all his own way for God is working and people are being converted, including young people</w:t>
      </w:r>
      <w:r w:rsidR="009B2024">
        <w:rPr>
          <w:rFonts w:cs="Times New Roman"/>
          <w:bCs/>
          <w:szCs w:val="24"/>
        </w:rPr>
        <w:t xml:space="preserve">.  </w:t>
      </w:r>
      <w:r w:rsidRPr="00471C8D">
        <w:rPr>
          <w:rFonts w:cs="Times New Roman"/>
          <w:bCs/>
          <w:szCs w:val="24"/>
        </w:rPr>
        <w:t>Do you think teenagers are a hopeless lot?</w:t>
      </w:r>
      <w:r w:rsidR="00574D6A">
        <w:rPr>
          <w:rFonts w:cs="Times New Roman"/>
          <w:bCs/>
          <w:szCs w:val="24"/>
        </w:rPr>
        <w:t xml:space="preserve"> </w:t>
      </w:r>
      <w:r w:rsidRPr="00471C8D">
        <w:rPr>
          <w:rFonts w:cs="Times New Roman"/>
          <w:bCs/>
          <w:szCs w:val="24"/>
        </w:rPr>
        <w:t xml:space="preserve"> Some are being converted</w:t>
      </w:r>
      <w:r w:rsidR="009B2024">
        <w:rPr>
          <w:rFonts w:cs="Times New Roman"/>
          <w:bCs/>
          <w:szCs w:val="24"/>
        </w:rPr>
        <w:t xml:space="preserve">.  </w:t>
      </w:r>
      <w:r w:rsidRPr="00471C8D">
        <w:rPr>
          <w:rFonts w:cs="Times New Roman"/>
          <w:bCs/>
          <w:szCs w:val="24"/>
        </w:rPr>
        <w:t>We are thankful for that</w:t>
      </w:r>
      <w:r w:rsidR="009B2024">
        <w:rPr>
          <w:rFonts w:cs="Times New Roman"/>
          <w:bCs/>
          <w:szCs w:val="24"/>
        </w:rPr>
        <w:t xml:space="preserve">.  </w:t>
      </w:r>
      <w:r w:rsidRPr="00471C8D">
        <w:rPr>
          <w:rFonts w:cs="Times New Roman"/>
          <w:bCs/>
          <w:szCs w:val="24"/>
        </w:rPr>
        <w:t>God is working and He presents His glad tidings in such a way as to secure the interest of people.</w:t>
      </w:r>
    </w:p>
    <w:p w14:paraId="46291BAE" w14:textId="11BE61C1" w:rsidR="00471C8D" w:rsidRDefault="00471C8D" w:rsidP="00471C8D">
      <w:pPr>
        <w:spacing w:before="120" w:after="0" w:line="240" w:lineRule="auto"/>
        <w:ind w:firstLine="720"/>
        <w:jc w:val="both"/>
        <w:rPr>
          <w:rFonts w:cs="Times New Roman"/>
          <w:bCs/>
          <w:szCs w:val="24"/>
        </w:rPr>
      </w:pPr>
      <w:r w:rsidRPr="00471C8D">
        <w:rPr>
          <w:rFonts w:cs="Times New Roman"/>
          <w:bCs/>
          <w:szCs w:val="24"/>
        </w:rPr>
        <w:t>I want to show from these scriptures how the Lord Jesus, as presented in the glad tidings, would secure our interest</w:t>
      </w:r>
      <w:r w:rsidR="009B2024">
        <w:rPr>
          <w:rFonts w:cs="Times New Roman"/>
          <w:bCs/>
          <w:szCs w:val="24"/>
        </w:rPr>
        <w:t xml:space="preserve">.  </w:t>
      </w:r>
      <w:r w:rsidRPr="00471C8D">
        <w:rPr>
          <w:rFonts w:cs="Times New Roman"/>
          <w:bCs/>
          <w:szCs w:val="24"/>
        </w:rPr>
        <w:t>God in the glad tidings is not putting obstacles in our way</w:t>
      </w:r>
      <w:r w:rsidR="009B2024">
        <w:rPr>
          <w:rFonts w:cs="Times New Roman"/>
          <w:bCs/>
          <w:szCs w:val="24"/>
        </w:rPr>
        <w:t xml:space="preserve">.  </w:t>
      </w:r>
      <w:r w:rsidRPr="00471C8D">
        <w:rPr>
          <w:rFonts w:cs="Times New Roman"/>
          <w:bCs/>
          <w:szCs w:val="24"/>
        </w:rPr>
        <w:t>So far as God is concerned the sin question is no longer a problem</w:t>
      </w:r>
      <w:r w:rsidR="009B2024">
        <w:rPr>
          <w:rFonts w:cs="Times New Roman"/>
          <w:bCs/>
          <w:szCs w:val="24"/>
        </w:rPr>
        <w:t xml:space="preserve">.  </w:t>
      </w:r>
      <w:r w:rsidRPr="00471C8D">
        <w:rPr>
          <w:rFonts w:cs="Times New Roman"/>
          <w:bCs/>
          <w:szCs w:val="24"/>
        </w:rPr>
        <w:t>The sin question is solved, and God is not giving men a long list of their sins to depress them</w:t>
      </w:r>
      <w:r w:rsidR="009B2024">
        <w:rPr>
          <w:rFonts w:cs="Times New Roman"/>
          <w:bCs/>
          <w:szCs w:val="24"/>
        </w:rPr>
        <w:t xml:space="preserve">.  </w:t>
      </w:r>
      <w:r w:rsidRPr="00471C8D">
        <w:rPr>
          <w:rFonts w:cs="Times New Roman"/>
          <w:bCs/>
          <w:szCs w:val="24"/>
        </w:rPr>
        <w:t>That is what Satan would do</w:t>
      </w:r>
      <w:r w:rsidR="009B2024">
        <w:rPr>
          <w:rFonts w:cs="Times New Roman"/>
          <w:bCs/>
          <w:szCs w:val="24"/>
        </w:rPr>
        <w:t xml:space="preserve">.  </w:t>
      </w:r>
      <w:r w:rsidRPr="00471C8D">
        <w:rPr>
          <w:rFonts w:cs="Times New Roman"/>
          <w:bCs/>
          <w:szCs w:val="24"/>
        </w:rPr>
        <w:t>Was it not Luther who dreamed that Satan presented him with a long list of his sins? Luther</w:t>
      </w:r>
      <w:r w:rsidR="004F26F1">
        <w:rPr>
          <w:rFonts w:cs="Times New Roman"/>
          <w:bCs/>
          <w:szCs w:val="24"/>
        </w:rPr>
        <w:t>’</w:t>
      </w:r>
      <w:r w:rsidRPr="00471C8D">
        <w:rPr>
          <w:rFonts w:cs="Times New Roman"/>
          <w:bCs/>
          <w:szCs w:val="24"/>
        </w:rPr>
        <w:t xml:space="preserve">s answer was, </w:t>
      </w:r>
      <w:r w:rsidR="004F26F1">
        <w:rPr>
          <w:rFonts w:cs="Times New Roman"/>
          <w:bCs/>
          <w:szCs w:val="24"/>
        </w:rPr>
        <w:t>“</w:t>
      </w:r>
      <w:r w:rsidRPr="00471C8D">
        <w:rPr>
          <w:rFonts w:cs="Times New Roman"/>
          <w:bCs/>
          <w:szCs w:val="24"/>
        </w:rPr>
        <w:t>The blood of Jesus Christ his Son cleanses us from all sin</w:t>
      </w:r>
      <w:r w:rsidR="004F26F1">
        <w:rPr>
          <w:rFonts w:cs="Times New Roman"/>
          <w:bCs/>
          <w:szCs w:val="24"/>
        </w:rPr>
        <w:t>”</w:t>
      </w:r>
      <w:r w:rsidRPr="00471C8D">
        <w:rPr>
          <w:rFonts w:cs="Times New Roman"/>
          <w:bCs/>
          <w:szCs w:val="24"/>
        </w:rPr>
        <w:t>, 1 John 1: 7</w:t>
      </w:r>
      <w:r w:rsidR="009B2024">
        <w:rPr>
          <w:rFonts w:cs="Times New Roman"/>
          <w:bCs/>
          <w:szCs w:val="24"/>
        </w:rPr>
        <w:t xml:space="preserve">.  </w:t>
      </w:r>
      <w:r w:rsidRPr="00471C8D">
        <w:rPr>
          <w:rFonts w:cs="Times New Roman"/>
          <w:bCs/>
          <w:szCs w:val="24"/>
        </w:rPr>
        <w:t>It is Satan who would depress you with the extent of your sins</w:t>
      </w:r>
      <w:r w:rsidR="009B2024">
        <w:rPr>
          <w:rFonts w:cs="Times New Roman"/>
          <w:bCs/>
          <w:szCs w:val="24"/>
        </w:rPr>
        <w:t xml:space="preserve">.  </w:t>
      </w:r>
      <w:r w:rsidRPr="00471C8D">
        <w:rPr>
          <w:rFonts w:cs="Times New Roman"/>
          <w:bCs/>
          <w:szCs w:val="24"/>
        </w:rPr>
        <w:t>God would not, because He has the answer to every one of your sins, no matter how grievous, no matter how far you are from Him</w:t>
      </w:r>
      <w:r w:rsidR="009B2024">
        <w:rPr>
          <w:rFonts w:cs="Times New Roman"/>
          <w:bCs/>
          <w:szCs w:val="24"/>
        </w:rPr>
        <w:t xml:space="preserve">.  </w:t>
      </w:r>
      <w:r w:rsidRPr="00471C8D">
        <w:rPr>
          <w:rFonts w:cs="Times New Roman"/>
          <w:bCs/>
          <w:szCs w:val="24"/>
        </w:rPr>
        <w:t>Is that not attractive in itself? God presents the glad tidings to men and in it is the answer to their sins</w:t>
      </w:r>
      <w:r w:rsidR="009B2024">
        <w:rPr>
          <w:rFonts w:cs="Times New Roman"/>
          <w:bCs/>
          <w:szCs w:val="24"/>
        </w:rPr>
        <w:t xml:space="preserve">.  </w:t>
      </w:r>
      <w:r w:rsidRPr="00471C8D">
        <w:rPr>
          <w:rFonts w:cs="Times New Roman"/>
          <w:bCs/>
          <w:szCs w:val="24"/>
        </w:rPr>
        <w:t>He invites them to enjoy the forgiveness of sins on the basis of repentance and faith.</w:t>
      </w:r>
    </w:p>
    <w:p w14:paraId="6427CE81" w14:textId="2C03075B"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approached this woman as a blessed, real Man here, wearied with the way He had come</w:t>
      </w:r>
      <w:r w:rsidR="009B2024">
        <w:rPr>
          <w:rFonts w:cs="Times New Roman"/>
          <w:bCs/>
          <w:szCs w:val="24"/>
        </w:rPr>
        <w:t xml:space="preserve">.  </w:t>
      </w:r>
      <w:r w:rsidRPr="00471C8D">
        <w:rPr>
          <w:rFonts w:cs="Times New Roman"/>
          <w:bCs/>
          <w:szCs w:val="24"/>
        </w:rPr>
        <w:t>He sat at the well of Sychar, and a woman, wearied with her history as a sinner, came to the well</w:t>
      </w:r>
      <w:r w:rsidR="009B2024">
        <w:rPr>
          <w:rFonts w:cs="Times New Roman"/>
          <w:bCs/>
          <w:szCs w:val="24"/>
        </w:rPr>
        <w:t xml:space="preserve">.  </w:t>
      </w:r>
      <w:r w:rsidRPr="00471C8D">
        <w:rPr>
          <w:rFonts w:cs="Times New Roman"/>
          <w:bCs/>
          <w:szCs w:val="24"/>
        </w:rPr>
        <w:t>The Saviour,</w:t>
      </w:r>
      <w:r>
        <w:rPr>
          <w:rFonts w:cs="Times New Roman"/>
          <w:bCs/>
          <w:szCs w:val="24"/>
        </w:rPr>
        <w:t xml:space="preserve"> </w:t>
      </w:r>
      <w:r w:rsidRPr="00471C8D">
        <w:rPr>
          <w:rFonts w:cs="Times New Roman"/>
          <w:bCs/>
          <w:szCs w:val="24"/>
        </w:rPr>
        <w:t>wearied with the way He had come, met one wearied with her own sinful history</w:t>
      </w:r>
      <w:r w:rsidR="009B2024">
        <w:rPr>
          <w:rFonts w:cs="Times New Roman"/>
          <w:bCs/>
          <w:szCs w:val="24"/>
        </w:rPr>
        <w:t xml:space="preserve">.  </w:t>
      </w:r>
      <w:r w:rsidRPr="00471C8D">
        <w:rPr>
          <w:rFonts w:cs="Times New Roman"/>
          <w:bCs/>
          <w:szCs w:val="24"/>
        </w:rPr>
        <w:t xml:space="preserve">What a meeting that was! What did the Lord do? Did He say, </w:t>
      </w:r>
      <w:r w:rsidR="004F26F1">
        <w:rPr>
          <w:rFonts w:cs="Times New Roman"/>
          <w:bCs/>
          <w:szCs w:val="24"/>
        </w:rPr>
        <w:t>‘</w:t>
      </w:r>
      <w:r w:rsidRPr="00471C8D">
        <w:rPr>
          <w:rFonts w:cs="Times New Roman"/>
          <w:bCs/>
          <w:szCs w:val="24"/>
        </w:rPr>
        <w:t>You have been an awful sinner</w:t>
      </w:r>
      <w:r w:rsidR="004F26F1">
        <w:rPr>
          <w:rFonts w:cs="Times New Roman"/>
          <w:bCs/>
          <w:szCs w:val="24"/>
        </w:rPr>
        <w:t>’</w:t>
      </w:r>
      <w:r w:rsidRPr="00471C8D">
        <w:rPr>
          <w:rFonts w:cs="Times New Roman"/>
          <w:bCs/>
          <w:szCs w:val="24"/>
        </w:rPr>
        <w:t>? It may be some of us would not have been seen alone in the company of this woman, but Jesus approached her, not with a long list of her sins, but attracting her by the promise of living water</w:t>
      </w:r>
      <w:r w:rsidR="009B2024">
        <w:rPr>
          <w:rFonts w:cs="Times New Roman"/>
          <w:bCs/>
          <w:szCs w:val="24"/>
        </w:rPr>
        <w:t xml:space="preserve">.  </w:t>
      </w:r>
      <w:r w:rsidRPr="00471C8D">
        <w:rPr>
          <w:rFonts w:cs="Times New Roman"/>
          <w:bCs/>
          <w:szCs w:val="24"/>
        </w:rPr>
        <w:t>She had come with her waterpot to Jacob</w:t>
      </w:r>
      <w:r w:rsidR="004F26F1">
        <w:rPr>
          <w:rFonts w:cs="Times New Roman"/>
          <w:bCs/>
          <w:szCs w:val="24"/>
        </w:rPr>
        <w:t>’</w:t>
      </w:r>
      <w:r w:rsidRPr="00471C8D">
        <w:rPr>
          <w:rFonts w:cs="Times New Roman"/>
          <w:bCs/>
          <w:szCs w:val="24"/>
        </w:rPr>
        <w:t>s well</w:t>
      </w:r>
      <w:r w:rsidR="009B2024">
        <w:rPr>
          <w:rFonts w:cs="Times New Roman"/>
          <w:bCs/>
          <w:szCs w:val="24"/>
        </w:rPr>
        <w:t xml:space="preserve">.  </w:t>
      </w:r>
      <w:r w:rsidRPr="00471C8D">
        <w:rPr>
          <w:rFonts w:cs="Times New Roman"/>
          <w:bCs/>
          <w:szCs w:val="24"/>
        </w:rPr>
        <w:t>I do not think that Jacob</w:t>
      </w:r>
      <w:r w:rsidR="004F26F1">
        <w:rPr>
          <w:rFonts w:cs="Times New Roman"/>
          <w:bCs/>
          <w:szCs w:val="24"/>
        </w:rPr>
        <w:t>’</w:t>
      </w:r>
      <w:r w:rsidRPr="00471C8D">
        <w:rPr>
          <w:rFonts w:cs="Times New Roman"/>
          <w:bCs/>
          <w:szCs w:val="24"/>
        </w:rPr>
        <w:t>s well represents worldly amusements and pursuits</w:t>
      </w:r>
      <w:r w:rsidR="009B2024">
        <w:rPr>
          <w:rFonts w:cs="Times New Roman"/>
          <w:bCs/>
          <w:szCs w:val="24"/>
        </w:rPr>
        <w:t xml:space="preserve">.  </w:t>
      </w:r>
      <w:r w:rsidRPr="00471C8D">
        <w:rPr>
          <w:rFonts w:cs="Times New Roman"/>
          <w:bCs/>
          <w:szCs w:val="24"/>
        </w:rPr>
        <w:t>She may have had plenty of experience of that kind of thing, but she came to Jacob</w:t>
      </w:r>
      <w:r w:rsidR="004F26F1">
        <w:rPr>
          <w:rFonts w:cs="Times New Roman"/>
          <w:bCs/>
          <w:szCs w:val="24"/>
        </w:rPr>
        <w:t>’</w:t>
      </w:r>
      <w:r w:rsidRPr="00471C8D">
        <w:rPr>
          <w:rFonts w:cs="Times New Roman"/>
          <w:bCs/>
          <w:szCs w:val="24"/>
        </w:rPr>
        <w:t xml:space="preserve">s well for what was material, what was </w:t>
      </w:r>
      <w:r w:rsidRPr="00471C8D">
        <w:rPr>
          <w:rFonts w:cs="Times New Roman"/>
          <w:bCs/>
          <w:szCs w:val="24"/>
        </w:rPr>
        <w:lastRenderedPageBreak/>
        <w:t>natural, what in a sense is right in itself</w:t>
      </w:r>
      <w:r w:rsidR="009B2024">
        <w:rPr>
          <w:rFonts w:cs="Times New Roman"/>
          <w:bCs/>
          <w:szCs w:val="24"/>
        </w:rPr>
        <w:t xml:space="preserve">.  </w:t>
      </w:r>
      <w:r w:rsidRPr="00471C8D">
        <w:rPr>
          <w:rFonts w:cs="Times New Roman"/>
          <w:bCs/>
          <w:szCs w:val="24"/>
        </w:rPr>
        <w:t>It was the material water she was after, in order to fill her waterpot, to help her in her own natural life</w:t>
      </w:r>
      <w:r w:rsidR="009B2024">
        <w:rPr>
          <w:rFonts w:cs="Times New Roman"/>
          <w:bCs/>
          <w:szCs w:val="24"/>
        </w:rPr>
        <w:t xml:space="preserve">.  </w:t>
      </w:r>
      <w:r w:rsidRPr="00471C8D">
        <w:rPr>
          <w:rFonts w:cs="Times New Roman"/>
          <w:bCs/>
          <w:szCs w:val="24"/>
        </w:rPr>
        <w:t>What she was going on with was another matter</w:t>
      </w:r>
      <w:r w:rsidR="009B2024">
        <w:rPr>
          <w:rFonts w:cs="Times New Roman"/>
          <w:bCs/>
          <w:szCs w:val="24"/>
        </w:rPr>
        <w:t xml:space="preserve">.  </w:t>
      </w:r>
      <w:r w:rsidRPr="00471C8D">
        <w:rPr>
          <w:rFonts w:cs="Times New Roman"/>
          <w:bCs/>
          <w:szCs w:val="24"/>
        </w:rPr>
        <w:t>She came to Jacob</w:t>
      </w:r>
      <w:r w:rsidR="004F26F1">
        <w:rPr>
          <w:rFonts w:cs="Times New Roman"/>
          <w:bCs/>
          <w:szCs w:val="24"/>
        </w:rPr>
        <w:t>’</w:t>
      </w:r>
      <w:r w:rsidRPr="00471C8D">
        <w:rPr>
          <w:rFonts w:cs="Times New Roman"/>
          <w:bCs/>
          <w:szCs w:val="24"/>
        </w:rPr>
        <w:t>s well to gain further strength and then intended to proceed on her own self-willed way</w:t>
      </w:r>
      <w:r w:rsidR="009B2024">
        <w:rPr>
          <w:rFonts w:cs="Times New Roman"/>
          <w:bCs/>
          <w:szCs w:val="24"/>
        </w:rPr>
        <w:t xml:space="preserve">.  </w:t>
      </w:r>
      <w:r w:rsidRPr="00471C8D">
        <w:rPr>
          <w:rFonts w:cs="Times New Roman"/>
          <w:bCs/>
          <w:szCs w:val="24"/>
        </w:rPr>
        <w:t xml:space="preserve">But the Lord in a sense says to her, </w:t>
      </w:r>
      <w:r w:rsidR="004F26F1">
        <w:rPr>
          <w:rFonts w:cs="Times New Roman"/>
          <w:bCs/>
          <w:szCs w:val="24"/>
        </w:rPr>
        <w:t>‘</w:t>
      </w:r>
      <w:r w:rsidRPr="00471C8D">
        <w:rPr>
          <w:rFonts w:cs="Times New Roman"/>
          <w:bCs/>
          <w:szCs w:val="24"/>
        </w:rPr>
        <w:t>You know, my dear friend, I have something far better than that</w:t>
      </w:r>
      <w:r w:rsidR="004F26F1">
        <w:rPr>
          <w:rFonts w:cs="Times New Roman"/>
          <w:bCs/>
          <w:szCs w:val="24"/>
        </w:rPr>
        <w:t>’</w:t>
      </w:r>
      <w:r w:rsidR="009B2024">
        <w:rPr>
          <w:rFonts w:cs="Times New Roman"/>
          <w:bCs/>
          <w:szCs w:val="24"/>
        </w:rPr>
        <w:t xml:space="preserve">.  </w:t>
      </w:r>
      <w:r w:rsidRPr="00471C8D">
        <w:rPr>
          <w:rFonts w:cs="Times New Roman"/>
          <w:bCs/>
          <w:szCs w:val="24"/>
        </w:rPr>
        <w:t>The result was that she left her waterpot</w:t>
      </w:r>
      <w:r w:rsidR="009B2024">
        <w:rPr>
          <w:rFonts w:cs="Times New Roman"/>
          <w:bCs/>
          <w:szCs w:val="24"/>
        </w:rPr>
        <w:t xml:space="preserve">.  </w:t>
      </w:r>
      <w:r w:rsidRPr="00471C8D">
        <w:rPr>
          <w:rFonts w:cs="Times New Roman"/>
          <w:bCs/>
          <w:szCs w:val="24"/>
        </w:rPr>
        <w:t>She got something so much better that she left it, she forgot about it</w:t>
      </w:r>
      <w:r w:rsidR="009B2024">
        <w:rPr>
          <w:rFonts w:cs="Times New Roman"/>
          <w:bCs/>
          <w:szCs w:val="24"/>
        </w:rPr>
        <w:t xml:space="preserve">.  </w:t>
      </w:r>
      <w:r w:rsidRPr="00471C8D">
        <w:rPr>
          <w:rFonts w:cs="Times New Roman"/>
          <w:bCs/>
          <w:szCs w:val="24"/>
        </w:rPr>
        <w:t>I think she would come back for it later, but she was so full of appreciation of the Lord Jesus and the living water that she went to the men of the city and testified</w:t>
      </w:r>
      <w:r w:rsidR="009B2024">
        <w:rPr>
          <w:rFonts w:cs="Times New Roman"/>
          <w:bCs/>
          <w:szCs w:val="24"/>
        </w:rPr>
        <w:t xml:space="preserve">.  </w:t>
      </w:r>
      <w:r w:rsidRPr="00471C8D">
        <w:rPr>
          <w:rFonts w:cs="Times New Roman"/>
          <w:bCs/>
          <w:szCs w:val="24"/>
        </w:rPr>
        <w:t>I suppose she would eventually return to her house needing ordinary water, but for the moment she forgot about it, because something greater had entered into her life</w:t>
      </w:r>
      <w:r w:rsidR="009B2024">
        <w:rPr>
          <w:rFonts w:cs="Times New Roman"/>
          <w:bCs/>
          <w:szCs w:val="24"/>
        </w:rPr>
        <w:t xml:space="preserve">.  </w:t>
      </w:r>
      <w:r w:rsidRPr="00471C8D">
        <w:rPr>
          <w:rFonts w:cs="Times New Roman"/>
          <w:bCs/>
          <w:szCs w:val="24"/>
        </w:rPr>
        <w:t>That is how the Lord attracts her</w:t>
      </w:r>
      <w:r w:rsidR="009B2024">
        <w:rPr>
          <w:rFonts w:cs="Times New Roman"/>
          <w:bCs/>
          <w:szCs w:val="24"/>
        </w:rPr>
        <w:t xml:space="preserve">.  </w:t>
      </w:r>
      <w:r w:rsidRPr="00471C8D">
        <w:rPr>
          <w:rFonts w:cs="Times New Roman"/>
          <w:bCs/>
          <w:szCs w:val="24"/>
        </w:rPr>
        <w:t>The Lord secured her interest, not by giving her a catalogue of her sins, but by speaking to her about living water.</w:t>
      </w:r>
    </w:p>
    <w:p w14:paraId="456DA5A2" w14:textId="6DBDFF91"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Jesus is offering in the gospel the gift of the Holy Spirit</w:t>
      </w:r>
      <w:r w:rsidR="009B2024">
        <w:rPr>
          <w:rFonts w:cs="Times New Roman"/>
          <w:bCs/>
          <w:szCs w:val="24"/>
        </w:rPr>
        <w:t xml:space="preserve">.  </w:t>
      </w:r>
      <w:r w:rsidRPr="00471C8D">
        <w:rPr>
          <w:rFonts w:cs="Times New Roman"/>
          <w:bCs/>
          <w:szCs w:val="24"/>
        </w:rPr>
        <w:t xml:space="preserve">Could you think of anything greater? </w:t>
      </w:r>
      <w:r w:rsidR="0046344B">
        <w:rPr>
          <w:rFonts w:cs="Times New Roman"/>
          <w:bCs/>
          <w:szCs w:val="24"/>
        </w:rPr>
        <w:t xml:space="preserve"> </w:t>
      </w:r>
      <w:r w:rsidRPr="00471C8D">
        <w:rPr>
          <w:rFonts w:cs="Times New Roman"/>
          <w:bCs/>
          <w:szCs w:val="24"/>
        </w:rPr>
        <w:t>The living water speaks of the gift of the Holy Spirit which God is offering in the glad tidings</w:t>
      </w:r>
      <w:r w:rsidR="009B2024">
        <w:rPr>
          <w:rFonts w:cs="Times New Roman"/>
          <w:bCs/>
          <w:szCs w:val="24"/>
        </w:rPr>
        <w:t xml:space="preserve">.  </w:t>
      </w:r>
      <w:r w:rsidRPr="00471C8D">
        <w:rPr>
          <w:rFonts w:cs="Times New Roman"/>
          <w:bCs/>
          <w:szCs w:val="24"/>
        </w:rPr>
        <w:t>He is looking for a basis in your soul by way of repentance and committal to the Lord Jesus as Saviour and Lord and Master, to impart to you the Holy Spirit</w:t>
      </w:r>
      <w:r w:rsidR="009B2024">
        <w:rPr>
          <w:rFonts w:cs="Times New Roman"/>
          <w:bCs/>
          <w:szCs w:val="24"/>
        </w:rPr>
        <w:t xml:space="preserve">.  </w:t>
      </w:r>
      <w:r w:rsidRPr="00471C8D">
        <w:rPr>
          <w:rFonts w:cs="Times New Roman"/>
          <w:bCs/>
          <w:szCs w:val="24"/>
        </w:rPr>
        <w:t xml:space="preserve">Could anything be greater? </w:t>
      </w:r>
      <w:r w:rsidR="002C00B2">
        <w:rPr>
          <w:rFonts w:cs="Times New Roman"/>
          <w:bCs/>
          <w:szCs w:val="24"/>
        </w:rPr>
        <w:t xml:space="preserve"> </w:t>
      </w:r>
      <w:r w:rsidR="004655F8">
        <w:rPr>
          <w:rFonts w:cs="Times New Roman"/>
          <w:bCs/>
          <w:szCs w:val="24"/>
        </w:rPr>
        <w:t xml:space="preserve"> </w:t>
      </w:r>
      <w:r w:rsidRPr="00471C8D">
        <w:rPr>
          <w:rFonts w:cs="Times New Roman"/>
          <w:bCs/>
          <w:szCs w:val="24"/>
        </w:rPr>
        <w:t>Think of this woman going her own self-willed way</w:t>
      </w:r>
      <w:r w:rsidR="009B2024">
        <w:rPr>
          <w:rFonts w:cs="Times New Roman"/>
          <w:bCs/>
          <w:szCs w:val="24"/>
        </w:rPr>
        <w:t xml:space="preserve">.  </w:t>
      </w:r>
      <w:r w:rsidRPr="00471C8D">
        <w:rPr>
          <w:rFonts w:cs="Times New Roman"/>
          <w:bCs/>
          <w:szCs w:val="24"/>
        </w:rPr>
        <w:t>She is offered something far better</w:t>
      </w:r>
      <w:r w:rsidR="009B2024">
        <w:rPr>
          <w:rFonts w:cs="Times New Roman"/>
          <w:bCs/>
          <w:szCs w:val="24"/>
        </w:rPr>
        <w:t xml:space="preserve">.  </w:t>
      </w:r>
      <w:r w:rsidRPr="00471C8D">
        <w:rPr>
          <w:rFonts w:cs="Times New Roman"/>
          <w:bCs/>
          <w:szCs w:val="24"/>
        </w:rPr>
        <w:t>She</w:t>
      </w:r>
      <w:r>
        <w:rPr>
          <w:rFonts w:cs="Times New Roman"/>
          <w:bCs/>
          <w:szCs w:val="24"/>
        </w:rPr>
        <w:t xml:space="preserve"> </w:t>
      </w:r>
      <w:r w:rsidRPr="00471C8D">
        <w:rPr>
          <w:rFonts w:cs="Times New Roman"/>
          <w:bCs/>
          <w:szCs w:val="24"/>
        </w:rPr>
        <w:t>was affected not by her sins being imputed to her, but by being offered something so attractive</w:t>
      </w:r>
      <w:r w:rsidR="009B2024">
        <w:rPr>
          <w:rFonts w:cs="Times New Roman"/>
          <w:bCs/>
          <w:szCs w:val="24"/>
        </w:rPr>
        <w:t xml:space="preserve">.  </w:t>
      </w:r>
      <w:r w:rsidRPr="00471C8D">
        <w:rPr>
          <w:rFonts w:cs="Times New Roman"/>
          <w:bCs/>
          <w:szCs w:val="24"/>
        </w:rPr>
        <w:t xml:space="preserve">Was she not interested? </w:t>
      </w:r>
      <w:r w:rsidR="004655F8">
        <w:rPr>
          <w:rFonts w:cs="Times New Roman"/>
          <w:bCs/>
          <w:szCs w:val="24"/>
        </w:rPr>
        <w:t xml:space="preserve"> </w:t>
      </w:r>
      <w:r w:rsidRPr="00471C8D">
        <w:rPr>
          <w:rFonts w:cs="Times New Roman"/>
          <w:bCs/>
          <w:szCs w:val="24"/>
        </w:rPr>
        <w:t>Of course she was interested</w:t>
      </w:r>
      <w:r w:rsidR="009B2024">
        <w:rPr>
          <w:rFonts w:cs="Times New Roman"/>
          <w:bCs/>
          <w:szCs w:val="24"/>
        </w:rPr>
        <w:t xml:space="preserve">.  </w:t>
      </w:r>
      <w:r w:rsidRPr="00471C8D">
        <w:rPr>
          <w:rFonts w:cs="Times New Roman"/>
          <w:bCs/>
          <w:szCs w:val="24"/>
        </w:rPr>
        <w:t>Would you not be? Would not some young person be interested that the Lord would present to you living water?</w:t>
      </w:r>
      <w:r w:rsidR="002C00B2">
        <w:rPr>
          <w:rFonts w:cs="Times New Roman"/>
          <w:bCs/>
          <w:szCs w:val="24"/>
        </w:rPr>
        <w:t xml:space="preserve"> </w:t>
      </w:r>
      <w:r w:rsidRPr="00471C8D">
        <w:rPr>
          <w:rFonts w:cs="Times New Roman"/>
          <w:bCs/>
          <w:szCs w:val="24"/>
        </w:rPr>
        <w:t xml:space="preserve"> The Lord says here, </w:t>
      </w:r>
      <w:r w:rsidR="004F26F1">
        <w:rPr>
          <w:rFonts w:cs="Times New Roman"/>
          <w:bCs/>
          <w:szCs w:val="24"/>
        </w:rPr>
        <w:t>“</w:t>
      </w:r>
      <w:r w:rsidRPr="00471C8D">
        <w:rPr>
          <w:rFonts w:cs="Times New Roman"/>
          <w:bCs/>
          <w:szCs w:val="24"/>
        </w:rPr>
        <w:t>Every one who drinks of this water shall thirst again; but whosoever drinks of the water which I shall give him shall never thirst for ever</w:t>
      </w:r>
      <w:r w:rsidR="004F26F1">
        <w:rPr>
          <w:rFonts w:cs="Times New Roman"/>
          <w:bCs/>
          <w:szCs w:val="24"/>
        </w:rPr>
        <w:t>”</w:t>
      </w:r>
      <w:r w:rsidR="009B2024">
        <w:rPr>
          <w:rFonts w:cs="Times New Roman"/>
          <w:bCs/>
          <w:szCs w:val="24"/>
        </w:rPr>
        <w:t xml:space="preserve">.  </w:t>
      </w:r>
      <w:r w:rsidRPr="00471C8D">
        <w:rPr>
          <w:rFonts w:cs="Times New Roman"/>
          <w:bCs/>
          <w:szCs w:val="24"/>
        </w:rPr>
        <w:t>Is it any wonder the woman was interested?</w:t>
      </w:r>
      <w:r w:rsidR="002C00B2">
        <w:rPr>
          <w:rFonts w:cs="Times New Roman"/>
          <w:bCs/>
          <w:szCs w:val="24"/>
        </w:rPr>
        <w:t xml:space="preserve"> </w:t>
      </w:r>
      <w:r w:rsidRPr="00471C8D">
        <w:rPr>
          <w:rFonts w:cs="Times New Roman"/>
          <w:bCs/>
          <w:szCs w:val="24"/>
        </w:rPr>
        <w:t xml:space="preserve"> </w:t>
      </w:r>
      <w:r w:rsidR="004655F8">
        <w:rPr>
          <w:rFonts w:cs="Times New Roman"/>
          <w:bCs/>
          <w:szCs w:val="24"/>
        </w:rPr>
        <w:t xml:space="preserve"> </w:t>
      </w:r>
      <w:r w:rsidRPr="00471C8D">
        <w:rPr>
          <w:rFonts w:cs="Times New Roman"/>
          <w:bCs/>
          <w:szCs w:val="24"/>
        </w:rPr>
        <w:t>Is it not a matter for sorrow that persons are not more interested in what God offers in the glad tidings?</w:t>
      </w:r>
      <w:r w:rsidR="002C00B2">
        <w:rPr>
          <w:rFonts w:cs="Times New Roman"/>
          <w:bCs/>
          <w:szCs w:val="24"/>
        </w:rPr>
        <w:t xml:space="preserve"> </w:t>
      </w:r>
      <w:r w:rsidRPr="00471C8D">
        <w:rPr>
          <w:rFonts w:cs="Times New Roman"/>
          <w:bCs/>
          <w:szCs w:val="24"/>
        </w:rPr>
        <w:t xml:space="preserve"> </w:t>
      </w:r>
      <w:r w:rsidR="004F26F1">
        <w:rPr>
          <w:rFonts w:cs="Times New Roman"/>
          <w:bCs/>
          <w:szCs w:val="24"/>
        </w:rPr>
        <w:t>“</w:t>
      </w:r>
      <w:r w:rsidRPr="00471C8D">
        <w:rPr>
          <w:rFonts w:cs="Times New Roman"/>
          <w:bCs/>
          <w:szCs w:val="24"/>
        </w:rPr>
        <w:t>Whosoever drinks of the water which I shall give him shall never thirst for ever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You say, </w:t>
      </w:r>
      <w:r w:rsidR="004F26F1">
        <w:rPr>
          <w:rFonts w:cs="Times New Roman"/>
          <w:bCs/>
          <w:szCs w:val="24"/>
        </w:rPr>
        <w:t>‘</w:t>
      </w:r>
      <w:r w:rsidRPr="00471C8D">
        <w:rPr>
          <w:rFonts w:cs="Times New Roman"/>
          <w:bCs/>
          <w:szCs w:val="24"/>
        </w:rPr>
        <w:t>Is that possible?</w:t>
      </w:r>
      <w:r w:rsidR="004F26F1">
        <w:rPr>
          <w:rFonts w:cs="Times New Roman"/>
          <w:bCs/>
          <w:szCs w:val="24"/>
        </w:rPr>
        <w:t>’</w:t>
      </w:r>
      <w:r w:rsidR="002C00B2">
        <w:rPr>
          <w:rFonts w:cs="Times New Roman"/>
          <w:bCs/>
          <w:szCs w:val="24"/>
        </w:rPr>
        <w:t xml:space="preserve"> </w:t>
      </w:r>
      <w:r w:rsidRPr="00471C8D">
        <w:rPr>
          <w:rFonts w:cs="Times New Roman"/>
          <w:bCs/>
          <w:szCs w:val="24"/>
        </w:rPr>
        <w:t xml:space="preserve"> It is possible in the gift of the Holy Spirit, the living water</w:t>
      </w:r>
      <w:r w:rsidR="009B2024">
        <w:rPr>
          <w:rFonts w:cs="Times New Roman"/>
          <w:bCs/>
          <w:szCs w:val="24"/>
        </w:rPr>
        <w:t xml:space="preserve">.  </w:t>
      </w:r>
      <w:r w:rsidRPr="00471C8D">
        <w:rPr>
          <w:rFonts w:cs="Times New Roman"/>
          <w:bCs/>
          <w:szCs w:val="24"/>
        </w:rPr>
        <w:t xml:space="preserve">The Lord says, </w:t>
      </w:r>
      <w:r w:rsidR="004F26F1">
        <w:rPr>
          <w:rFonts w:cs="Times New Roman"/>
          <w:bCs/>
          <w:szCs w:val="24"/>
        </w:rPr>
        <w:t>“</w:t>
      </w:r>
      <w:r w:rsidRPr="00471C8D">
        <w:rPr>
          <w:rFonts w:cs="Times New Roman"/>
          <w:bCs/>
          <w:szCs w:val="24"/>
        </w:rPr>
        <w:t>but the water which I shall give him shall become in him a fountain of water, springing up into eternal life</w:t>
      </w:r>
      <w:r w:rsidR="004F26F1">
        <w:rPr>
          <w:rFonts w:cs="Times New Roman"/>
          <w:bCs/>
          <w:szCs w:val="24"/>
        </w:rPr>
        <w:t>”</w:t>
      </w:r>
      <w:r w:rsidR="009B2024">
        <w:rPr>
          <w:rFonts w:cs="Times New Roman"/>
          <w:bCs/>
          <w:szCs w:val="24"/>
        </w:rPr>
        <w:t xml:space="preserve">.  </w:t>
      </w:r>
      <w:r w:rsidRPr="00471C8D">
        <w:rPr>
          <w:rFonts w:cs="Times New Roman"/>
          <w:bCs/>
          <w:szCs w:val="24"/>
        </w:rPr>
        <w:t>What an offer He makes!</w:t>
      </w:r>
    </w:p>
    <w:p w14:paraId="1A1E8B7A" w14:textId="5E5DA143"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w:t>
      </w:r>
      <w:r w:rsidR="004F26F1">
        <w:rPr>
          <w:rFonts w:cs="Times New Roman"/>
          <w:bCs/>
          <w:szCs w:val="24"/>
        </w:rPr>
        <w:t>’</w:t>
      </w:r>
      <w:r w:rsidRPr="00471C8D">
        <w:rPr>
          <w:rFonts w:cs="Times New Roman"/>
          <w:bCs/>
          <w:szCs w:val="24"/>
        </w:rPr>
        <w:t xml:space="preserve">s first words to the woman were, </w:t>
      </w:r>
      <w:r w:rsidR="004F26F1">
        <w:rPr>
          <w:rFonts w:cs="Times New Roman"/>
          <w:bCs/>
          <w:szCs w:val="24"/>
        </w:rPr>
        <w:t>“</w:t>
      </w:r>
      <w:r w:rsidRPr="00471C8D">
        <w:rPr>
          <w:rFonts w:cs="Times New Roman"/>
          <w:bCs/>
          <w:szCs w:val="24"/>
        </w:rPr>
        <w:t>Give me to drink</w:t>
      </w:r>
      <w:r w:rsidR="004F26F1">
        <w:rPr>
          <w:rFonts w:cs="Times New Roman"/>
          <w:bCs/>
          <w:szCs w:val="24"/>
        </w:rPr>
        <w:t>”</w:t>
      </w:r>
      <w:r w:rsidR="009B2024">
        <w:rPr>
          <w:rFonts w:cs="Times New Roman"/>
          <w:bCs/>
          <w:szCs w:val="24"/>
        </w:rPr>
        <w:t xml:space="preserve">.  </w:t>
      </w:r>
      <w:r w:rsidRPr="00471C8D">
        <w:rPr>
          <w:rFonts w:cs="Times New Roman"/>
          <w:bCs/>
          <w:szCs w:val="24"/>
        </w:rPr>
        <w:t>He suggests to her another way of living</w:t>
      </w:r>
      <w:r w:rsidR="009B2024">
        <w:rPr>
          <w:rFonts w:cs="Times New Roman"/>
          <w:bCs/>
          <w:szCs w:val="24"/>
        </w:rPr>
        <w:t xml:space="preserve">.  </w:t>
      </w:r>
      <w:r w:rsidRPr="00471C8D">
        <w:rPr>
          <w:rFonts w:cs="Times New Roman"/>
          <w:bCs/>
          <w:szCs w:val="24"/>
        </w:rPr>
        <w:t>Instead of drawing refreshment herself in her own selfish outlook, she should think of the Saviour, and He proceeds to hold her attention and her interest</w:t>
      </w:r>
      <w:r w:rsidR="009B2024">
        <w:rPr>
          <w:rFonts w:cs="Times New Roman"/>
          <w:bCs/>
          <w:szCs w:val="24"/>
        </w:rPr>
        <w:t xml:space="preserve">.  </w:t>
      </w:r>
      <w:r w:rsidRPr="00471C8D">
        <w:rPr>
          <w:rFonts w:cs="Times New Roman"/>
          <w:bCs/>
          <w:szCs w:val="24"/>
        </w:rPr>
        <w:t xml:space="preserve">How is </w:t>
      </w:r>
      <w:r w:rsidRPr="00471C8D">
        <w:rPr>
          <w:rFonts w:cs="Times New Roman"/>
          <w:bCs/>
          <w:szCs w:val="24"/>
        </w:rPr>
        <w:lastRenderedPageBreak/>
        <w:t>it possible that guilty hell-deserving sinners should receive the gift of the Holy Spirit, and thus have</w:t>
      </w:r>
      <w:r>
        <w:rPr>
          <w:rFonts w:cs="Times New Roman"/>
          <w:bCs/>
          <w:szCs w:val="24"/>
        </w:rPr>
        <w:t xml:space="preserve"> </w:t>
      </w:r>
      <w:r w:rsidRPr="00471C8D">
        <w:rPr>
          <w:rFonts w:cs="Times New Roman"/>
          <w:bCs/>
          <w:szCs w:val="24"/>
        </w:rPr>
        <w:t>within them a hidden, secret source of joy and power to make them independent of all that this world can offer? How is it possible?</w:t>
      </w:r>
      <w:r w:rsidR="00B10CF6">
        <w:rPr>
          <w:rFonts w:cs="Times New Roman"/>
          <w:bCs/>
          <w:szCs w:val="24"/>
        </w:rPr>
        <w:t xml:space="preserve"> </w:t>
      </w:r>
      <w:r w:rsidRPr="00471C8D">
        <w:rPr>
          <w:rFonts w:cs="Times New Roman"/>
          <w:bCs/>
          <w:szCs w:val="24"/>
        </w:rPr>
        <w:t xml:space="preserve"> The gift of the Spirit is possible because of the sufferings and death of the Lord Jesus Christ and because of His present position of exaltation</w:t>
      </w:r>
      <w:r w:rsidR="009B2024">
        <w:rPr>
          <w:rFonts w:cs="Times New Roman"/>
          <w:bCs/>
          <w:szCs w:val="24"/>
        </w:rPr>
        <w:t xml:space="preserve">.  </w:t>
      </w:r>
      <w:r w:rsidRPr="00471C8D">
        <w:rPr>
          <w:rFonts w:cs="Times New Roman"/>
          <w:bCs/>
          <w:szCs w:val="24"/>
        </w:rPr>
        <w:t>The Lord Jesus undertook the work needed, the work of redemption, laid the righteous foundation whereby the sinner</w:t>
      </w:r>
      <w:r w:rsidR="004F26F1">
        <w:rPr>
          <w:rFonts w:cs="Times New Roman"/>
          <w:bCs/>
          <w:szCs w:val="24"/>
        </w:rPr>
        <w:t>’</w:t>
      </w:r>
      <w:r w:rsidRPr="00471C8D">
        <w:rPr>
          <w:rFonts w:cs="Times New Roman"/>
          <w:bCs/>
          <w:szCs w:val="24"/>
        </w:rPr>
        <w:t>s sins may be forgiven</w:t>
      </w:r>
      <w:r w:rsidR="009B2024">
        <w:rPr>
          <w:rFonts w:cs="Times New Roman"/>
          <w:bCs/>
          <w:szCs w:val="24"/>
        </w:rPr>
        <w:t xml:space="preserve">.  </w:t>
      </w:r>
      <w:r w:rsidRPr="00471C8D">
        <w:rPr>
          <w:rFonts w:cs="Times New Roman"/>
          <w:bCs/>
          <w:szCs w:val="24"/>
        </w:rPr>
        <w:t>The Lord Jesus undertook all this suffering, the transaction that no one else could undertake</w:t>
      </w:r>
      <w:r w:rsidR="009B2024">
        <w:rPr>
          <w:rFonts w:cs="Times New Roman"/>
          <w:bCs/>
          <w:szCs w:val="24"/>
        </w:rPr>
        <w:t xml:space="preserve">.  </w:t>
      </w:r>
      <w:r w:rsidRPr="00471C8D">
        <w:rPr>
          <w:rFonts w:cs="Times New Roman"/>
          <w:bCs/>
          <w:szCs w:val="24"/>
        </w:rPr>
        <w:t>Every other man, woman, and child is a sinner and needs a Saviour</w:t>
      </w:r>
      <w:r w:rsidR="009B2024">
        <w:rPr>
          <w:rFonts w:cs="Times New Roman"/>
          <w:bCs/>
          <w:szCs w:val="24"/>
        </w:rPr>
        <w:t xml:space="preserve">.  </w:t>
      </w:r>
      <w:r w:rsidRPr="00471C8D">
        <w:rPr>
          <w:rFonts w:cs="Times New Roman"/>
          <w:bCs/>
          <w:szCs w:val="24"/>
        </w:rPr>
        <w:t>There was only One who did not need a Saviour and that was the Saviour Himself</w:t>
      </w:r>
      <w:r w:rsidR="009B2024">
        <w:rPr>
          <w:rFonts w:cs="Times New Roman"/>
          <w:bCs/>
          <w:szCs w:val="24"/>
        </w:rPr>
        <w:t xml:space="preserve">.  </w:t>
      </w:r>
      <w:r w:rsidRPr="00471C8D">
        <w:rPr>
          <w:rFonts w:cs="Times New Roman"/>
          <w:bCs/>
          <w:szCs w:val="24"/>
        </w:rPr>
        <w:t>He undertook the great transaction involved in His sufferings and death on the cross.</w:t>
      </w:r>
    </w:p>
    <w:p w14:paraId="51659FFF" w14:textId="7E61A8E1"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It involved His being abandoned by God</w:t>
      </w:r>
      <w:r w:rsidR="009B2024">
        <w:rPr>
          <w:rFonts w:cs="Times New Roman"/>
          <w:bCs/>
          <w:szCs w:val="24"/>
        </w:rPr>
        <w:t xml:space="preserve">.  </w:t>
      </w:r>
      <w:r w:rsidRPr="00471C8D">
        <w:rPr>
          <w:rFonts w:cs="Times New Roman"/>
          <w:bCs/>
          <w:szCs w:val="24"/>
        </w:rPr>
        <w:t xml:space="preserve">It says in 2 Corinthians 5: 19, </w:t>
      </w:r>
      <w:r w:rsidR="004F26F1">
        <w:rPr>
          <w:rFonts w:cs="Times New Roman"/>
          <w:bCs/>
          <w:szCs w:val="24"/>
        </w:rPr>
        <w:t>“</w:t>
      </w:r>
      <w:r w:rsidRPr="00471C8D">
        <w:rPr>
          <w:rFonts w:cs="Times New Roman"/>
          <w:bCs/>
          <w:szCs w:val="24"/>
        </w:rPr>
        <w:t>God was in Christ, reconciling the world to himself, not reckoning to them their offences</w:t>
      </w:r>
      <w:r w:rsidR="004F26F1">
        <w:rPr>
          <w:rFonts w:cs="Times New Roman"/>
          <w:bCs/>
          <w:szCs w:val="24"/>
        </w:rPr>
        <w:t>”</w:t>
      </w:r>
      <w:r w:rsidR="009B2024">
        <w:rPr>
          <w:rFonts w:cs="Times New Roman"/>
          <w:bCs/>
          <w:szCs w:val="24"/>
        </w:rPr>
        <w:t xml:space="preserve">.  </w:t>
      </w:r>
      <w:r w:rsidRPr="00471C8D">
        <w:rPr>
          <w:rFonts w:cs="Times New Roman"/>
          <w:bCs/>
          <w:szCs w:val="24"/>
        </w:rPr>
        <w:t>That was the life of Jesus here</w:t>
      </w:r>
      <w:r w:rsidR="009B2024">
        <w:rPr>
          <w:rFonts w:cs="Times New Roman"/>
          <w:bCs/>
          <w:szCs w:val="24"/>
        </w:rPr>
        <w:t xml:space="preserve">.  </w:t>
      </w:r>
      <w:r w:rsidRPr="00471C8D">
        <w:rPr>
          <w:rFonts w:cs="Times New Roman"/>
          <w:bCs/>
          <w:szCs w:val="24"/>
        </w:rPr>
        <w:t>It is the attitude of God now</w:t>
      </w:r>
      <w:r w:rsidR="0005646D" w:rsidRPr="00F23689">
        <w:rPr>
          <w:rFonts w:cs="Times New Roman"/>
          <w:szCs w:val="24"/>
        </w:rPr>
        <w:t>—</w:t>
      </w:r>
      <w:r w:rsidR="0005646D">
        <w:rPr>
          <w:rFonts w:cs="Times New Roman"/>
          <w:szCs w:val="24"/>
        </w:rPr>
        <w:t>“</w:t>
      </w:r>
      <w:r w:rsidRPr="00471C8D">
        <w:rPr>
          <w:rFonts w:cs="Times New Roman"/>
          <w:bCs/>
          <w:szCs w:val="24"/>
        </w:rPr>
        <w:t xml:space="preserve">Not reckoning </w:t>
      </w:r>
      <w:r w:rsidR="009B2024">
        <w:rPr>
          <w:rFonts w:cs="Times New Roman"/>
          <w:bCs/>
          <w:szCs w:val="24"/>
        </w:rPr>
        <w:t xml:space="preserve">... </w:t>
      </w:r>
      <w:r w:rsidRPr="00471C8D">
        <w:rPr>
          <w:rFonts w:cs="Times New Roman"/>
          <w:bCs/>
          <w:szCs w:val="24"/>
        </w:rPr>
        <w:t>offences</w:t>
      </w:r>
      <w:r w:rsidR="004F26F1">
        <w:rPr>
          <w:rFonts w:cs="Times New Roman"/>
          <w:bCs/>
          <w:szCs w:val="24"/>
        </w:rPr>
        <w:t>”</w:t>
      </w:r>
      <w:r w:rsidR="009B2024">
        <w:rPr>
          <w:rFonts w:cs="Times New Roman"/>
          <w:bCs/>
          <w:szCs w:val="24"/>
        </w:rPr>
        <w:t xml:space="preserve">.  </w:t>
      </w:r>
      <w:r w:rsidRPr="00471C8D">
        <w:rPr>
          <w:rFonts w:cs="Times New Roman"/>
          <w:bCs/>
          <w:szCs w:val="24"/>
        </w:rPr>
        <w:t>God presents the glad tidings from the standpoint of reconciliation having been accomplished</w:t>
      </w:r>
      <w:r w:rsidR="009B2024">
        <w:rPr>
          <w:rFonts w:cs="Times New Roman"/>
          <w:bCs/>
          <w:szCs w:val="24"/>
        </w:rPr>
        <w:t xml:space="preserve">.  </w:t>
      </w:r>
      <w:r w:rsidRPr="00471C8D">
        <w:rPr>
          <w:rFonts w:cs="Times New Roman"/>
          <w:bCs/>
          <w:szCs w:val="24"/>
        </w:rPr>
        <w:t>The work necessary for reconciliation has been undertaken by the Saviour and accomplished by Him</w:t>
      </w:r>
      <w:r w:rsidR="009B2024">
        <w:rPr>
          <w:rFonts w:cs="Times New Roman"/>
          <w:bCs/>
          <w:szCs w:val="24"/>
        </w:rPr>
        <w:t xml:space="preserve">.  </w:t>
      </w:r>
      <w:r w:rsidRPr="00471C8D">
        <w:rPr>
          <w:rFonts w:cs="Times New Roman"/>
          <w:bCs/>
          <w:szCs w:val="24"/>
        </w:rPr>
        <w:t>That work is a completed work</w:t>
      </w:r>
      <w:r w:rsidR="009B2024">
        <w:rPr>
          <w:rFonts w:cs="Times New Roman"/>
          <w:bCs/>
          <w:szCs w:val="24"/>
        </w:rPr>
        <w:t xml:space="preserve">.  </w:t>
      </w:r>
      <w:r w:rsidRPr="00471C8D">
        <w:rPr>
          <w:rFonts w:cs="Times New Roman"/>
          <w:bCs/>
          <w:szCs w:val="24"/>
        </w:rPr>
        <w:t xml:space="preserve">That scripture goes on to say, </w:t>
      </w:r>
      <w:r w:rsidR="004F26F1">
        <w:rPr>
          <w:rFonts w:cs="Times New Roman"/>
          <w:bCs/>
          <w:szCs w:val="24"/>
        </w:rPr>
        <w:t>“</w:t>
      </w:r>
      <w:r w:rsidRPr="00471C8D">
        <w:rPr>
          <w:rFonts w:cs="Times New Roman"/>
          <w:bCs/>
          <w:szCs w:val="24"/>
        </w:rPr>
        <w:t>Be reconciled to God</w:t>
      </w:r>
      <w:r w:rsidR="009B2024">
        <w:rPr>
          <w:rFonts w:cs="Times New Roman"/>
          <w:bCs/>
          <w:szCs w:val="24"/>
        </w:rPr>
        <w:t xml:space="preserve">.  </w:t>
      </w:r>
      <w:r w:rsidRPr="00471C8D">
        <w:rPr>
          <w:rFonts w:cs="Times New Roman"/>
          <w:bCs/>
          <w:szCs w:val="24"/>
        </w:rPr>
        <w:t>Him who knew not sin</w:t>
      </w:r>
      <w:r w:rsidR="004F26F1">
        <w:rPr>
          <w:rFonts w:cs="Times New Roman"/>
          <w:bCs/>
          <w:szCs w:val="24"/>
        </w:rPr>
        <w:t>”</w:t>
      </w:r>
      <w:r w:rsidRPr="00471C8D">
        <w:rPr>
          <w:rFonts w:cs="Times New Roman"/>
          <w:bCs/>
          <w:szCs w:val="24"/>
        </w:rPr>
        <w:t>—that is the Lord Jesus</w:t>
      </w:r>
      <w:r w:rsidR="0005646D" w:rsidRPr="00F23689">
        <w:rPr>
          <w:rFonts w:cs="Times New Roman"/>
          <w:szCs w:val="24"/>
        </w:rPr>
        <w:t>—</w:t>
      </w:r>
      <w:r w:rsidR="0005646D">
        <w:rPr>
          <w:rFonts w:cs="Times New Roman"/>
          <w:szCs w:val="24"/>
        </w:rPr>
        <w:t>“</w:t>
      </w:r>
      <w:r w:rsidRPr="00471C8D">
        <w:rPr>
          <w:rFonts w:cs="Times New Roman"/>
          <w:bCs/>
          <w:szCs w:val="24"/>
        </w:rPr>
        <w:t>he</w:t>
      </w:r>
      <w:r w:rsidR="004F26F1">
        <w:rPr>
          <w:rFonts w:cs="Times New Roman"/>
          <w:bCs/>
          <w:szCs w:val="24"/>
        </w:rPr>
        <w:t>”</w:t>
      </w:r>
      <w:r w:rsidRPr="00471C8D">
        <w:rPr>
          <w:rFonts w:cs="Times New Roman"/>
          <w:bCs/>
          <w:szCs w:val="24"/>
        </w:rPr>
        <w:t xml:space="preserve">—that is God— </w:t>
      </w:r>
      <w:r w:rsidR="004F26F1">
        <w:rPr>
          <w:rFonts w:cs="Times New Roman"/>
          <w:bCs/>
          <w:szCs w:val="24"/>
        </w:rPr>
        <w:t>“</w:t>
      </w:r>
      <w:r w:rsidRPr="00471C8D">
        <w:rPr>
          <w:rFonts w:cs="Times New Roman"/>
          <w:bCs/>
          <w:szCs w:val="24"/>
        </w:rPr>
        <w:t>has made sin for us</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Think of the awfulness of being made sin; the holy Sufferer, the holy, perfect spotless Victim, Jesus, </w:t>
      </w:r>
      <w:r w:rsidR="004F26F1">
        <w:rPr>
          <w:rFonts w:cs="Times New Roman"/>
          <w:bCs/>
          <w:szCs w:val="24"/>
        </w:rPr>
        <w:t>“</w:t>
      </w:r>
      <w:r w:rsidRPr="00471C8D">
        <w:rPr>
          <w:rFonts w:cs="Times New Roman"/>
          <w:bCs/>
          <w:szCs w:val="24"/>
        </w:rPr>
        <w:t>made sin for us, that we might become God</w:t>
      </w:r>
      <w:r w:rsidR="004F26F1">
        <w:rPr>
          <w:rFonts w:cs="Times New Roman"/>
          <w:bCs/>
          <w:szCs w:val="24"/>
        </w:rPr>
        <w:t>’</w:t>
      </w:r>
      <w:r w:rsidRPr="00471C8D">
        <w:rPr>
          <w:rFonts w:cs="Times New Roman"/>
          <w:bCs/>
          <w:szCs w:val="24"/>
        </w:rPr>
        <w:t>s righteousness in him</w:t>
      </w:r>
      <w:r w:rsidR="004F26F1">
        <w:rPr>
          <w:rFonts w:cs="Times New Roman"/>
          <w:bCs/>
          <w:szCs w:val="24"/>
        </w:rPr>
        <w:t>”</w:t>
      </w:r>
      <w:r w:rsidRPr="00471C8D">
        <w:rPr>
          <w:rFonts w:cs="Times New Roman"/>
          <w:bCs/>
          <w:szCs w:val="24"/>
        </w:rPr>
        <w:t>.</w:t>
      </w:r>
    </w:p>
    <w:p w14:paraId="42B7E5AF" w14:textId="68D54AB8"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This work was necessary</w:t>
      </w:r>
      <w:r w:rsidR="009B2024">
        <w:rPr>
          <w:rFonts w:cs="Times New Roman"/>
          <w:bCs/>
          <w:szCs w:val="24"/>
        </w:rPr>
        <w:t xml:space="preserve">.  </w:t>
      </w:r>
      <w:r w:rsidRPr="00471C8D">
        <w:rPr>
          <w:rFonts w:cs="Times New Roman"/>
          <w:bCs/>
          <w:szCs w:val="24"/>
        </w:rPr>
        <w:t>The Holy Spirit could not be given to men and women and young people apart from the righteous basis laid by the Saviour, our Lord Jesus Christ</w:t>
      </w:r>
      <w:r w:rsidR="009B2024">
        <w:rPr>
          <w:rFonts w:cs="Times New Roman"/>
          <w:bCs/>
          <w:szCs w:val="24"/>
        </w:rPr>
        <w:t xml:space="preserve">.  </w:t>
      </w:r>
      <w:r w:rsidRPr="00471C8D">
        <w:rPr>
          <w:rFonts w:cs="Times New Roman"/>
          <w:bCs/>
          <w:szCs w:val="24"/>
        </w:rPr>
        <w:t>The work was undertaken by Him and thoroughly completed</w:t>
      </w:r>
      <w:r w:rsidR="009B2024">
        <w:rPr>
          <w:rFonts w:cs="Times New Roman"/>
          <w:bCs/>
          <w:szCs w:val="24"/>
        </w:rPr>
        <w:t xml:space="preserve">.  </w:t>
      </w:r>
      <w:r w:rsidRPr="00471C8D">
        <w:rPr>
          <w:rFonts w:cs="Times New Roman"/>
          <w:bCs/>
          <w:szCs w:val="24"/>
        </w:rPr>
        <w:t>There is nothing left of that work to do, and God presents His glad tidings from that standpoint</w:t>
      </w:r>
      <w:r w:rsidR="009B2024">
        <w:rPr>
          <w:rFonts w:cs="Times New Roman"/>
          <w:bCs/>
          <w:szCs w:val="24"/>
        </w:rPr>
        <w:t xml:space="preserve">.  </w:t>
      </w:r>
      <w:r w:rsidRPr="00471C8D">
        <w:rPr>
          <w:rFonts w:cs="Times New Roman"/>
          <w:bCs/>
          <w:szCs w:val="24"/>
        </w:rPr>
        <w:t>God is, speaking reverently, in the enjoyment of reconciliation accomplished</w:t>
      </w:r>
      <w:r w:rsidR="009B2024">
        <w:rPr>
          <w:rFonts w:cs="Times New Roman"/>
          <w:bCs/>
          <w:szCs w:val="24"/>
        </w:rPr>
        <w:t xml:space="preserve">.  </w:t>
      </w:r>
      <w:r w:rsidRPr="00471C8D">
        <w:rPr>
          <w:rFonts w:cs="Times New Roman"/>
          <w:bCs/>
          <w:szCs w:val="24"/>
        </w:rPr>
        <w:t>What delight He has in the One who accomplished the work of reconciliation</w:t>
      </w:r>
      <w:r w:rsidR="009B2024">
        <w:rPr>
          <w:rFonts w:cs="Times New Roman"/>
          <w:bCs/>
          <w:szCs w:val="24"/>
        </w:rPr>
        <w:t xml:space="preserve">.  </w:t>
      </w:r>
      <w:r w:rsidRPr="00471C8D">
        <w:rPr>
          <w:rFonts w:cs="Times New Roman"/>
          <w:bCs/>
          <w:szCs w:val="24"/>
        </w:rPr>
        <w:t>His precious blood was poured out, the witness of the price paid</w:t>
      </w:r>
      <w:r w:rsidR="009B2024">
        <w:rPr>
          <w:rFonts w:cs="Times New Roman"/>
          <w:bCs/>
          <w:szCs w:val="24"/>
        </w:rPr>
        <w:t xml:space="preserve">.  </w:t>
      </w:r>
      <w:r w:rsidRPr="00471C8D">
        <w:rPr>
          <w:rFonts w:cs="Times New Roman"/>
          <w:bCs/>
          <w:szCs w:val="24"/>
        </w:rPr>
        <w:t xml:space="preserve">Oh what a price that was! </w:t>
      </w:r>
      <w:r w:rsidR="003E0095">
        <w:rPr>
          <w:rFonts w:cs="Times New Roman"/>
          <w:bCs/>
          <w:szCs w:val="24"/>
        </w:rPr>
        <w:t xml:space="preserve"> </w:t>
      </w:r>
      <w:r w:rsidRPr="00471C8D">
        <w:rPr>
          <w:rFonts w:cs="Times New Roman"/>
          <w:bCs/>
          <w:szCs w:val="24"/>
        </w:rPr>
        <w:t xml:space="preserve">Who could estimate the value of the blood of Jesus, and His holy sufferings? </w:t>
      </w:r>
      <w:r w:rsidR="003E0095">
        <w:rPr>
          <w:rFonts w:cs="Times New Roman"/>
          <w:bCs/>
          <w:szCs w:val="24"/>
        </w:rPr>
        <w:t xml:space="preserve"> </w:t>
      </w:r>
      <w:r w:rsidRPr="00471C8D">
        <w:rPr>
          <w:rFonts w:cs="Times New Roman"/>
          <w:bCs/>
          <w:szCs w:val="24"/>
        </w:rPr>
        <w:t>God alone knows fully the value of that finished work</w:t>
      </w:r>
      <w:r w:rsidR="009B2024">
        <w:rPr>
          <w:rFonts w:cs="Times New Roman"/>
          <w:bCs/>
          <w:szCs w:val="24"/>
        </w:rPr>
        <w:t xml:space="preserve">.  </w:t>
      </w:r>
      <w:r w:rsidRPr="00471C8D">
        <w:rPr>
          <w:rFonts w:cs="Times New Roman"/>
          <w:bCs/>
          <w:szCs w:val="24"/>
        </w:rPr>
        <w:t>His shed blood is the basis, dear friend, for our forgiveness</w:t>
      </w:r>
      <w:r w:rsidR="009B2024">
        <w:rPr>
          <w:rFonts w:cs="Times New Roman"/>
          <w:bCs/>
          <w:szCs w:val="24"/>
        </w:rPr>
        <w:t xml:space="preserve">.  </w:t>
      </w:r>
      <w:r w:rsidRPr="00471C8D">
        <w:rPr>
          <w:rFonts w:cs="Times New Roman"/>
          <w:bCs/>
          <w:szCs w:val="24"/>
        </w:rPr>
        <w:t>It is the righteous basis on which God is going to build His universe of bliss</w:t>
      </w:r>
      <w:r w:rsidR="009B2024">
        <w:rPr>
          <w:rFonts w:cs="Times New Roman"/>
          <w:bCs/>
          <w:szCs w:val="24"/>
        </w:rPr>
        <w:t xml:space="preserve">.  </w:t>
      </w:r>
      <w:r w:rsidRPr="00471C8D">
        <w:rPr>
          <w:rFonts w:cs="Times New Roman"/>
          <w:bCs/>
          <w:szCs w:val="24"/>
        </w:rPr>
        <w:t>The foundation for the eternal order of things is the shed blood of our Lord Jesus Christ</w:t>
      </w:r>
      <w:r w:rsidR="009B2024">
        <w:rPr>
          <w:rFonts w:cs="Times New Roman"/>
          <w:bCs/>
          <w:szCs w:val="24"/>
        </w:rPr>
        <w:t xml:space="preserve">.  </w:t>
      </w:r>
      <w:r w:rsidRPr="00471C8D">
        <w:rPr>
          <w:rFonts w:cs="Times New Roman"/>
          <w:bCs/>
          <w:szCs w:val="24"/>
        </w:rPr>
        <w:t xml:space="preserve">The world to come, peace and </w:t>
      </w:r>
      <w:r w:rsidRPr="00471C8D">
        <w:rPr>
          <w:rFonts w:cs="Times New Roman"/>
          <w:bCs/>
          <w:szCs w:val="24"/>
        </w:rPr>
        <w:lastRenderedPageBreak/>
        <w:t>prosperity on this earth—what is the righteous basis for it?</w:t>
      </w:r>
      <w:r w:rsidR="003E0095">
        <w:rPr>
          <w:rFonts w:cs="Times New Roman"/>
          <w:bCs/>
          <w:szCs w:val="24"/>
        </w:rPr>
        <w:t xml:space="preserve"> </w:t>
      </w:r>
      <w:r w:rsidRPr="00471C8D">
        <w:rPr>
          <w:rFonts w:cs="Times New Roman"/>
          <w:bCs/>
          <w:szCs w:val="24"/>
        </w:rPr>
        <w:t xml:space="preserve"> The shed blood of our Lord Jesus Christ</w:t>
      </w:r>
      <w:r w:rsidR="009B2024">
        <w:rPr>
          <w:rFonts w:cs="Times New Roman"/>
          <w:bCs/>
          <w:szCs w:val="24"/>
        </w:rPr>
        <w:t xml:space="preserve">.  </w:t>
      </w:r>
      <w:r w:rsidRPr="00471C8D">
        <w:rPr>
          <w:rFonts w:cs="Times New Roman"/>
          <w:bCs/>
          <w:szCs w:val="24"/>
        </w:rPr>
        <w:t>And it is the basis, friend, for your forgiveness.</w:t>
      </w:r>
    </w:p>
    <w:p w14:paraId="364D92BB" w14:textId="1367DA6E"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work undertaken by the Saviour included that He was buried, put out of God</w:t>
      </w:r>
      <w:r w:rsidR="004F26F1">
        <w:rPr>
          <w:rFonts w:cs="Times New Roman"/>
          <w:bCs/>
          <w:szCs w:val="24"/>
        </w:rPr>
        <w:t>’</w:t>
      </w:r>
      <w:r w:rsidRPr="00471C8D">
        <w:rPr>
          <w:rFonts w:cs="Times New Roman"/>
          <w:bCs/>
          <w:szCs w:val="24"/>
        </w:rPr>
        <w:t>s sight</w:t>
      </w:r>
      <w:r w:rsidR="009B2024">
        <w:rPr>
          <w:rFonts w:cs="Times New Roman"/>
          <w:bCs/>
          <w:szCs w:val="24"/>
        </w:rPr>
        <w:t xml:space="preserve">.  </w:t>
      </w:r>
      <w:r w:rsidRPr="00471C8D">
        <w:rPr>
          <w:rFonts w:cs="Times New Roman"/>
          <w:bCs/>
          <w:szCs w:val="24"/>
        </w:rPr>
        <w:t>Did you ever</w:t>
      </w:r>
      <w:r>
        <w:rPr>
          <w:rFonts w:cs="Times New Roman"/>
          <w:bCs/>
          <w:szCs w:val="24"/>
        </w:rPr>
        <w:t xml:space="preserve"> </w:t>
      </w:r>
      <w:r w:rsidRPr="00471C8D">
        <w:rPr>
          <w:rFonts w:cs="Times New Roman"/>
          <w:bCs/>
          <w:szCs w:val="24"/>
        </w:rPr>
        <w:t>think of Jesus buried? Burial is a kind of terminus; but He is not in the grave now</w:t>
      </w:r>
      <w:r w:rsidR="009B2024">
        <w:rPr>
          <w:rFonts w:cs="Times New Roman"/>
          <w:bCs/>
          <w:szCs w:val="24"/>
        </w:rPr>
        <w:t xml:space="preserve">.  </w:t>
      </w:r>
      <w:r w:rsidRPr="00471C8D">
        <w:rPr>
          <w:rFonts w:cs="Times New Roman"/>
          <w:bCs/>
          <w:szCs w:val="24"/>
        </w:rPr>
        <w:t>The grave is empty</w:t>
      </w:r>
      <w:r w:rsidR="009B2024">
        <w:rPr>
          <w:rFonts w:cs="Times New Roman"/>
          <w:bCs/>
          <w:szCs w:val="24"/>
        </w:rPr>
        <w:t xml:space="preserve">.  </w:t>
      </w:r>
      <w:r w:rsidRPr="00471C8D">
        <w:rPr>
          <w:rFonts w:cs="Times New Roman"/>
          <w:bCs/>
          <w:szCs w:val="24"/>
        </w:rPr>
        <w:t>At the end of Mark</w:t>
      </w:r>
      <w:r w:rsidR="004F26F1">
        <w:rPr>
          <w:rFonts w:cs="Times New Roman"/>
          <w:bCs/>
          <w:szCs w:val="24"/>
        </w:rPr>
        <w:t>’</w:t>
      </w:r>
      <w:r w:rsidRPr="00471C8D">
        <w:rPr>
          <w:rFonts w:cs="Times New Roman"/>
          <w:bCs/>
          <w:szCs w:val="24"/>
        </w:rPr>
        <w:t>s gospel we read of a young man who was in that empty tomb</w:t>
      </w:r>
      <w:r w:rsidR="009B2024">
        <w:rPr>
          <w:rFonts w:cs="Times New Roman"/>
          <w:bCs/>
          <w:szCs w:val="24"/>
        </w:rPr>
        <w:t xml:space="preserve">.  </w:t>
      </w:r>
      <w:r w:rsidRPr="00471C8D">
        <w:rPr>
          <w:rFonts w:cs="Times New Roman"/>
          <w:bCs/>
          <w:szCs w:val="24"/>
        </w:rPr>
        <w:t>When the women came to the tomb they found a young man there</w:t>
      </w:r>
      <w:r w:rsidR="00FB77BB">
        <w:rPr>
          <w:rFonts w:cs="Times New Roman"/>
          <w:bCs/>
          <w:szCs w:val="24"/>
        </w:rPr>
        <w:t>,</w:t>
      </w:r>
      <w:r w:rsidRPr="00471C8D">
        <w:rPr>
          <w:rFonts w:cs="Times New Roman"/>
          <w:bCs/>
          <w:szCs w:val="24"/>
        </w:rPr>
        <w:t xml:space="preserve"> see Mark 16: 5</w:t>
      </w:r>
      <w:r w:rsidR="009B2024">
        <w:rPr>
          <w:rFonts w:cs="Times New Roman"/>
          <w:bCs/>
          <w:szCs w:val="24"/>
        </w:rPr>
        <w:t xml:space="preserve">.  </w:t>
      </w:r>
      <w:r w:rsidRPr="00471C8D">
        <w:rPr>
          <w:rFonts w:cs="Times New Roman"/>
          <w:bCs/>
          <w:szCs w:val="24"/>
        </w:rPr>
        <w:t>Think of a young man in the tomb</w:t>
      </w:r>
      <w:r w:rsidR="009B2024">
        <w:rPr>
          <w:rFonts w:cs="Times New Roman"/>
          <w:bCs/>
          <w:szCs w:val="24"/>
        </w:rPr>
        <w:t xml:space="preserve">.  </w:t>
      </w:r>
      <w:r w:rsidRPr="00471C8D">
        <w:rPr>
          <w:rFonts w:cs="Times New Roman"/>
          <w:bCs/>
          <w:szCs w:val="24"/>
        </w:rPr>
        <w:t xml:space="preserve">You say, </w:t>
      </w:r>
      <w:r w:rsidR="004F26F1">
        <w:rPr>
          <w:rFonts w:cs="Times New Roman"/>
          <w:bCs/>
          <w:szCs w:val="24"/>
        </w:rPr>
        <w:t>‘</w:t>
      </w:r>
      <w:r w:rsidRPr="00471C8D">
        <w:rPr>
          <w:rFonts w:cs="Times New Roman"/>
          <w:bCs/>
          <w:szCs w:val="24"/>
        </w:rPr>
        <w:t>How depressing!</w:t>
      </w:r>
      <w:r w:rsidR="004F26F1">
        <w:rPr>
          <w:rFonts w:cs="Times New Roman"/>
          <w:bCs/>
          <w:szCs w:val="24"/>
        </w:rPr>
        <w:t>’</w:t>
      </w:r>
      <w:r w:rsidR="00FB77BB">
        <w:rPr>
          <w:rFonts w:cs="Times New Roman"/>
          <w:bCs/>
          <w:szCs w:val="24"/>
        </w:rPr>
        <w:t xml:space="preserve"> </w:t>
      </w:r>
      <w:r w:rsidRPr="00471C8D">
        <w:rPr>
          <w:rFonts w:cs="Times New Roman"/>
          <w:bCs/>
          <w:szCs w:val="24"/>
        </w:rPr>
        <w:t xml:space="preserve"> Not at all</w:t>
      </w:r>
      <w:r w:rsidR="009B2024">
        <w:rPr>
          <w:rFonts w:cs="Times New Roman"/>
          <w:bCs/>
          <w:szCs w:val="24"/>
        </w:rPr>
        <w:t xml:space="preserve">.  </w:t>
      </w:r>
      <w:r w:rsidRPr="00471C8D">
        <w:rPr>
          <w:rFonts w:cs="Times New Roman"/>
          <w:bCs/>
          <w:szCs w:val="24"/>
        </w:rPr>
        <w:t>The tomb was empty</w:t>
      </w:r>
      <w:r w:rsidR="009B2024">
        <w:rPr>
          <w:rFonts w:cs="Times New Roman"/>
          <w:bCs/>
          <w:szCs w:val="24"/>
        </w:rPr>
        <w:t xml:space="preserve">.  </w:t>
      </w:r>
      <w:r w:rsidRPr="00471C8D">
        <w:rPr>
          <w:rFonts w:cs="Times New Roman"/>
          <w:bCs/>
          <w:szCs w:val="24"/>
        </w:rPr>
        <w:t>It was the evidence of victory</w:t>
      </w:r>
      <w:r w:rsidR="009B2024">
        <w:rPr>
          <w:rFonts w:cs="Times New Roman"/>
          <w:bCs/>
          <w:szCs w:val="24"/>
        </w:rPr>
        <w:t xml:space="preserve">.  </w:t>
      </w:r>
      <w:r w:rsidRPr="00471C8D">
        <w:rPr>
          <w:rFonts w:cs="Times New Roman"/>
          <w:bCs/>
          <w:szCs w:val="24"/>
        </w:rPr>
        <w:t>Persons who went into that grave found everything in order, no evidence of a struggle</w:t>
      </w:r>
      <w:r w:rsidR="009B2024">
        <w:rPr>
          <w:rFonts w:cs="Times New Roman"/>
          <w:bCs/>
          <w:szCs w:val="24"/>
        </w:rPr>
        <w:t xml:space="preserve">.  </w:t>
      </w:r>
      <w:r w:rsidRPr="00471C8D">
        <w:rPr>
          <w:rFonts w:cs="Times New Roman"/>
          <w:bCs/>
          <w:szCs w:val="24"/>
        </w:rPr>
        <w:t>The Victor, the mighty Victor, arose triumphant over death, and came out of the grave</w:t>
      </w:r>
      <w:r w:rsidR="009B2024">
        <w:rPr>
          <w:rFonts w:cs="Times New Roman"/>
          <w:bCs/>
          <w:szCs w:val="24"/>
        </w:rPr>
        <w:t xml:space="preserve">.  </w:t>
      </w:r>
      <w:r w:rsidRPr="00471C8D">
        <w:rPr>
          <w:rFonts w:cs="Times New Roman"/>
          <w:bCs/>
          <w:szCs w:val="24"/>
        </w:rPr>
        <w:t xml:space="preserve">What a moment that was! </w:t>
      </w:r>
      <w:r w:rsidR="00FB77BB">
        <w:rPr>
          <w:rFonts w:cs="Times New Roman"/>
          <w:bCs/>
          <w:szCs w:val="24"/>
        </w:rPr>
        <w:t xml:space="preserve"> </w:t>
      </w:r>
      <w:r w:rsidRPr="00471C8D">
        <w:rPr>
          <w:rFonts w:cs="Times New Roman"/>
          <w:bCs/>
          <w:szCs w:val="24"/>
        </w:rPr>
        <w:t>No one witnessed it but God</w:t>
      </w:r>
      <w:r w:rsidR="009B2024">
        <w:rPr>
          <w:rFonts w:cs="Times New Roman"/>
          <w:bCs/>
          <w:szCs w:val="24"/>
        </w:rPr>
        <w:t xml:space="preserve">.  </w:t>
      </w:r>
      <w:r w:rsidRPr="00471C8D">
        <w:rPr>
          <w:rFonts w:cs="Times New Roman"/>
          <w:bCs/>
          <w:szCs w:val="24"/>
        </w:rPr>
        <w:t>No human eye saw what happened</w:t>
      </w:r>
      <w:r w:rsidR="009B2024">
        <w:rPr>
          <w:rFonts w:cs="Times New Roman"/>
          <w:bCs/>
          <w:szCs w:val="24"/>
        </w:rPr>
        <w:t xml:space="preserve">.  </w:t>
      </w:r>
      <w:r w:rsidRPr="00471C8D">
        <w:rPr>
          <w:rFonts w:cs="Times New Roman"/>
          <w:bCs/>
          <w:szCs w:val="24"/>
        </w:rPr>
        <w:t>There is no record of the actual resurrection, it took place in secret, but there</w:t>
      </w:r>
      <w:r>
        <w:rPr>
          <w:rFonts w:cs="Times New Roman"/>
          <w:bCs/>
          <w:szCs w:val="24"/>
        </w:rPr>
        <w:t xml:space="preserve"> </w:t>
      </w:r>
      <w:r w:rsidRPr="00471C8D">
        <w:rPr>
          <w:rFonts w:cs="Times New Roman"/>
          <w:bCs/>
          <w:szCs w:val="24"/>
        </w:rPr>
        <w:t>is plenty of witness to the fact that He is risen</w:t>
      </w:r>
      <w:r w:rsidR="009B2024">
        <w:rPr>
          <w:rFonts w:cs="Times New Roman"/>
          <w:bCs/>
          <w:szCs w:val="24"/>
        </w:rPr>
        <w:t xml:space="preserve">.  </w:t>
      </w:r>
      <w:r w:rsidRPr="00471C8D">
        <w:rPr>
          <w:rFonts w:cs="Times New Roman"/>
          <w:bCs/>
          <w:szCs w:val="24"/>
        </w:rPr>
        <w:t>He was seen of many, even by above five hundred persons at one time, as a risen Man</w:t>
      </w:r>
      <w:r w:rsidR="009B2024">
        <w:rPr>
          <w:rFonts w:cs="Times New Roman"/>
          <w:bCs/>
          <w:szCs w:val="24"/>
        </w:rPr>
        <w:t xml:space="preserve">.  </w:t>
      </w:r>
      <w:r w:rsidRPr="00471C8D">
        <w:rPr>
          <w:rFonts w:cs="Times New Roman"/>
          <w:bCs/>
          <w:szCs w:val="24"/>
        </w:rPr>
        <w:t>I used to think it was a very depressing thing for a young man to be in the tomb, but I do not think so now</w:t>
      </w:r>
      <w:r w:rsidR="009B2024">
        <w:rPr>
          <w:rFonts w:cs="Times New Roman"/>
          <w:bCs/>
          <w:szCs w:val="24"/>
        </w:rPr>
        <w:t xml:space="preserve">.  </w:t>
      </w:r>
      <w:r w:rsidRPr="00471C8D">
        <w:rPr>
          <w:rFonts w:cs="Times New Roman"/>
          <w:bCs/>
          <w:szCs w:val="24"/>
        </w:rPr>
        <w:t>He was in the light of the tomb being empty, Jesus risen from the dead</w:t>
      </w:r>
      <w:r w:rsidR="009B2024">
        <w:rPr>
          <w:rFonts w:cs="Times New Roman"/>
          <w:bCs/>
          <w:szCs w:val="24"/>
        </w:rPr>
        <w:t xml:space="preserve">.  </w:t>
      </w:r>
      <w:r w:rsidRPr="00471C8D">
        <w:rPr>
          <w:rFonts w:cs="Times New Roman"/>
          <w:bCs/>
          <w:szCs w:val="24"/>
        </w:rPr>
        <w:t xml:space="preserve">Dear friend, you can be in the light of the Saviour risen from the dead and highly exalted, given </w:t>
      </w:r>
      <w:r w:rsidR="004F26F1">
        <w:rPr>
          <w:rFonts w:cs="Times New Roman"/>
          <w:bCs/>
          <w:szCs w:val="24"/>
        </w:rPr>
        <w:t>“</w:t>
      </w:r>
      <w:r w:rsidRPr="00471C8D">
        <w:rPr>
          <w:rFonts w:cs="Times New Roman"/>
          <w:bCs/>
          <w:szCs w:val="24"/>
        </w:rPr>
        <w:t>a name, that which is above every name, that at the name of Jesus every knee should bow</w:t>
      </w:r>
      <w:r w:rsidR="004F26F1">
        <w:rPr>
          <w:rFonts w:cs="Times New Roman"/>
          <w:bCs/>
          <w:szCs w:val="24"/>
        </w:rPr>
        <w:t>”</w:t>
      </w:r>
      <w:r w:rsidRPr="00471C8D">
        <w:rPr>
          <w:rFonts w:cs="Times New Roman"/>
          <w:bCs/>
          <w:szCs w:val="24"/>
        </w:rPr>
        <w:t xml:space="preserve">, </w:t>
      </w:r>
      <w:r w:rsidR="00CB4BD6">
        <w:rPr>
          <w:rFonts w:cs="Times New Roman"/>
          <w:bCs/>
          <w:szCs w:val="24"/>
        </w:rPr>
        <w:t>Phil</w:t>
      </w:r>
      <w:r w:rsidRPr="00471C8D">
        <w:rPr>
          <w:rFonts w:cs="Times New Roman"/>
          <w:bCs/>
          <w:szCs w:val="24"/>
        </w:rPr>
        <w:t xml:space="preserve"> 2: 9, 10</w:t>
      </w:r>
      <w:r w:rsidR="009B2024">
        <w:rPr>
          <w:rFonts w:cs="Times New Roman"/>
          <w:bCs/>
          <w:szCs w:val="24"/>
        </w:rPr>
        <w:t xml:space="preserve">.  </w:t>
      </w:r>
      <w:r w:rsidRPr="00471C8D">
        <w:rPr>
          <w:rFonts w:cs="Times New Roman"/>
          <w:bCs/>
          <w:szCs w:val="24"/>
        </w:rPr>
        <w:t>It is from His position at the right hand of God that He is the great Administrator, and He gives the Holy Spirit to those who trust in Him and those who are committed to Him.</w:t>
      </w:r>
    </w:p>
    <w:p w14:paraId="0CF502B2" w14:textId="451A7FD7"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attracts this woman</w:t>
      </w:r>
      <w:r w:rsidR="009B2024">
        <w:rPr>
          <w:rFonts w:cs="Times New Roman"/>
          <w:bCs/>
          <w:szCs w:val="24"/>
        </w:rPr>
        <w:t xml:space="preserve">.  </w:t>
      </w:r>
      <w:r w:rsidRPr="00471C8D">
        <w:rPr>
          <w:rFonts w:cs="Times New Roman"/>
          <w:bCs/>
          <w:szCs w:val="24"/>
        </w:rPr>
        <w:t>He gains her interest in such a wonderful gift, the Holy Spirit</w:t>
      </w:r>
      <w:r w:rsidR="009B2024">
        <w:rPr>
          <w:rFonts w:cs="Times New Roman"/>
          <w:bCs/>
          <w:szCs w:val="24"/>
        </w:rPr>
        <w:t xml:space="preserve">.  </w:t>
      </w:r>
      <w:r w:rsidRPr="00471C8D">
        <w:rPr>
          <w:rFonts w:cs="Times New Roman"/>
          <w:bCs/>
          <w:szCs w:val="24"/>
        </w:rPr>
        <w:t xml:space="preserve">Then the woman says, </w:t>
      </w:r>
      <w:r w:rsidR="004F26F1">
        <w:rPr>
          <w:rFonts w:cs="Times New Roman"/>
          <w:bCs/>
          <w:szCs w:val="24"/>
        </w:rPr>
        <w:t>“</w:t>
      </w:r>
      <w:r w:rsidRPr="00471C8D">
        <w:rPr>
          <w:rFonts w:cs="Times New Roman"/>
          <w:bCs/>
          <w:szCs w:val="24"/>
        </w:rPr>
        <w:t>Sir, give me this water</w:t>
      </w:r>
      <w:r w:rsidR="004F26F1">
        <w:rPr>
          <w:rFonts w:cs="Times New Roman"/>
          <w:bCs/>
          <w:szCs w:val="24"/>
        </w:rPr>
        <w:t>”</w:t>
      </w:r>
      <w:r w:rsidR="009B2024">
        <w:rPr>
          <w:rFonts w:cs="Times New Roman"/>
          <w:bCs/>
          <w:szCs w:val="24"/>
        </w:rPr>
        <w:t xml:space="preserve">.  </w:t>
      </w:r>
      <w:r w:rsidRPr="00471C8D">
        <w:rPr>
          <w:rFonts w:cs="Times New Roman"/>
          <w:bCs/>
          <w:szCs w:val="24"/>
        </w:rPr>
        <w:t>Do you wonder that she was interested?</w:t>
      </w:r>
      <w:r w:rsidR="00CB4BD6">
        <w:rPr>
          <w:rFonts w:cs="Times New Roman"/>
          <w:bCs/>
          <w:szCs w:val="24"/>
        </w:rPr>
        <w:t xml:space="preserve"> </w:t>
      </w:r>
      <w:r w:rsidRPr="00471C8D">
        <w:rPr>
          <w:rFonts w:cs="Times New Roman"/>
          <w:bCs/>
          <w:szCs w:val="24"/>
        </w:rPr>
        <w:t xml:space="preserve"> I wonder that there are not more interested in the wonderful blessings that God offers in the glad tidings</w:t>
      </w:r>
      <w:r w:rsidR="009B2024">
        <w:rPr>
          <w:rFonts w:cs="Times New Roman"/>
          <w:bCs/>
          <w:szCs w:val="24"/>
        </w:rPr>
        <w:t xml:space="preserve">.  </w:t>
      </w:r>
      <w:r w:rsidR="004F26F1">
        <w:rPr>
          <w:rFonts w:cs="Times New Roman"/>
          <w:bCs/>
          <w:szCs w:val="24"/>
        </w:rPr>
        <w:t>“</w:t>
      </w:r>
      <w:r w:rsidRPr="00471C8D">
        <w:rPr>
          <w:rFonts w:cs="Times New Roman"/>
          <w:bCs/>
          <w:szCs w:val="24"/>
        </w:rPr>
        <w:t>Sir, give me this water, that I may not thirst nor come here to draw</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What did Jesus say? </w:t>
      </w:r>
      <w:r w:rsidR="00AB2A00">
        <w:rPr>
          <w:rFonts w:cs="Times New Roman"/>
          <w:bCs/>
          <w:szCs w:val="24"/>
        </w:rPr>
        <w:t xml:space="preserve"> </w:t>
      </w:r>
      <w:r w:rsidR="004F26F1">
        <w:rPr>
          <w:rFonts w:cs="Times New Roman"/>
          <w:bCs/>
          <w:szCs w:val="24"/>
        </w:rPr>
        <w:t>“</w:t>
      </w:r>
      <w:r w:rsidRPr="00471C8D">
        <w:rPr>
          <w:rFonts w:cs="Times New Roman"/>
          <w:bCs/>
          <w:szCs w:val="24"/>
        </w:rPr>
        <w:t>Go, call thy husband, and come here</w:t>
      </w:r>
      <w:r w:rsidR="004F26F1">
        <w:rPr>
          <w:rFonts w:cs="Times New Roman"/>
          <w:bCs/>
          <w:szCs w:val="24"/>
        </w:rPr>
        <w:t>”</w:t>
      </w:r>
      <w:r w:rsidR="009B2024">
        <w:rPr>
          <w:rFonts w:cs="Times New Roman"/>
          <w:bCs/>
          <w:szCs w:val="24"/>
        </w:rPr>
        <w:t xml:space="preserve">.  </w:t>
      </w:r>
      <w:r w:rsidRPr="00471C8D">
        <w:rPr>
          <w:rFonts w:cs="Times New Roman"/>
          <w:bCs/>
          <w:szCs w:val="24"/>
        </w:rPr>
        <w:t>She was so interested, and so held by the Lord</w:t>
      </w:r>
      <w:r w:rsidR="004F26F1">
        <w:rPr>
          <w:rFonts w:cs="Times New Roman"/>
          <w:bCs/>
          <w:szCs w:val="24"/>
        </w:rPr>
        <w:t>’</w:t>
      </w:r>
      <w:r w:rsidRPr="00471C8D">
        <w:rPr>
          <w:rFonts w:cs="Times New Roman"/>
          <w:bCs/>
          <w:szCs w:val="24"/>
        </w:rPr>
        <w:t>s approach to her in the glad tidings, that she was prepared to face the whole matter of her guilt and of her past</w:t>
      </w:r>
      <w:r w:rsidR="009B2024">
        <w:rPr>
          <w:rFonts w:cs="Times New Roman"/>
          <w:bCs/>
          <w:szCs w:val="24"/>
        </w:rPr>
        <w:t xml:space="preserve">.  </w:t>
      </w:r>
      <w:r w:rsidRPr="00471C8D">
        <w:rPr>
          <w:rFonts w:cs="Times New Roman"/>
          <w:bCs/>
          <w:szCs w:val="24"/>
        </w:rPr>
        <w:t xml:space="preserve">She said later, </w:t>
      </w:r>
      <w:r w:rsidR="004F26F1">
        <w:rPr>
          <w:rFonts w:cs="Times New Roman"/>
          <w:bCs/>
          <w:szCs w:val="24"/>
        </w:rPr>
        <w:t>“</w:t>
      </w:r>
      <w:r w:rsidRPr="00471C8D">
        <w:rPr>
          <w:rFonts w:cs="Times New Roman"/>
          <w:bCs/>
          <w:szCs w:val="24"/>
        </w:rPr>
        <w:t>Come, see a man who told me all things I had</w:t>
      </w:r>
      <w:r>
        <w:rPr>
          <w:rFonts w:cs="Times New Roman"/>
          <w:bCs/>
          <w:szCs w:val="24"/>
        </w:rPr>
        <w:t xml:space="preserve"> </w:t>
      </w:r>
      <w:r w:rsidRPr="00471C8D">
        <w:rPr>
          <w:rFonts w:cs="Times New Roman"/>
          <w:bCs/>
          <w:szCs w:val="24"/>
        </w:rPr>
        <w:t>ever done</w:t>
      </w:r>
      <w:r w:rsidR="004F26F1">
        <w:rPr>
          <w:rFonts w:cs="Times New Roman"/>
          <w:bCs/>
          <w:szCs w:val="24"/>
        </w:rPr>
        <w:t>”</w:t>
      </w:r>
      <w:r w:rsidR="009B2024">
        <w:rPr>
          <w:rFonts w:cs="Times New Roman"/>
          <w:bCs/>
          <w:szCs w:val="24"/>
        </w:rPr>
        <w:t xml:space="preserve">.  </w:t>
      </w:r>
      <w:r w:rsidRPr="00471C8D">
        <w:rPr>
          <w:rFonts w:cs="Times New Roman"/>
          <w:bCs/>
          <w:szCs w:val="24"/>
        </w:rPr>
        <w:t>That must have been a wonderful relief to this woman to think that all that guilty past was settled once and for all</w:t>
      </w:r>
      <w:r w:rsidR="009B2024">
        <w:rPr>
          <w:rFonts w:cs="Times New Roman"/>
          <w:bCs/>
          <w:szCs w:val="24"/>
        </w:rPr>
        <w:t xml:space="preserve">.  </w:t>
      </w:r>
      <w:r w:rsidRPr="00471C8D">
        <w:rPr>
          <w:rFonts w:cs="Times New Roman"/>
          <w:bCs/>
          <w:szCs w:val="24"/>
        </w:rPr>
        <w:t xml:space="preserve">She would be able to say, </w:t>
      </w:r>
      <w:r w:rsidR="004F26F1">
        <w:rPr>
          <w:rFonts w:cs="Times New Roman"/>
          <w:bCs/>
          <w:szCs w:val="24"/>
        </w:rPr>
        <w:t>‘</w:t>
      </w:r>
      <w:r w:rsidRPr="00471C8D">
        <w:rPr>
          <w:rFonts w:cs="Times New Roman"/>
          <w:bCs/>
          <w:szCs w:val="24"/>
        </w:rPr>
        <w:t>It will never rise again during my lifetime here, and never rise in the hereafter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Is it any wonder that she became effective as an </w:t>
      </w:r>
      <w:r w:rsidRPr="00471C8D">
        <w:rPr>
          <w:rFonts w:cs="Times New Roman"/>
          <w:bCs/>
          <w:szCs w:val="24"/>
        </w:rPr>
        <w:lastRenderedPageBreak/>
        <w:t xml:space="preserve">evangelist? </w:t>
      </w:r>
      <w:r w:rsidR="00E74708">
        <w:rPr>
          <w:rFonts w:cs="Times New Roman"/>
          <w:bCs/>
          <w:szCs w:val="24"/>
        </w:rPr>
        <w:t xml:space="preserve"> </w:t>
      </w:r>
      <w:r w:rsidRPr="00471C8D">
        <w:rPr>
          <w:rFonts w:cs="Times New Roman"/>
          <w:bCs/>
          <w:szCs w:val="24"/>
        </w:rPr>
        <w:t>The men listened to her, men who no doubt knew her in the city</w:t>
      </w:r>
      <w:r w:rsidR="009B2024">
        <w:rPr>
          <w:rFonts w:cs="Times New Roman"/>
          <w:bCs/>
          <w:szCs w:val="24"/>
        </w:rPr>
        <w:t xml:space="preserve">.  </w:t>
      </w:r>
      <w:r w:rsidRPr="00471C8D">
        <w:rPr>
          <w:rFonts w:cs="Times New Roman"/>
          <w:bCs/>
          <w:szCs w:val="24"/>
        </w:rPr>
        <w:t>She was so changed that she had moral power with these men and they came to Jesus and found for themselves that He was the Saviour of the world.</w:t>
      </w:r>
    </w:p>
    <w:p w14:paraId="2E752288" w14:textId="57DD31AD"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Now the man in chapter 5 was infirm</w:t>
      </w:r>
      <w:r w:rsidR="009B2024">
        <w:rPr>
          <w:rFonts w:cs="Times New Roman"/>
          <w:bCs/>
          <w:szCs w:val="24"/>
        </w:rPr>
        <w:t xml:space="preserve">.  </w:t>
      </w:r>
      <w:r w:rsidRPr="00471C8D">
        <w:rPr>
          <w:rFonts w:cs="Times New Roman"/>
          <w:bCs/>
          <w:szCs w:val="24"/>
        </w:rPr>
        <w:t>He had lain thirty-eight years on a bed at the pool of Bethesda, a hopeless case</w:t>
      </w:r>
      <w:r w:rsidR="009B2024">
        <w:rPr>
          <w:rFonts w:cs="Times New Roman"/>
          <w:bCs/>
          <w:szCs w:val="24"/>
        </w:rPr>
        <w:t xml:space="preserve">.  </w:t>
      </w:r>
      <w:r w:rsidRPr="00471C8D">
        <w:rPr>
          <w:rFonts w:cs="Times New Roman"/>
          <w:bCs/>
          <w:szCs w:val="24"/>
        </w:rPr>
        <w:t xml:space="preserve">What did the Lord say to him? </w:t>
      </w:r>
      <w:r w:rsidR="004F26F1">
        <w:rPr>
          <w:rFonts w:cs="Times New Roman"/>
          <w:bCs/>
          <w:szCs w:val="24"/>
        </w:rPr>
        <w:t>“</w:t>
      </w:r>
      <w:r w:rsidRPr="00471C8D">
        <w:rPr>
          <w:rFonts w:cs="Times New Roman"/>
          <w:bCs/>
          <w:szCs w:val="24"/>
        </w:rPr>
        <w:t>Wouldest thou become well?</w:t>
      </w:r>
      <w:r w:rsidR="004F26F1">
        <w:rPr>
          <w:rFonts w:cs="Times New Roman"/>
          <w:bCs/>
          <w:szCs w:val="24"/>
        </w:rPr>
        <w:t>”</w:t>
      </w:r>
      <w:r w:rsidR="009B2024">
        <w:rPr>
          <w:rFonts w:cs="Times New Roman"/>
          <w:bCs/>
          <w:szCs w:val="24"/>
        </w:rPr>
        <w:t xml:space="preserve">.  </w:t>
      </w:r>
      <w:r w:rsidRPr="00471C8D">
        <w:rPr>
          <w:rFonts w:cs="Times New Roman"/>
          <w:bCs/>
          <w:szCs w:val="24"/>
        </w:rPr>
        <w:t>Did that not arouse the man</w:t>
      </w:r>
      <w:r w:rsidR="004F26F1">
        <w:rPr>
          <w:rFonts w:cs="Times New Roman"/>
          <w:bCs/>
          <w:szCs w:val="24"/>
        </w:rPr>
        <w:t>’</w:t>
      </w:r>
      <w:r w:rsidRPr="00471C8D">
        <w:rPr>
          <w:rFonts w:cs="Times New Roman"/>
          <w:bCs/>
          <w:szCs w:val="24"/>
        </w:rPr>
        <w:t xml:space="preserve">s interest? </w:t>
      </w:r>
      <w:r w:rsidR="00AB2A00">
        <w:rPr>
          <w:rFonts w:cs="Times New Roman"/>
          <w:bCs/>
          <w:szCs w:val="24"/>
        </w:rPr>
        <w:t xml:space="preserve"> </w:t>
      </w:r>
      <w:r w:rsidRPr="00471C8D">
        <w:rPr>
          <w:rFonts w:cs="Times New Roman"/>
          <w:bCs/>
          <w:szCs w:val="24"/>
        </w:rPr>
        <w:t>Of course it did, immediately</w:t>
      </w:r>
      <w:r w:rsidR="009B2024">
        <w:rPr>
          <w:rFonts w:cs="Times New Roman"/>
          <w:bCs/>
          <w:szCs w:val="24"/>
        </w:rPr>
        <w:t xml:space="preserve">.  </w:t>
      </w:r>
      <w:r w:rsidRPr="00471C8D">
        <w:rPr>
          <w:rFonts w:cs="Times New Roman"/>
          <w:bCs/>
          <w:szCs w:val="24"/>
        </w:rPr>
        <w:t xml:space="preserve">The Lord did not say to him, </w:t>
      </w:r>
      <w:r w:rsidR="004F26F1">
        <w:rPr>
          <w:rFonts w:cs="Times New Roman"/>
          <w:bCs/>
          <w:szCs w:val="24"/>
        </w:rPr>
        <w:t>‘</w:t>
      </w:r>
      <w:r w:rsidRPr="00471C8D">
        <w:rPr>
          <w:rFonts w:cs="Times New Roman"/>
          <w:bCs/>
          <w:szCs w:val="24"/>
        </w:rPr>
        <w:t>There must be some reason why you have been here all that time; there must be something very wrong with you</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He said, </w:t>
      </w:r>
      <w:r w:rsidR="004F26F1">
        <w:rPr>
          <w:rFonts w:cs="Times New Roman"/>
          <w:bCs/>
          <w:szCs w:val="24"/>
        </w:rPr>
        <w:t>“</w:t>
      </w:r>
      <w:r w:rsidRPr="00471C8D">
        <w:rPr>
          <w:rFonts w:cs="Times New Roman"/>
          <w:bCs/>
          <w:szCs w:val="24"/>
        </w:rPr>
        <w:t>Wouldest thou become well?</w:t>
      </w:r>
      <w:r w:rsidR="004F26F1">
        <w:rPr>
          <w:rFonts w:cs="Times New Roman"/>
          <w:bCs/>
          <w:szCs w:val="24"/>
        </w:rPr>
        <w:t>”</w:t>
      </w:r>
      <w:r w:rsidRPr="00471C8D">
        <w:rPr>
          <w:rFonts w:cs="Times New Roman"/>
          <w:bCs/>
          <w:szCs w:val="24"/>
        </w:rPr>
        <w:t xml:space="preserve"> Oh how attractive! Dear friend, no matter what your need is, the Lord would say to you, </w:t>
      </w:r>
      <w:r w:rsidR="004F26F1">
        <w:rPr>
          <w:rFonts w:cs="Times New Roman"/>
          <w:bCs/>
          <w:szCs w:val="24"/>
        </w:rPr>
        <w:t>‘</w:t>
      </w:r>
      <w:r w:rsidRPr="00471C8D">
        <w:rPr>
          <w:rFonts w:cs="Times New Roman"/>
          <w:bCs/>
          <w:szCs w:val="24"/>
        </w:rPr>
        <w:t>Would you like Me to help you?</w:t>
      </w:r>
      <w:r w:rsidR="00ED772A">
        <w:rPr>
          <w:rFonts w:cs="Times New Roman"/>
          <w:bCs/>
          <w:szCs w:val="24"/>
        </w:rPr>
        <w:t xml:space="preserve"> </w:t>
      </w:r>
      <w:r w:rsidRPr="00471C8D">
        <w:rPr>
          <w:rFonts w:cs="Times New Roman"/>
          <w:bCs/>
          <w:szCs w:val="24"/>
        </w:rPr>
        <w:t xml:space="preserve"> Would you like power to move according to the will of God?</w:t>
      </w:r>
      <w:r w:rsidR="004F26F1">
        <w:rPr>
          <w:rFonts w:cs="Times New Roman"/>
          <w:bCs/>
          <w:szCs w:val="24"/>
        </w:rPr>
        <w:t>’</w:t>
      </w:r>
      <w:r w:rsidR="00ED772A">
        <w:rPr>
          <w:rFonts w:cs="Times New Roman"/>
          <w:bCs/>
          <w:szCs w:val="24"/>
        </w:rPr>
        <w:t xml:space="preserve"> </w:t>
      </w:r>
      <w:r w:rsidRPr="00471C8D">
        <w:rPr>
          <w:rFonts w:cs="Times New Roman"/>
          <w:bCs/>
          <w:szCs w:val="24"/>
        </w:rPr>
        <w:t xml:space="preserve"> This man said, </w:t>
      </w:r>
      <w:r w:rsidR="004F26F1">
        <w:rPr>
          <w:rFonts w:cs="Times New Roman"/>
          <w:bCs/>
          <w:szCs w:val="24"/>
        </w:rPr>
        <w:t>“</w:t>
      </w:r>
      <w:r w:rsidRPr="00471C8D">
        <w:rPr>
          <w:rFonts w:cs="Times New Roman"/>
          <w:bCs/>
          <w:szCs w:val="24"/>
        </w:rPr>
        <w:t>Sir, I have not a man</w:t>
      </w:r>
      <w:r w:rsidR="004F26F1">
        <w:rPr>
          <w:rFonts w:cs="Times New Roman"/>
          <w:bCs/>
          <w:szCs w:val="24"/>
        </w:rPr>
        <w:t>”</w:t>
      </w:r>
      <w:r w:rsidRPr="00471C8D">
        <w:rPr>
          <w:rFonts w:cs="Times New Roman"/>
          <w:bCs/>
          <w:szCs w:val="24"/>
        </w:rPr>
        <w:t>; but there was a Man there, a Saviour ready to help him</w:t>
      </w:r>
      <w:r w:rsidR="009B2024">
        <w:rPr>
          <w:rFonts w:cs="Times New Roman"/>
          <w:bCs/>
          <w:szCs w:val="24"/>
        </w:rPr>
        <w:t xml:space="preserve">.  </w:t>
      </w:r>
      <w:r w:rsidR="004F26F1">
        <w:rPr>
          <w:rFonts w:cs="Times New Roman"/>
          <w:bCs/>
          <w:szCs w:val="24"/>
        </w:rPr>
        <w:t>“</w:t>
      </w:r>
      <w:r w:rsidRPr="00471C8D">
        <w:rPr>
          <w:rFonts w:cs="Times New Roman"/>
          <w:bCs/>
          <w:szCs w:val="24"/>
        </w:rPr>
        <w:t>Jesus says to him</w:t>
      </w:r>
      <w:r w:rsidR="009B2024">
        <w:rPr>
          <w:rFonts w:cs="Times New Roman"/>
          <w:bCs/>
          <w:szCs w:val="24"/>
        </w:rPr>
        <w:t xml:space="preserve">.  </w:t>
      </w:r>
      <w:r w:rsidRPr="00471C8D">
        <w:rPr>
          <w:rFonts w:cs="Times New Roman"/>
          <w:bCs/>
          <w:szCs w:val="24"/>
        </w:rPr>
        <w:t>Arise, take up thy couch and walk</w:t>
      </w:r>
      <w:r w:rsidR="009B2024">
        <w:rPr>
          <w:rFonts w:cs="Times New Roman"/>
          <w:bCs/>
          <w:szCs w:val="24"/>
        </w:rPr>
        <w:t xml:space="preserve">.  </w:t>
      </w:r>
      <w:r w:rsidRPr="00471C8D">
        <w:rPr>
          <w:rFonts w:cs="Times New Roman"/>
          <w:bCs/>
          <w:szCs w:val="24"/>
        </w:rPr>
        <w:t>And immediately the man became well, and took up his couch and walked</w:t>
      </w:r>
      <w:r w:rsidR="004F26F1">
        <w:rPr>
          <w:rFonts w:cs="Times New Roman"/>
          <w:bCs/>
          <w:szCs w:val="24"/>
        </w:rPr>
        <w:t>”</w:t>
      </w:r>
      <w:r w:rsidR="009B2024">
        <w:rPr>
          <w:rFonts w:cs="Times New Roman"/>
          <w:bCs/>
          <w:szCs w:val="24"/>
        </w:rPr>
        <w:t xml:space="preserve">.  </w:t>
      </w:r>
      <w:r w:rsidRPr="00471C8D">
        <w:rPr>
          <w:rFonts w:cs="Times New Roman"/>
          <w:bCs/>
          <w:szCs w:val="24"/>
        </w:rPr>
        <w:t>Think of the relief, the benefit, this man received.</w:t>
      </w:r>
    </w:p>
    <w:p w14:paraId="1FE516D8" w14:textId="5BC78FB7"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woman in chapter 4 turned out well</w:t>
      </w:r>
      <w:r w:rsidR="009B2024">
        <w:rPr>
          <w:rFonts w:cs="Times New Roman"/>
          <w:bCs/>
          <w:szCs w:val="24"/>
        </w:rPr>
        <w:t xml:space="preserve">.  </w:t>
      </w:r>
      <w:r w:rsidRPr="00471C8D">
        <w:rPr>
          <w:rFonts w:cs="Times New Roman"/>
          <w:bCs/>
          <w:szCs w:val="24"/>
        </w:rPr>
        <w:t>She maintained her interest</w:t>
      </w:r>
      <w:r w:rsidR="009B2024">
        <w:rPr>
          <w:rFonts w:cs="Times New Roman"/>
          <w:bCs/>
          <w:szCs w:val="24"/>
        </w:rPr>
        <w:t xml:space="preserve">.  </w:t>
      </w:r>
      <w:r w:rsidRPr="00471C8D">
        <w:rPr>
          <w:rFonts w:cs="Times New Roman"/>
          <w:bCs/>
          <w:szCs w:val="24"/>
        </w:rPr>
        <w:t>She became a worshipper and she came into the testimony in a powerful way</w:t>
      </w:r>
      <w:r w:rsidR="009B2024">
        <w:rPr>
          <w:rFonts w:cs="Times New Roman"/>
          <w:bCs/>
          <w:szCs w:val="24"/>
        </w:rPr>
        <w:t xml:space="preserve">.  </w:t>
      </w:r>
      <w:r w:rsidRPr="00471C8D">
        <w:rPr>
          <w:rFonts w:cs="Times New Roman"/>
          <w:bCs/>
          <w:szCs w:val="24"/>
        </w:rPr>
        <w:t>This man was interested enough in getting relief and immediate benefit, but it would seem that he did not maintain his interest in the Lord and His things</w:t>
      </w:r>
      <w:r w:rsidR="009B2024">
        <w:rPr>
          <w:rFonts w:cs="Times New Roman"/>
          <w:bCs/>
          <w:szCs w:val="24"/>
        </w:rPr>
        <w:t xml:space="preserve">.  </w:t>
      </w:r>
      <w:r w:rsidRPr="00471C8D">
        <w:rPr>
          <w:rFonts w:cs="Times New Roman"/>
          <w:bCs/>
          <w:szCs w:val="24"/>
        </w:rPr>
        <w:t>That is like many today</w:t>
      </w:r>
      <w:r w:rsidR="009B2024">
        <w:rPr>
          <w:rFonts w:cs="Times New Roman"/>
          <w:bCs/>
          <w:szCs w:val="24"/>
        </w:rPr>
        <w:t xml:space="preserve">.  </w:t>
      </w:r>
      <w:r w:rsidRPr="00471C8D">
        <w:rPr>
          <w:rFonts w:cs="Times New Roman"/>
          <w:bCs/>
          <w:szCs w:val="24"/>
        </w:rPr>
        <w:t>They have been sufficiently interested to get their need met and to be assured of forgiveness, and of their souls</w:t>
      </w:r>
      <w:r w:rsidR="004F26F1">
        <w:rPr>
          <w:rFonts w:cs="Times New Roman"/>
          <w:bCs/>
          <w:szCs w:val="24"/>
        </w:rPr>
        <w:t>’</w:t>
      </w:r>
      <w:r w:rsidRPr="00471C8D">
        <w:rPr>
          <w:rFonts w:cs="Times New Roman"/>
          <w:bCs/>
          <w:szCs w:val="24"/>
        </w:rPr>
        <w:t xml:space="preserve"> eternal welfare, but the test is, are we maintained in interest here? Are we helping forward the Lord</w:t>
      </w:r>
      <w:r w:rsidR="004F26F1">
        <w:rPr>
          <w:rFonts w:cs="Times New Roman"/>
          <w:bCs/>
          <w:szCs w:val="24"/>
        </w:rPr>
        <w:t>’</w:t>
      </w:r>
      <w:r w:rsidRPr="00471C8D">
        <w:rPr>
          <w:rFonts w:cs="Times New Roman"/>
          <w:bCs/>
          <w:szCs w:val="24"/>
        </w:rPr>
        <w:t xml:space="preserve">s interests? </w:t>
      </w:r>
      <w:r w:rsidR="00ED772A">
        <w:rPr>
          <w:rFonts w:cs="Times New Roman"/>
          <w:bCs/>
          <w:szCs w:val="24"/>
        </w:rPr>
        <w:t xml:space="preserve"> </w:t>
      </w:r>
      <w:r w:rsidRPr="00471C8D">
        <w:rPr>
          <w:rFonts w:cs="Times New Roman"/>
          <w:bCs/>
          <w:szCs w:val="24"/>
        </w:rPr>
        <w:t>This man, alas, did not</w:t>
      </w:r>
      <w:r w:rsidR="009B2024">
        <w:rPr>
          <w:rFonts w:cs="Times New Roman"/>
          <w:bCs/>
          <w:szCs w:val="24"/>
        </w:rPr>
        <w:t xml:space="preserve">.  </w:t>
      </w:r>
      <w:r w:rsidRPr="00471C8D">
        <w:rPr>
          <w:rFonts w:cs="Times New Roman"/>
          <w:bCs/>
          <w:szCs w:val="24"/>
        </w:rPr>
        <w:t>He was</w:t>
      </w:r>
      <w:r>
        <w:rPr>
          <w:rFonts w:cs="Times New Roman"/>
          <w:bCs/>
          <w:szCs w:val="24"/>
        </w:rPr>
        <w:t xml:space="preserve"> </w:t>
      </w:r>
      <w:r w:rsidRPr="00471C8D">
        <w:rPr>
          <w:rFonts w:cs="Times New Roman"/>
          <w:bCs/>
          <w:szCs w:val="24"/>
        </w:rPr>
        <w:t>linked with the Jews, he had more of a link with the Jews than he had with the Lord</w:t>
      </w:r>
      <w:r w:rsidR="009B2024">
        <w:rPr>
          <w:rFonts w:cs="Times New Roman"/>
          <w:bCs/>
          <w:szCs w:val="24"/>
        </w:rPr>
        <w:t xml:space="preserve">.  </w:t>
      </w:r>
      <w:r w:rsidRPr="00471C8D">
        <w:rPr>
          <w:rFonts w:cs="Times New Roman"/>
          <w:bCs/>
          <w:szCs w:val="24"/>
        </w:rPr>
        <w:t>His interest ceased with his relief</w:t>
      </w:r>
      <w:r w:rsidR="009B2024">
        <w:rPr>
          <w:rFonts w:cs="Times New Roman"/>
          <w:bCs/>
          <w:szCs w:val="24"/>
        </w:rPr>
        <w:t xml:space="preserve">.  </w:t>
      </w:r>
      <w:r w:rsidRPr="00471C8D">
        <w:rPr>
          <w:rFonts w:cs="Times New Roman"/>
          <w:bCs/>
          <w:szCs w:val="24"/>
        </w:rPr>
        <w:t>Now, dear friend, the Lord would have us maintain an interest</w:t>
      </w:r>
      <w:r>
        <w:rPr>
          <w:rFonts w:cs="Times New Roman"/>
          <w:bCs/>
          <w:szCs w:val="24"/>
        </w:rPr>
        <w:t xml:space="preserve"> </w:t>
      </w:r>
      <w:r w:rsidRPr="00471C8D">
        <w:rPr>
          <w:rFonts w:cs="Times New Roman"/>
          <w:bCs/>
          <w:szCs w:val="24"/>
        </w:rPr>
        <w:t>like the woman</w:t>
      </w:r>
      <w:r w:rsidR="009B2024">
        <w:rPr>
          <w:rFonts w:cs="Times New Roman"/>
          <w:bCs/>
          <w:szCs w:val="24"/>
        </w:rPr>
        <w:t xml:space="preserve">.  </w:t>
      </w:r>
      <w:r w:rsidRPr="00471C8D">
        <w:rPr>
          <w:rFonts w:cs="Times New Roman"/>
          <w:bCs/>
          <w:szCs w:val="24"/>
        </w:rPr>
        <w:t>The work was deep in her and she was maintained in interest as a worshipper and in the testimony.</w:t>
      </w:r>
    </w:p>
    <w:p w14:paraId="32AA2021" w14:textId="0AFBF4E5"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Now this woman in chapter 8 was a guilty sinner, found in the act of sinning</w:t>
      </w:r>
      <w:r w:rsidR="009B2024">
        <w:rPr>
          <w:rFonts w:cs="Times New Roman"/>
          <w:bCs/>
          <w:szCs w:val="24"/>
        </w:rPr>
        <w:t xml:space="preserve">.  </w:t>
      </w:r>
      <w:r w:rsidRPr="00471C8D">
        <w:rPr>
          <w:rFonts w:cs="Times New Roman"/>
          <w:bCs/>
          <w:szCs w:val="24"/>
        </w:rPr>
        <w:t>What would we have said?</w:t>
      </w:r>
      <w:r w:rsidR="00ED772A">
        <w:rPr>
          <w:rFonts w:cs="Times New Roman"/>
          <w:bCs/>
          <w:szCs w:val="24"/>
        </w:rPr>
        <w:t xml:space="preserve"> </w:t>
      </w:r>
      <w:r w:rsidRPr="00471C8D">
        <w:rPr>
          <w:rFonts w:cs="Times New Roman"/>
          <w:bCs/>
          <w:szCs w:val="24"/>
        </w:rPr>
        <w:t xml:space="preserve"> We would have pointed out the seriousness of her conduct</w:t>
      </w:r>
      <w:r w:rsidR="009B2024">
        <w:rPr>
          <w:rFonts w:cs="Times New Roman"/>
          <w:bCs/>
          <w:szCs w:val="24"/>
        </w:rPr>
        <w:t xml:space="preserve">.  </w:t>
      </w:r>
      <w:r w:rsidRPr="00471C8D">
        <w:rPr>
          <w:rFonts w:cs="Times New Roman"/>
          <w:bCs/>
          <w:szCs w:val="24"/>
        </w:rPr>
        <w:t>Of course, it was serious</w:t>
      </w:r>
      <w:r w:rsidR="009B2024">
        <w:rPr>
          <w:rFonts w:cs="Times New Roman"/>
          <w:bCs/>
          <w:szCs w:val="24"/>
        </w:rPr>
        <w:t xml:space="preserve">.  </w:t>
      </w:r>
      <w:r w:rsidRPr="00471C8D">
        <w:rPr>
          <w:rFonts w:cs="Times New Roman"/>
          <w:bCs/>
          <w:szCs w:val="24"/>
        </w:rPr>
        <w:t xml:space="preserve">The Lord said to her, </w:t>
      </w:r>
      <w:r w:rsidR="004F26F1">
        <w:rPr>
          <w:rFonts w:cs="Times New Roman"/>
          <w:bCs/>
          <w:szCs w:val="24"/>
        </w:rPr>
        <w:t>“</w:t>
      </w:r>
      <w:r w:rsidRPr="00471C8D">
        <w:rPr>
          <w:rFonts w:cs="Times New Roman"/>
          <w:bCs/>
          <w:szCs w:val="24"/>
        </w:rPr>
        <w:t>Has no one condemned thee?</w:t>
      </w:r>
      <w:r w:rsidR="00223F77">
        <w:rPr>
          <w:rFonts w:cs="Times New Roman"/>
          <w:bCs/>
          <w:szCs w:val="24"/>
        </w:rPr>
        <w:t xml:space="preserve"> </w:t>
      </w:r>
      <w:r w:rsidRPr="00471C8D">
        <w:rPr>
          <w:rFonts w:cs="Times New Roman"/>
          <w:bCs/>
          <w:szCs w:val="24"/>
        </w:rPr>
        <w:t xml:space="preserve"> And she said, No one, sir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Notice how these persons say </w:t>
      </w:r>
      <w:r w:rsidR="004F26F1">
        <w:rPr>
          <w:rFonts w:cs="Times New Roman"/>
          <w:bCs/>
          <w:szCs w:val="24"/>
        </w:rPr>
        <w:t>‘</w:t>
      </w:r>
      <w:r w:rsidRPr="00471C8D">
        <w:rPr>
          <w:rFonts w:cs="Times New Roman"/>
          <w:bCs/>
          <w:szCs w:val="24"/>
        </w:rPr>
        <w:t>Sir</w:t>
      </w:r>
      <w:r w:rsidR="004F26F1">
        <w:rPr>
          <w:rFonts w:cs="Times New Roman"/>
          <w:bCs/>
          <w:szCs w:val="24"/>
        </w:rPr>
        <w:t>’</w:t>
      </w:r>
      <w:r w:rsidR="009B2024">
        <w:rPr>
          <w:rFonts w:cs="Times New Roman"/>
          <w:bCs/>
          <w:szCs w:val="24"/>
        </w:rPr>
        <w:t xml:space="preserve">.  </w:t>
      </w:r>
      <w:r w:rsidRPr="00471C8D">
        <w:rPr>
          <w:rFonts w:cs="Times New Roman"/>
          <w:bCs/>
          <w:szCs w:val="24"/>
        </w:rPr>
        <w:t>They speak to the Lord respectfully</w:t>
      </w:r>
      <w:r w:rsidR="009B2024">
        <w:rPr>
          <w:rFonts w:cs="Times New Roman"/>
          <w:bCs/>
          <w:szCs w:val="24"/>
        </w:rPr>
        <w:t xml:space="preserve">.  </w:t>
      </w:r>
      <w:r w:rsidRPr="00471C8D">
        <w:rPr>
          <w:rFonts w:cs="Times New Roman"/>
          <w:bCs/>
          <w:szCs w:val="24"/>
        </w:rPr>
        <w:t xml:space="preserve">What did the Lord say? </w:t>
      </w:r>
      <w:r w:rsidR="004F26F1">
        <w:rPr>
          <w:rFonts w:cs="Times New Roman"/>
          <w:bCs/>
          <w:szCs w:val="24"/>
        </w:rPr>
        <w:t>“</w:t>
      </w:r>
      <w:r w:rsidRPr="00471C8D">
        <w:rPr>
          <w:rFonts w:cs="Times New Roman"/>
          <w:bCs/>
          <w:szCs w:val="24"/>
        </w:rPr>
        <w:t>Neither do I condemn thee: go, and sin no more</w:t>
      </w:r>
      <w:r w:rsidR="004F26F1">
        <w:rPr>
          <w:rFonts w:cs="Times New Roman"/>
          <w:bCs/>
          <w:szCs w:val="24"/>
        </w:rPr>
        <w:t>”</w:t>
      </w:r>
      <w:r w:rsidR="009B2024">
        <w:rPr>
          <w:rFonts w:cs="Times New Roman"/>
          <w:bCs/>
          <w:szCs w:val="24"/>
        </w:rPr>
        <w:t xml:space="preserve">.  </w:t>
      </w:r>
      <w:r w:rsidRPr="00471C8D">
        <w:rPr>
          <w:rFonts w:cs="Times New Roman"/>
          <w:bCs/>
          <w:szCs w:val="24"/>
        </w:rPr>
        <w:t>This is the attitude of God</w:t>
      </w:r>
      <w:r w:rsidR="009B2024">
        <w:rPr>
          <w:rFonts w:cs="Times New Roman"/>
          <w:bCs/>
          <w:szCs w:val="24"/>
        </w:rPr>
        <w:t xml:space="preserve">.  </w:t>
      </w:r>
      <w:r w:rsidRPr="00471C8D">
        <w:rPr>
          <w:rFonts w:cs="Times New Roman"/>
          <w:bCs/>
          <w:szCs w:val="24"/>
        </w:rPr>
        <w:t xml:space="preserve">Before the Lord said that, He stooped down </w:t>
      </w:r>
      <w:r w:rsidRPr="00471C8D">
        <w:rPr>
          <w:rFonts w:cs="Times New Roman"/>
          <w:bCs/>
          <w:szCs w:val="24"/>
        </w:rPr>
        <w:lastRenderedPageBreak/>
        <w:t xml:space="preserve">and wrote on the ground, and then lifted Himself up and said, </w:t>
      </w:r>
      <w:r w:rsidR="004F26F1">
        <w:rPr>
          <w:rFonts w:cs="Times New Roman"/>
          <w:bCs/>
          <w:szCs w:val="24"/>
        </w:rPr>
        <w:t>“</w:t>
      </w:r>
      <w:r w:rsidRPr="00471C8D">
        <w:rPr>
          <w:rFonts w:cs="Times New Roman"/>
          <w:bCs/>
          <w:szCs w:val="24"/>
        </w:rPr>
        <w:t>Let him that is without sin among you first cast the stone at her</w:t>
      </w:r>
      <w:r w:rsidR="004F26F1">
        <w:rPr>
          <w:rFonts w:cs="Times New Roman"/>
          <w:bCs/>
          <w:szCs w:val="24"/>
        </w:rPr>
        <w:t>”</w:t>
      </w:r>
      <w:r w:rsidR="009B2024">
        <w:rPr>
          <w:rFonts w:cs="Times New Roman"/>
          <w:bCs/>
          <w:szCs w:val="24"/>
        </w:rPr>
        <w:t xml:space="preserve">.  </w:t>
      </w:r>
      <w:r w:rsidRPr="00471C8D">
        <w:rPr>
          <w:rFonts w:cs="Times New Roman"/>
          <w:bCs/>
          <w:szCs w:val="24"/>
        </w:rPr>
        <w:t>Again stooping down He wrote on the ground, and lifted Himself up the second time</w:t>
      </w:r>
      <w:r w:rsidR="009B2024">
        <w:rPr>
          <w:rFonts w:cs="Times New Roman"/>
          <w:bCs/>
          <w:szCs w:val="24"/>
        </w:rPr>
        <w:t xml:space="preserve">.  </w:t>
      </w:r>
      <w:r w:rsidRPr="00471C8D">
        <w:rPr>
          <w:rFonts w:cs="Times New Roman"/>
          <w:bCs/>
          <w:szCs w:val="24"/>
        </w:rPr>
        <w:t>Certainly one of these stoops must have involved His going into death and answering the whole sin question, especially the second stooping down, so that God can righteously take up the attitude of no condemnation</w:t>
      </w:r>
      <w:r w:rsidR="009B2024">
        <w:rPr>
          <w:rFonts w:cs="Times New Roman"/>
          <w:bCs/>
          <w:szCs w:val="24"/>
        </w:rPr>
        <w:t xml:space="preserve">.  </w:t>
      </w:r>
      <w:r w:rsidRPr="00471C8D">
        <w:rPr>
          <w:rFonts w:cs="Times New Roman"/>
          <w:bCs/>
          <w:szCs w:val="24"/>
        </w:rPr>
        <w:t xml:space="preserve">What a word that was for this woman, </w:t>
      </w:r>
      <w:r w:rsidR="004F26F1">
        <w:rPr>
          <w:rFonts w:cs="Times New Roman"/>
          <w:bCs/>
          <w:szCs w:val="24"/>
        </w:rPr>
        <w:t>“</w:t>
      </w:r>
      <w:r w:rsidRPr="00471C8D">
        <w:rPr>
          <w:rFonts w:cs="Times New Roman"/>
          <w:bCs/>
          <w:szCs w:val="24"/>
        </w:rPr>
        <w:t>Neither do I condemn thee</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She no doubt was expecting to be condemned, and she deserved to be condemned, but because of the righteous basis the Saviour laid, He could say to her, </w:t>
      </w:r>
      <w:r w:rsidR="004F26F1">
        <w:rPr>
          <w:rFonts w:cs="Times New Roman"/>
          <w:bCs/>
          <w:szCs w:val="24"/>
        </w:rPr>
        <w:t>“</w:t>
      </w:r>
      <w:r w:rsidRPr="00471C8D">
        <w:rPr>
          <w:rFonts w:cs="Times New Roman"/>
          <w:bCs/>
          <w:szCs w:val="24"/>
        </w:rPr>
        <w:t>Neither do I condemn thee</w:t>
      </w:r>
      <w:r w:rsidR="004F26F1">
        <w:rPr>
          <w:rFonts w:cs="Times New Roman"/>
          <w:bCs/>
          <w:szCs w:val="24"/>
        </w:rPr>
        <w:t>”</w:t>
      </w:r>
      <w:r w:rsidRPr="00471C8D">
        <w:rPr>
          <w:rFonts w:cs="Times New Roman"/>
          <w:bCs/>
          <w:szCs w:val="24"/>
        </w:rPr>
        <w:t>.</w:t>
      </w:r>
    </w:p>
    <w:p w14:paraId="74CE471F" w14:textId="3A982128"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Was not this woman interested?</w:t>
      </w:r>
      <w:r w:rsidR="00223F77">
        <w:rPr>
          <w:rFonts w:cs="Times New Roman"/>
          <w:bCs/>
          <w:szCs w:val="24"/>
        </w:rPr>
        <w:t xml:space="preserve"> </w:t>
      </w:r>
      <w:r w:rsidRPr="00471C8D">
        <w:rPr>
          <w:rFonts w:cs="Times New Roman"/>
          <w:bCs/>
          <w:szCs w:val="24"/>
        </w:rPr>
        <w:t xml:space="preserve"> Was not this word the answer to her exercises?</w:t>
      </w:r>
      <w:r w:rsidR="00223F77">
        <w:rPr>
          <w:rFonts w:cs="Times New Roman"/>
          <w:bCs/>
          <w:szCs w:val="24"/>
        </w:rPr>
        <w:t xml:space="preserve"> </w:t>
      </w:r>
      <w:r w:rsidRPr="00471C8D">
        <w:rPr>
          <w:rFonts w:cs="Times New Roman"/>
          <w:bCs/>
          <w:szCs w:val="24"/>
        </w:rPr>
        <w:t xml:space="preserve"> The Lord said to her, </w:t>
      </w:r>
      <w:r w:rsidR="004F26F1">
        <w:rPr>
          <w:rFonts w:cs="Times New Roman"/>
          <w:bCs/>
          <w:szCs w:val="24"/>
        </w:rPr>
        <w:t>“</w:t>
      </w:r>
      <w:r w:rsidRPr="00471C8D">
        <w:rPr>
          <w:rFonts w:cs="Times New Roman"/>
          <w:bCs/>
          <w:szCs w:val="24"/>
        </w:rPr>
        <w:t>Neither do I condemn thee—go, and sin no more</w:t>
      </w:r>
      <w:r w:rsidR="004F26F1">
        <w:rPr>
          <w:rFonts w:cs="Times New Roman"/>
          <w:bCs/>
          <w:szCs w:val="24"/>
        </w:rPr>
        <w:t>”</w:t>
      </w:r>
      <w:r w:rsidRPr="00471C8D">
        <w:rPr>
          <w:rFonts w:cs="Times New Roman"/>
          <w:bCs/>
          <w:szCs w:val="24"/>
        </w:rPr>
        <w:t>, but we hear no more of this woman</w:t>
      </w:r>
      <w:r w:rsidR="009B2024">
        <w:rPr>
          <w:rFonts w:cs="Times New Roman"/>
          <w:bCs/>
          <w:szCs w:val="24"/>
        </w:rPr>
        <w:t xml:space="preserve">.  </w:t>
      </w:r>
      <w:r w:rsidRPr="00471C8D">
        <w:rPr>
          <w:rFonts w:cs="Times New Roman"/>
          <w:bCs/>
          <w:szCs w:val="24"/>
        </w:rPr>
        <w:t xml:space="preserve">She was sufficiently interested and held in the presence of Jesus to get this word from Him; but the Lord said, as He said to the man in John 5, </w:t>
      </w:r>
      <w:r w:rsidR="004F26F1">
        <w:rPr>
          <w:rFonts w:cs="Times New Roman"/>
          <w:bCs/>
          <w:szCs w:val="24"/>
        </w:rPr>
        <w:t>“</w:t>
      </w:r>
      <w:r w:rsidRPr="00471C8D">
        <w:rPr>
          <w:rFonts w:cs="Times New Roman"/>
          <w:bCs/>
          <w:szCs w:val="24"/>
        </w:rPr>
        <w:t>Sin no more</w:t>
      </w:r>
      <w:r w:rsidR="004F26F1">
        <w:rPr>
          <w:rFonts w:cs="Times New Roman"/>
          <w:bCs/>
          <w:szCs w:val="24"/>
        </w:rPr>
        <w:t>”</w:t>
      </w:r>
      <w:r w:rsidR="009B2024">
        <w:rPr>
          <w:rFonts w:cs="Times New Roman"/>
          <w:bCs/>
          <w:szCs w:val="24"/>
        </w:rPr>
        <w:t xml:space="preserve">.  </w:t>
      </w:r>
      <w:r w:rsidRPr="00471C8D">
        <w:rPr>
          <w:rFonts w:cs="Times New Roman"/>
          <w:bCs/>
          <w:szCs w:val="24"/>
        </w:rPr>
        <w:t>I wonder what happened to her</w:t>
      </w:r>
      <w:r w:rsidR="009B2024">
        <w:rPr>
          <w:rFonts w:cs="Times New Roman"/>
          <w:bCs/>
          <w:szCs w:val="24"/>
        </w:rPr>
        <w:t xml:space="preserve">.  </w:t>
      </w:r>
      <w:r w:rsidRPr="00471C8D">
        <w:rPr>
          <w:rFonts w:cs="Times New Roman"/>
          <w:bCs/>
          <w:szCs w:val="24"/>
        </w:rPr>
        <w:t xml:space="preserve">Would she turn out like that woman in John 4? </w:t>
      </w:r>
      <w:r w:rsidR="00B91773">
        <w:rPr>
          <w:rFonts w:cs="Times New Roman"/>
          <w:bCs/>
          <w:szCs w:val="24"/>
        </w:rPr>
        <w:t xml:space="preserve"> </w:t>
      </w:r>
      <w:r w:rsidRPr="00471C8D">
        <w:rPr>
          <w:rFonts w:cs="Times New Roman"/>
          <w:bCs/>
          <w:szCs w:val="24"/>
        </w:rPr>
        <w:t>Maybe she did</w:t>
      </w:r>
      <w:r w:rsidR="009B2024">
        <w:rPr>
          <w:rFonts w:cs="Times New Roman"/>
          <w:bCs/>
          <w:szCs w:val="24"/>
        </w:rPr>
        <w:t xml:space="preserve">.  </w:t>
      </w:r>
      <w:r w:rsidRPr="00471C8D">
        <w:rPr>
          <w:rFonts w:cs="Times New Roman"/>
          <w:bCs/>
          <w:szCs w:val="24"/>
        </w:rPr>
        <w:t>It would all depend on whether she</w:t>
      </w:r>
      <w:r>
        <w:rPr>
          <w:rFonts w:cs="Times New Roman"/>
          <w:bCs/>
          <w:szCs w:val="24"/>
        </w:rPr>
        <w:t xml:space="preserve"> </w:t>
      </w:r>
      <w:r w:rsidRPr="00471C8D">
        <w:rPr>
          <w:rFonts w:cs="Times New Roman"/>
          <w:bCs/>
          <w:szCs w:val="24"/>
        </w:rPr>
        <w:t>maintained her interest in the Lord Jesus and in His things, whether she received the Holy Spirit</w:t>
      </w:r>
      <w:r w:rsidR="009B2024">
        <w:rPr>
          <w:rFonts w:cs="Times New Roman"/>
          <w:bCs/>
          <w:szCs w:val="24"/>
        </w:rPr>
        <w:t xml:space="preserve">.  </w:t>
      </w:r>
      <w:r w:rsidRPr="00471C8D">
        <w:rPr>
          <w:rFonts w:cs="Times New Roman"/>
          <w:bCs/>
          <w:szCs w:val="24"/>
        </w:rPr>
        <w:t>John the evangelist leaves the matter</w:t>
      </w:r>
      <w:r w:rsidR="009B2024">
        <w:rPr>
          <w:rFonts w:cs="Times New Roman"/>
          <w:bCs/>
          <w:szCs w:val="24"/>
        </w:rPr>
        <w:t xml:space="preserve">.  </w:t>
      </w:r>
      <w:r w:rsidRPr="00471C8D">
        <w:rPr>
          <w:rFonts w:cs="Times New Roman"/>
          <w:bCs/>
          <w:szCs w:val="24"/>
        </w:rPr>
        <w:t>It would be a challenge to each one of us</w:t>
      </w:r>
      <w:r w:rsidR="009B2024">
        <w:rPr>
          <w:rFonts w:cs="Times New Roman"/>
          <w:bCs/>
          <w:szCs w:val="24"/>
        </w:rPr>
        <w:t xml:space="preserve">.  </w:t>
      </w:r>
      <w:r w:rsidRPr="00471C8D">
        <w:rPr>
          <w:rFonts w:cs="Times New Roman"/>
          <w:bCs/>
          <w:szCs w:val="24"/>
        </w:rPr>
        <w:t>The question is, whether you are maintained in interest in the Saviour and in His things; whether you are committed to Him</w:t>
      </w:r>
      <w:r w:rsidR="009B2024">
        <w:rPr>
          <w:rFonts w:cs="Times New Roman"/>
          <w:bCs/>
          <w:szCs w:val="24"/>
        </w:rPr>
        <w:t xml:space="preserve">.  </w:t>
      </w:r>
      <w:r w:rsidRPr="00471C8D">
        <w:rPr>
          <w:rFonts w:cs="Times New Roman"/>
          <w:bCs/>
          <w:szCs w:val="24"/>
        </w:rPr>
        <w:t>This woman is left, I think left for a reason, so that we each can question ourselves: How are we faring, how are we proceeding? Has there just been a spark of interest and it has flagged and ceased, or do we proceed in the way of the will of God and committal to the service of our Lord Jesus Christ?</w:t>
      </w:r>
    </w:p>
    <w:p w14:paraId="05788778" w14:textId="0C2B6530" w:rsidR="00471C8D" w:rsidRDefault="00471C8D" w:rsidP="00471C8D">
      <w:pPr>
        <w:spacing w:before="120" w:after="0" w:line="240" w:lineRule="auto"/>
        <w:ind w:firstLine="720"/>
        <w:jc w:val="both"/>
        <w:rPr>
          <w:rFonts w:cs="Times New Roman"/>
          <w:bCs/>
          <w:szCs w:val="24"/>
        </w:rPr>
      </w:pPr>
      <w:r w:rsidRPr="00471C8D">
        <w:rPr>
          <w:rFonts w:cs="Times New Roman"/>
          <w:bCs/>
          <w:szCs w:val="24"/>
        </w:rPr>
        <w:t xml:space="preserve">In John 9 we have a man of whom the Lord says, </w:t>
      </w:r>
      <w:r w:rsidR="004F26F1">
        <w:rPr>
          <w:rFonts w:cs="Times New Roman"/>
          <w:bCs/>
          <w:szCs w:val="24"/>
        </w:rPr>
        <w:t>“</w:t>
      </w:r>
      <w:r w:rsidRPr="00471C8D">
        <w:rPr>
          <w:rFonts w:cs="Times New Roman"/>
          <w:bCs/>
          <w:szCs w:val="24"/>
        </w:rPr>
        <w:t>Neither has this man sinned nor his parents</w:t>
      </w:r>
      <w:r w:rsidR="004F26F1">
        <w:rPr>
          <w:rFonts w:cs="Times New Roman"/>
          <w:bCs/>
          <w:szCs w:val="24"/>
        </w:rPr>
        <w:t>”</w:t>
      </w:r>
      <w:r w:rsidR="009B2024">
        <w:rPr>
          <w:rFonts w:cs="Times New Roman"/>
          <w:bCs/>
          <w:szCs w:val="24"/>
        </w:rPr>
        <w:t xml:space="preserve">.  </w:t>
      </w:r>
      <w:r w:rsidRPr="00471C8D">
        <w:rPr>
          <w:rFonts w:cs="Times New Roman"/>
          <w:bCs/>
          <w:szCs w:val="24"/>
        </w:rPr>
        <w:t>Now that does not mean that the man had not sinned</w:t>
      </w:r>
      <w:r w:rsidR="009B2024">
        <w:rPr>
          <w:rFonts w:cs="Times New Roman"/>
          <w:bCs/>
          <w:szCs w:val="24"/>
        </w:rPr>
        <w:t xml:space="preserve">.  </w:t>
      </w:r>
      <w:r w:rsidRPr="00471C8D">
        <w:rPr>
          <w:rFonts w:cs="Times New Roman"/>
          <w:bCs/>
          <w:szCs w:val="24"/>
        </w:rPr>
        <w:t>It means that the Lord is looking on this person not in relation to the governmental consequences of sin, but He is looking on him in view of the works of God being manifested in him</w:t>
      </w:r>
      <w:r w:rsidR="009B2024">
        <w:rPr>
          <w:rFonts w:cs="Times New Roman"/>
          <w:bCs/>
          <w:szCs w:val="24"/>
        </w:rPr>
        <w:t xml:space="preserve">.  </w:t>
      </w:r>
      <w:r w:rsidRPr="00471C8D">
        <w:rPr>
          <w:rFonts w:cs="Times New Roman"/>
          <w:bCs/>
          <w:szCs w:val="24"/>
        </w:rPr>
        <w:t xml:space="preserve">Would it attract you, that the Lord is looking upon you that you might manifest the works of God? </w:t>
      </w:r>
      <w:r w:rsidR="00B91773">
        <w:rPr>
          <w:rFonts w:cs="Times New Roman"/>
          <w:bCs/>
          <w:szCs w:val="24"/>
        </w:rPr>
        <w:t xml:space="preserve"> </w:t>
      </w:r>
      <w:r w:rsidRPr="00471C8D">
        <w:rPr>
          <w:rFonts w:cs="Times New Roman"/>
          <w:bCs/>
          <w:szCs w:val="24"/>
        </w:rPr>
        <w:t xml:space="preserve">Would you rather manifest your own will? </w:t>
      </w:r>
      <w:r w:rsidR="00B91773">
        <w:rPr>
          <w:rFonts w:cs="Times New Roman"/>
          <w:bCs/>
          <w:szCs w:val="24"/>
        </w:rPr>
        <w:t xml:space="preserve"> </w:t>
      </w:r>
      <w:r w:rsidRPr="00471C8D">
        <w:rPr>
          <w:rFonts w:cs="Times New Roman"/>
          <w:bCs/>
          <w:szCs w:val="24"/>
        </w:rPr>
        <w:t xml:space="preserve">You might say, </w:t>
      </w:r>
      <w:r w:rsidR="004F26F1">
        <w:rPr>
          <w:rFonts w:cs="Times New Roman"/>
          <w:bCs/>
          <w:szCs w:val="24"/>
        </w:rPr>
        <w:t>‘</w:t>
      </w:r>
      <w:r w:rsidRPr="00471C8D">
        <w:rPr>
          <w:rFonts w:cs="Times New Roman"/>
          <w:bCs/>
          <w:szCs w:val="24"/>
        </w:rPr>
        <w:t>I would rather manifest the works of men</w:t>
      </w:r>
      <w:r w:rsidR="009B2024">
        <w:rPr>
          <w:rFonts w:cs="Times New Roman"/>
          <w:bCs/>
          <w:szCs w:val="24"/>
        </w:rPr>
        <w:t xml:space="preserve">.  </w:t>
      </w:r>
      <w:r w:rsidRPr="00471C8D">
        <w:rPr>
          <w:rFonts w:cs="Times New Roman"/>
          <w:bCs/>
          <w:szCs w:val="24"/>
        </w:rPr>
        <w:t>I would rather go to the university or be a big man down here</w:t>
      </w:r>
      <w:r w:rsidR="004F26F1">
        <w:rPr>
          <w:rFonts w:cs="Times New Roman"/>
          <w:bCs/>
          <w:szCs w:val="24"/>
        </w:rPr>
        <w:t>’</w:t>
      </w:r>
      <w:r w:rsidR="009B2024">
        <w:rPr>
          <w:rFonts w:cs="Times New Roman"/>
          <w:bCs/>
          <w:szCs w:val="24"/>
        </w:rPr>
        <w:t xml:space="preserve">.  </w:t>
      </w:r>
      <w:r w:rsidRPr="00471C8D">
        <w:rPr>
          <w:rFonts w:cs="Times New Roman"/>
          <w:bCs/>
          <w:szCs w:val="24"/>
        </w:rPr>
        <w:t>There is something infinitely better; to be here to manifest the works of God</w:t>
      </w:r>
      <w:r w:rsidR="009B2024">
        <w:rPr>
          <w:rFonts w:cs="Times New Roman"/>
          <w:bCs/>
          <w:szCs w:val="24"/>
        </w:rPr>
        <w:t xml:space="preserve">.  </w:t>
      </w:r>
      <w:r w:rsidRPr="00471C8D">
        <w:rPr>
          <w:rFonts w:cs="Times New Roman"/>
          <w:bCs/>
          <w:szCs w:val="24"/>
        </w:rPr>
        <w:t xml:space="preserve">Would that attract you? </w:t>
      </w:r>
      <w:r w:rsidR="000365EA">
        <w:rPr>
          <w:rFonts w:cs="Times New Roman"/>
          <w:bCs/>
          <w:szCs w:val="24"/>
        </w:rPr>
        <w:t xml:space="preserve"> </w:t>
      </w:r>
      <w:r w:rsidRPr="00471C8D">
        <w:rPr>
          <w:rFonts w:cs="Times New Roman"/>
          <w:bCs/>
          <w:szCs w:val="24"/>
        </w:rPr>
        <w:t xml:space="preserve">The Lord says, </w:t>
      </w:r>
      <w:r w:rsidR="004F26F1">
        <w:rPr>
          <w:rFonts w:cs="Times New Roman"/>
          <w:bCs/>
          <w:szCs w:val="24"/>
        </w:rPr>
        <w:t>“</w:t>
      </w:r>
      <w:r w:rsidRPr="00471C8D">
        <w:rPr>
          <w:rFonts w:cs="Times New Roman"/>
          <w:bCs/>
          <w:szCs w:val="24"/>
        </w:rPr>
        <w:t>Neither has this man sinned nor his parents, but that the works of God should be manifested in him</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This man is </w:t>
      </w:r>
      <w:r w:rsidRPr="00471C8D">
        <w:rPr>
          <w:rFonts w:cs="Times New Roman"/>
          <w:bCs/>
          <w:szCs w:val="24"/>
        </w:rPr>
        <w:lastRenderedPageBreak/>
        <w:t>prepared to be a subject of the works of God, manifested in him</w:t>
      </w:r>
      <w:r w:rsidR="009B2024">
        <w:rPr>
          <w:rFonts w:cs="Times New Roman"/>
          <w:bCs/>
          <w:szCs w:val="24"/>
        </w:rPr>
        <w:t xml:space="preserve">.  </w:t>
      </w:r>
      <w:r w:rsidRPr="00471C8D">
        <w:rPr>
          <w:rFonts w:cs="Times New Roman"/>
          <w:bCs/>
          <w:szCs w:val="24"/>
        </w:rPr>
        <w:t>He is prepared to be a subject of the Lord</w:t>
      </w:r>
      <w:r w:rsidR="004F26F1">
        <w:rPr>
          <w:rFonts w:cs="Times New Roman"/>
          <w:bCs/>
          <w:szCs w:val="24"/>
        </w:rPr>
        <w:t>’</w:t>
      </w:r>
      <w:r w:rsidRPr="00471C8D">
        <w:rPr>
          <w:rFonts w:cs="Times New Roman"/>
          <w:bCs/>
          <w:szCs w:val="24"/>
        </w:rPr>
        <w:t>s own service, the Lord</w:t>
      </w:r>
      <w:r w:rsidR="004F26F1">
        <w:rPr>
          <w:rFonts w:cs="Times New Roman"/>
          <w:bCs/>
          <w:szCs w:val="24"/>
        </w:rPr>
        <w:t>’</w:t>
      </w:r>
      <w:r w:rsidRPr="00471C8D">
        <w:rPr>
          <w:rFonts w:cs="Times New Roman"/>
          <w:bCs/>
          <w:szCs w:val="24"/>
        </w:rPr>
        <w:t>s own operations</w:t>
      </w:r>
      <w:r w:rsidR="009B2024">
        <w:rPr>
          <w:rFonts w:cs="Times New Roman"/>
          <w:bCs/>
          <w:szCs w:val="24"/>
        </w:rPr>
        <w:t xml:space="preserve">.  </w:t>
      </w:r>
      <w:r w:rsidRPr="00471C8D">
        <w:rPr>
          <w:rFonts w:cs="Times New Roman"/>
          <w:bCs/>
          <w:szCs w:val="24"/>
        </w:rPr>
        <w:t>If you read the chapter you will see how the Lord approached him, and he was obedient and subject</w:t>
      </w:r>
      <w:r w:rsidR="009B2024">
        <w:rPr>
          <w:rFonts w:cs="Times New Roman"/>
          <w:bCs/>
          <w:szCs w:val="24"/>
        </w:rPr>
        <w:t xml:space="preserve">.  </w:t>
      </w:r>
      <w:r w:rsidRPr="00471C8D">
        <w:rPr>
          <w:rFonts w:cs="Times New Roman"/>
          <w:bCs/>
          <w:szCs w:val="24"/>
        </w:rPr>
        <w:t>He was simply a subject of the Lord</w:t>
      </w:r>
      <w:r w:rsidR="004F26F1">
        <w:rPr>
          <w:rFonts w:cs="Times New Roman"/>
          <w:bCs/>
          <w:szCs w:val="24"/>
        </w:rPr>
        <w:t>’</w:t>
      </w:r>
      <w:r w:rsidRPr="00471C8D">
        <w:rPr>
          <w:rFonts w:cs="Times New Roman"/>
          <w:bCs/>
          <w:szCs w:val="24"/>
        </w:rPr>
        <w:t>s own operations, and was subject to His word</w:t>
      </w:r>
      <w:r w:rsidR="009B2024">
        <w:rPr>
          <w:rFonts w:cs="Times New Roman"/>
          <w:bCs/>
          <w:szCs w:val="24"/>
        </w:rPr>
        <w:t xml:space="preserve">.  </w:t>
      </w:r>
      <w:r w:rsidRPr="00471C8D">
        <w:rPr>
          <w:rFonts w:cs="Times New Roman"/>
          <w:bCs/>
          <w:szCs w:val="24"/>
        </w:rPr>
        <w:t xml:space="preserve">The word was, </w:t>
      </w:r>
      <w:r w:rsidR="004F26F1">
        <w:rPr>
          <w:rFonts w:cs="Times New Roman"/>
          <w:bCs/>
          <w:szCs w:val="24"/>
        </w:rPr>
        <w:t>“</w:t>
      </w:r>
      <w:r w:rsidRPr="00471C8D">
        <w:rPr>
          <w:rFonts w:cs="Times New Roman"/>
          <w:bCs/>
          <w:szCs w:val="24"/>
        </w:rPr>
        <w:t xml:space="preserve">Go, wash in the pool of Siloam </w:t>
      </w:r>
      <w:r w:rsidR="009B2024">
        <w:rPr>
          <w:rFonts w:cs="Times New Roman"/>
          <w:bCs/>
          <w:szCs w:val="24"/>
        </w:rPr>
        <w:t xml:space="preserve">... </w:t>
      </w:r>
      <w:r w:rsidRPr="00471C8D">
        <w:rPr>
          <w:rFonts w:cs="Times New Roman"/>
          <w:bCs/>
          <w:szCs w:val="24"/>
        </w:rPr>
        <w:t>He went therefore and washed, and came seeing</w:t>
      </w:r>
      <w:r w:rsidR="004F26F1">
        <w:rPr>
          <w:rFonts w:cs="Times New Roman"/>
          <w:bCs/>
          <w:szCs w:val="24"/>
        </w:rPr>
        <w:t>”</w:t>
      </w:r>
      <w:r w:rsidRPr="00471C8D">
        <w:rPr>
          <w:rFonts w:cs="Times New Roman"/>
          <w:bCs/>
          <w:szCs w:val="24"/>
        </w:rPr>
        <w:t>.</w:t>
      </w:r>
    </w:p>
    <w:p w14:paraId="34573F90" w14:textId="77D5AA5E"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This man became representative of the Lord in His absence</w:t>
      </w:r>
      <w:r w:rsidR="009B2024">
        <w:rPr>
          <w:rFonts w:cs="Times New Roman"/>
          <w:bCs/>
          <w:szCs w:val="24"/>
        </w:rPr>
        <w:t xml:space="preserve">.  </w:t>
      </w:r>
      <w:r w:rsidRPr="00471C8D">
        <w:rPr>
          <w:rFonts w:cs="Times New Roman"/>
          <w:bCs/>
          <w:szCs w:val="24"/>
        </w:rPr>
        <w:t>You will find in chapter 8 of this gospel that</w:t>
      </w:r>
      <w:r>
        <w:rPr>
          <w:rFonts w:cs="Times New Roman"/>
          <w:bCs/>
          <w:szCs w:val="24"/>
        </w:rPr>
        <w:t xml:space="preserve"> </w:t>
      </w:r>
      <w:r w:rsidRPr="00471C8D">
        <w:rPr>
          <w:rFonts w:cs="Times New Roman"/>
          <w:bCs/>
          <w:szCs w:val="24"/>
        </w:rPr>
        <w:t>the Lord becomes the object of the opposition of men, and in John 9 from verse 6 the Lord is absent and this man is left to represent Him in testimony</w:t>
      </w:r>
      <w:r w:rsidR="009B2024">
        <w:rPr>
          <w:rFonts w:cs="Times New Roman"/>
          <w:bCs/>
          <w:szCs w:val="24"/>
        </w:rPr>
        <w:t xml:space="preserve">.  </w:t>
      </w:r>
      <w:r w:rsidRPr="00471C8D">
        <w:rPr>
          <w:rFonts w:cs="Times New Roman"/>
          <w:bCs/>
          <w:szCs w:val="24"/>
        </w:rPr>
        <w:t>The Lord does not appear again until the end of the chapter</w:t>
      </w:r>
      <w:r w:rsidR="009B2024">
        <w:rPr>
          <w:rFonts w:cs="Times New Roman"/>
          <w:bCs/>
          <w:szCs w:val="24"/>
        </w:rPr>
        <w:t xml:space="preserve">.  </w:t>
      </w:r>
      <w:r w:rsidRPr="00471C8D">
        <w:rPr>
          <w:rFonts w:cs="Times New Roman"/>
          <w:bCs/>
          <w:szCs w:val="24"/>
        </w:rPr>
        <w:t>All through this section the Lord is absent, and this man is left to manifest the works of God</w:t>
      </w:r>
      <w:r w:rsidR="009B2024">
        <w:rPr>
          <w:rFonts w:cs="Times New Roman"/>
          <w:bCs/>
          <w:szCs w:val="24"/>
        </w:rPr>
        <w:t xml:space="preserve">.  </w:t>
      </w:r>
      <w:r w:rsidRPr="00471C8D">
        <w:rPr>
          <w:rFonts w:cs="Times New Roman"/>
          <w:bCs/>
          <w:szCs w:val="24"/>
        </w:rPr>
        <w:t xml:space="preserve">What a manifestation it was! </w:t>
      </w:r>
      <w:r w:rsidR="000365EA">
        <w:rPr>
          <w:rFonts w:cs="Times New Roman"/>
          <w:bCs/>
          <w:szCs w:val="24"/>
        </w:rPr>
        <w:t xml:space="preserve"> </w:t>
      </w:r>
      <w:r w:rsidRPr="00471C8D">
        <w:rPr>
          <w:rFonts w:cs="Times New Roman"/>
          <w:bCs/>
          <w:szCs w:val="24"/>
        </w:rPr>
        <w:t>No one could shake him or make him give way</w:t>
      </w:r>
      <w:r w:rsidR="009B2024">
        <w:rPr>
          <w:rFonts w:cs="Times New Roman"/>
          <w:bCs/>
          <w:szCs w:val="24"/>
        </w:rPr>
        <w:t xml:space="preserve">.  </w:t>
      </w:r>
      <w:r w:rsidRPr="00471C8D">
        <w:rPr>
          <w:rFonts w:cs="Times New Roman"/>
          <w:bCs/>
          <w:szCs w:val="24"/>
        </w:rPr>
        <w:t>He stood resolutely against these religious persons</w:t>
      </w:r>
      <w:r w:rsidR="009B2024">
        <w:rPr>
          <w:rFonts w:cs="Times New Roman"/>
          <w:bCs/>
          <w:szCs w:val="24"/>
        </w:rPr>
        <w:t xml:space="preserve">.  </w:t>
      </w:r>
      <w:r w:rsidRPr="00471C8D">
        <w:rPr>
          <w:rFonts w:cs="Times New Roman"/>
          <w:bCs/>
          <w:szCs w:val="24"/>
        </w:rPr>
        <w:t>In fact he became an embarrassment to them</w:t>
      </w:r>
      <w:r w:rsidR="009B2024">
        <w:rPr>
          <w:rFonts w:cs="Times New Roman"/>
          <w:bCs/>
          <w:szCs w:val="24"/>
        </w:rPr>
        <w:t xml:space="preserve">.  </w:t>
      </w:r>
      <w:r w:rsidRPr="00471C8D">
        <w:rPr>
          <w:rFonts w:cs="Times New Roman"/>
          <w:bCs/>
          <w:szCs w:val="24"/>
        </w:rPr>
        <w:t>In his own simple way, as manifesting the works of God, he became an embarrassment to these persons</w:t>
      </w:r>
      <w:r w:rsidR="009B2024">
        <w:rPr>
          <w:rFonts w:cs="Times New Roman"/>
          <w:bCs/>
          <w:szCs w:val="24"/>
        </w:rPr>
        <w:t xml:space="preserve">.  </w:t>
      </w:r>
      <w:r w:rsidRPr="00471C8D">
        <w:rPr>
          <w:rFonts w:cs="Times New Roman"/>
          <w:bCs/>
          <w:szCs w:val="24"/>
        </w:rPr>
        <w:t>In chapter 8 the Lord was an embarrassment to them</w:t>
      </w:r>
      <w:r w:rsidR="009B2024">
        <w:rPr>
          <w:rFonts w:cs="Times New Roman"/>
          <w:bCs/>
          <w:szCs w:val="24"/>
        </w:rPr>
        <w:t xml:space="preserve">.  </w:t>
      </w:r>
      <w:r w:rsidRPr="00471C8D">
        <w:rPr>
          <w:rFonts w:cs="Times New Roman"/>
          <w:bCs/>
          <w:szCs w:val="24"/>
        </w:rPr>
        <w:t>In chapter 9 this man who received his sight was an embarrassment to them</w:t>
      </w:r>
      <w:r w:rsidR="009B2024">
        <w:rPr>
          <w:rFonts w:cs="Times New Roman"/>
          <w:bCs/>
          <w:szCs w:val="24"/>
        </w:rPr>
        <w:t xml:space="preserve">.  </w:t>
      </w:r>
      <w:r w:rsidRPr="00471C8D">
        <w:rPr>
          <w:rFonts w:cs="Times New Roman"/>
          <w:bCs/>
          <w:szCs w:val="24"/>
        </w:rPr>
        <w:t>They were glad to get rid of him</w:t>
      </w:r>
      <w:r w:rsidR="009B2024">
        <w:rPr>
          <w:rFonts w:cs="Times New Roman"/>
          <w:bCs/>
          <w:szCs w:val="24"/>
        </w:rPr>
        <w:t xml:space="preserve">.  </w:t>
      </w:r>
      <w:r w:rsidRPr="00471C8D">
        <w:rPr>
          <w:rFonts w:cs="Times New Roman"/>
          <w:bCs/>
          <w:szCs w:val="24"/>
        </w:rPr>
        <w:t>The Lord was rejected in John 8 and this man is rejected in chapter 9</w:t>
      </w:r>
      <w:r w:rsidR="009B2024">
        <w:rPr>
          <w:rFonts w:cs="Times New Roman"/>
          <w:bCs/>
          <w:szCs w:val="24"/>
        </w:rPr>
        <w:t xml:space="preserve">.  </w:t>
      </w:r>
      <w:r w:rsidRPr="00471C8D">
        <w:rPr>
          <w:rFonts w:cs="Times New Roman"/>
          <w:bCs/>
          <w:szCs w:val="24"/>
        </w:rPr>
        <w:t>He is manifesting the works of God; he is like his Master</w:t>
      </w:r>
      <w:r w:rsidR="009B2024">
        <w:rPr>
          <w:rFonts w:cs="Times New Roman"/>
          <w:bCs/>
          <w:szCs w:val="24"/>
        </w:rPr>
        <w:t xml:space="preserve">.  </w:t>
      </w:r>
      <w:r w:rsidRPr="00471C8D">
        <w:rPr>
          <w:rFonts w:cs="Times New Roman"/>
          <w:bCs/>
          <w:szCs w:val="24"/>
        </w:rPr>
        <w:t>He is representing his Master during His absence, standing in testimony unmoved against all the opposition.</w:t>
      </w:r>
    </w:p>
    <w:p w14:paraId="0BD8D0B6" w14:textId="10D1CB3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You will find that the neighbours come into it, the parents come into it, the Pharisees come into it</w:t>
      </w:r>
      <w:r w:rsidR="009B2024">
        <w:rPr>
          <w:rFonts w:cs="Times New Roman"/>
          <w:bCs/>
          <w:szCs w:val="24"/>
        </w:rPr>
        <w:t xml:space="preserve">.  </w:t>
      </w:r>
      <w:r w:rsidRPr="00471C8D">
        <w:rPr>
          <w:rFonts w:cs="Times New Roman"/>
          <w:bCs/>
          <w:szCs w:val="24"/>
        </w:rPr>
        <w:t>All these try in vain to influence him</w:t>
      </w:r>
      <w:r w:rsidR="009B2024">
        <w:rPr>
          <w:rFonts w:cs="Times New Roman"/>
          <w:bCs/>
          <w:szCs w:val="24"/>
        </w:rPr>
        <w:t xml:space="preserve">.  </w:t>
      </w:r>
      <w:r w:rsidRPr="00471C8D">
        <w:rPr>
          <w:rFonts w:cs="Times New Roman"/>
          <w:bCs/>
          <w:szCs w:val="24"/>
        </w:rPr>
        <w:t>He is manifesting the works of God</w:t>
      </w:r>
      <w:r w:rsidR="009B2024">
        <w:rPr>
          <w:rFonts w:cs="Times New Roman"/>
          <w:bCs/>
          <w:szCs w:val="24"/>
        </w:rPr>
        <w:t xml:space="preserve">.  </w:t>
      </w:r>
      <w:r w:rsidRPr="00471C8D">
        <w:rPr>
          <w:rFonts w:cs="Times New Roman"/>
          <w:bCs/>
          <w:szCs w:val="24"/>
        </w:rPr>
        <w:t>What a privilege in this world, which has rejected our Lord and Saviour, to be manifesting the works of God, not manifesting what men can do!</w:t>
      </w:r>
      <w:r w:rsidR="00A909D1">
        <w:rPr>
          <w:rFonts w:cs="Times New Roman"/>
          <w:bCs/>
          <w:szCs w:val="24"/>
        </w:rPr>
        <w:t xml:space="preserve"> </w:t>
      </w:r>
      <w:r w:rsidRPr="00471C8D">
        <w:rPr>
          <w:rFonts w:cs="Times New Roman"/>
          <w:bCs/>
          <w:szCs w:val="24"/>
        </w:rPr>
        <w:t xml:space="preserve"> There is plenty of that around, but it is all tinsel, empty, and all going to come down</w:t>
      </w:r>
      <w:r w:rsidR="009B2024">
        <w:rPr>
          <w:rFonts w:cs="Times New Roman"/>
          <w:bCs/>
          <w:szCs w:val="24"/>
        </w:rPr>
        <w:t xml:space="preserve">.  </w:t>
      </w:r>
      <w:r w:rsidRPr="00471C8D">
        <w:rPr>
          <w:rFonts w:cs="Times New Roman"/>
          <w:bCs/>
          <w:szCs w:val="24"/>
        </w:rPr>
        <w:t>All that men are building up in their knowledge is going to come down</w:t>
      </w:r>
      <w:r w:rsidR="009B2024">
        <w:rPr>
          <w:rFonts w:cs="Times New Roman"/>
          <w:bCs/>
          <w:szCs w:val="24"/>
        </w:rPr>
        <w:t xml:space="preserve">.  </w:t>
      </w:r>
      <w:r w:rsidRPr="00471C8D">
        <w:rPr>
          <w:rFonts w:cs="Times New Roman"/>
          <w:bCs/>
          <w:szCs w:val="24"/>
        </w:rPr>
        <w:t xml:space="preserve">The Lord said regarding the temple in Jerusalem, </w:t>
      </w:r>
      <w:r w:rsidR="004F26F1">
        <w:rPr>
          <w:rFonts w:cs="Times New Roman"/>
          <w:bCs/>
          <w:szCs w:val="24"/>
        </w:rPr>
        <w:t>“</w:t>
      </w:r>
      <w:r w:rsidRPr="00471C8D">
        <w:rPr>
          <w:rFonts w:cs="Times New Roman"/>
          <w:bCs/>
          <w:szCs w:val="24"/>
        </w:rPr>
        <w:t>there shall not be left stone upon stone which shall not be thrown down</w:t>
      </w:r>
      <w:r w:rsidR="004F26F1">
        <w:rPr>
          <w:rFonts w:cs="Times New Roman"/>
          <w:bCs/>
          <w:szCs w:val="24"/>
        </w:rPr>
        <w:t>”</w:t>
      </w:r>
      <w:r w:rsidRPr="00471C8D">
        <w:rPr>
          <w:rFonts w:cs="Times New Roman"/>
          <w:bCs/>
          <w:szCs w:val="24"/>
        </w:rPr>
        <w:t>, Luke 21: 6</w:t>
      </w:r>
      <w:r w:rsidR="009B2024">
        <w:rPr>
          <w:rFonts w:cs="Times New Roman"/>
          <w:bCs/>
          <w:szCs w:val="24"/>
        </w:rPr>
        <w:t xml:space="preserve">.  </w:t>
      </w:r>
      <w:r w:rsidRPr="00471C8D">
        <w:rPr>
          <w:rFonts w:cs="Times New Roman"/>
          <w:bCs/>
          <w:szCs w:val="24"/>
        </w:rPr>
        <w:t>Think of Western Europe and all that is going on in it, all the pretension, all the schemes and ideas that men have</w:t>
      </w:r>
      <w:r w:rsidR="009B2024">
        <w:rPr>
          <w:rFonts w:cs="Times New Roman"/>
          <w:bCs/>
          <w:szCs w:val="24"/>
        </w:rPr>
        <w:t xml:space="preserve">.  </w:t>
      </w:r>
      <w:r w:rsidRPr="00471C8D">
        <w:rPr>
          <w:rFonts w:cs="Times New Roman"/>
          <w:bCs/>
          <w:szCs w:val="24"/>
        </w:rPr>
        <w:t>It is all going to come down under judgment</w:t>
      </w:r>
      <w:r w:rsidR="009B2024">
        <w:rPr>
          <w:rFonts w:cs="Times New Roman"/>
          <w:bCs/>
          <w:szCs w:val="24"/>
        </w:rPr>
        <w:t xml:space="preserve">.  </w:t>
      </w:r>
      <w:r w:rsidRPr="00471C8D">
        <w:rPr>
          <w:rFonts w:cs="Times New Roman"/>
          <w:bCs/>
          <w:szCs w:val="24"/>
        </w:rPr>
        <w:t>But oh, to manifest the works of God, to stand firm representing our Lord in the testimony!</w:t>
      </w:r>
      <w:r w:rsidR="00846426">
        <w:rPr>
          <w:rFonts w:cs="Times New Roman"/>
          <w:bCs/>
          <w:szCs w:val="24"/>
        </w:rPr>
        <w:t xml:space="preserve"> </w:t>
      </w:r>
      <w:r w:rsidRPr="00471C8D">
        <w:rPr>
          <w:rFonts w:cs="Times New Roman"/>
          <w:bCs/>
          <w:szCs w:val="24"/>
        </w:rPr>
        <w:t xml:space="preserve"> Can you think of anything greater, anything more privileged? </w:t>
      </w:r>
      <w:r w:rsidR="00846426">
        <w:rPr>
          <w:rFonts w:cs="Times New Roman"/>
          <w:bCs/>
          <w:szCs w:val="24"/>
        </w:rPr>
        <w:t xml:space="preserve"> </w:t>
      </w:r>
      <w:r w:rsidRPr="00471C8D">
        <w:rPr>
          <w:rFonts w:cs="Times New Roman"/>
          <w:bCs/>
          <w:szCs w:val="24"/>
        </w:rPr>
        <w:t xml:space="preserve">Would it attract you that you should know something of the works of God, and manifest the works of God? </w:t>
      </w:r>
      <w:r w:rsidR="00846426">
        <w:rPr>
          <w:rFonts w:cs="Times New Roman"/>
          <w:bCs/>
          <w:szCs w:val="24"/>
        </w:rPr>
        <w:t xml:space="preserve"> </w:t>
      </w:r>
      <w:r w:rsidRPr="00471C8D">
        <w:rPr>
          <w:rFonts w:cs="Times New Roman"/>
          <w:bCs/>
          <w:szCs w:val="24"/>
        </w:rPr>
        <w:t xml:space="preserve">That is what this man </w:t>
      </w:r>
      <w:r w:rsidRPr="00471C8D">
        <w:rPr>
          <w:rFonts w:cs="Times New Roman"/>
          <w:bCs/>
          <w:szCs w:val="24"/>
        </w:rPr>
        <w:lastRenderedPageBreak/>
        <w:t>becomes</w:t>
      </w:r>
      <w:r w:rsidR="009B2024">
        <w:rPr>
          <w:rFonts w:cs="Times New Roman"/>
          <w:bCs/>
          <w:szCs w:val="24"/>
        </w:rPr>
        <w:t xml:space="preserve">.  </w:t>
      </w:r>
      <w:r w:rsidRPr="00471C8D">
        <w:rPr>
          <w:rFonts w:cs="Times New Roman"/>
          <w:bCs/>
          <w:szCs w:val="24"/>
        </w:rPr>
        <w:t>He had not been long on the</w:t>
      </w:r>
      <w:r>
        <w:rPr>
          <w:rFonts w:cs="Times New Roman"/>
          <w:bCs/>
          <w:szCs w:val="24"/>
        </w:rPr>
        <w:t xml:space="preserve"> </w:t>
      </w:r>
      <w:r w:rsidRPr="00471C8D">
        <w:rPr>
          <w:rFonts w:cs="Times New Roman"/>
          <w:bCs/>
          <w:szCs w:val="24"/>
        </w:rPr>
        <w:t>way; he was newly converted, yet he stands firm</w:t>
      </w:r>
      <w:r w:rsidR="009B2024">
        <w:rPr>
          <w:rFonts w:cs="Times New Roman"/>
          <w:bCs/>
          <w:szCs w:val="24"/>
        </w:rPr>
        <w:t xml:space="preserve">.  </w:t>
      </w:r>
      <w:r w:rsidRPr="00471C8D">
        <w:rPr>
          <w:rFonts w:cs="Times New Roman"/>
          <w:bCs/>
          <w:szCs w:val="24"/>
        </w:rPr>
        <w:t xml:space="preserve">When he is questioned he says very simply, </w:t>
      </w:r>
      <w:r w:rsidR="004F26F1">
        <w:rPr>
          <w:rFonts w:cs="Times New Roman"/>
          <w:bCs/>
          <w:szCs w:val="24"/>
        </w:rPr>
        <w:t>“</w:t>
      </w:r>
      <w:r w:rsidRPr="00471C8D">
        <w:rPr>
          <w:rFonts w:cs="Times New Roman"/>
          <w:bCs/>
          <w:szCs w:val="24"/>
        </w:rPr>
        <w:t>A man called Jesus made mud and anointed mine eyes, and said to me, Go to Siloam and wash</w:t>
      </w:r>
      <w:r w:rsidR="00224588">
        <w:rPr>
          <w:rFonts w:cs="Times New Roman"/>
          <w:bCs/>
          <w:szCs w:val="24"/>
        </w:rPr>
        <w:t xml:space="preserve">: </w:t>
      </w:r>
      <w:r w:rsidRPr="00471C8D">
        <w:rPr>
          <w:rFonts w:cs="Times New Roman"/>
          <w:bCs/>
          <w:szCs w:val="24"/>
        </w:rPr>
        <w:t>and having gone and washed, I saw</w:t>
      </w:r>
      <w:r w:rsidR="004F26F1">
        <w:rPr>
          <w:rFonts w:cs="Times New Roman"/>
          <w:bCs/>
          <w:szCs w:val="24"/>
        </w:rPr>
        <w:t>”</w:t>
      </w:r>
      <w:r w:rsidR="009B2024">
        <w:rPr>
          <w:rFonts w:cs="Times New Roman"/>
          <w:bCs/>
          <w:szCs w:val="24"/>
        </w:rPr>
        <w:t xml:space="preserve">.  </w:t>
      </w:r>
      <w:r w:rsidRPr="00471C8D">
        <w:rPr>
          <w:rFonts w:cs="Times New Roman"/>
          <w:bCs/>
          <w:szCs w:val="24"/>
        </w:rPr>
        <w:t>How simple it is!—a simple transaction with the Saviour Himself, and this man is manifesting the works of God.</w:t>
      </w:r>
    </w:p>
    <w:p w14:paraId="17CB8207" w14:textId="32429FA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May the Lord help us to be interested, to be attracted</w:t>
      </w:r>
      <w:r w:rsidR="009B2024">
        <w:rPr>
          <w:rFonts w:cs="Times New Roman"/>
          <w:bCs/>
          <w:szCs w:val="24"/>
        </w:rPr>
        <w:t xml:space="preserve">.  </w:t>
      </w:r>
      <w:r w:rsidRPr="00471C8D">
        <w:rPr>
          <w:rFonts w:cs="Times New Roman"/>
          <w:bCs/>
          <w:szCs w:val="24"/>
        </w:rPr>
        <w:t>One of the great teachers spoke about attraction and attachment and affection</w:t>
      </w:r>
      <w:r w:rsidR="009B2024">
        <w:rPr>
          <w:rFonts w:cs="Times New Roman"/>
          <w:bCs/>
          <w:szCs w:val="24"/>
        </w:rPr>
        <w:t xml:space="preserve">.  </w:t>
      </w:r>
      <w:r w:rsidRPr="00471C8D">
        <w:rPr>
          <w:rFonts w:cs="Times New Roman"/>
          <w:bCs/>
          <w:szCs w:val="24"/>
        </w:rPr>
        <w:t>We might preface that by saying you become interested; then you become attracted, then you become attached, and then you have affection</w:t>
      </w:r>
      <w:r w:rsidR="009B2024">
        <w:rPr>
          <w:rFonts w:cs="Times New Roman"/>
          <w:bCs/>
          <w:szCs w:val="24"/>
        </w:rPr>
        <w:t xml:space="preserve">.  </w:t>
      </w:r>
      <w:r w:rsidRPr="00471C8D">
        <w:rPr>
          <w:rFonts w:cs="Times New Roman"/>
          <w:bCs/>
          <w:szCs w:val="24"/>
        </w:rPr>
        <w:t>The woman in John 4 went the whole way, both in committal and devotion to the Saviour, and in the worship of God</w:t>
      </w:r>
      <w:r w:rsidR="009B2024">
        <w:rPr>
          <w:rFonts w:cs="Times New Roman"/>
          <w:bCs/>
          <w:szCs w:val="24"/>
        </w:rPr>
        <w:t xml:space="preserve">.  </w:t>
      </w:r>
      <w:r w:rsidRPr="00471C8D">
        <w:rPr>
          <w:rFonts w:cs="Times New Roman"/>
          <w:bCs/>
          <w:szCs w:val="24"/>
        </w:rPr>
        <w:t>The man in John 9 went the whole way, reliable, trustworthy</w:t>
      </w:r>
      <w:r w:rsidR="009B2024">
        <w:rPr>
          <w:rFonts w:cs="Times New Roman"/>
          <w:bCs/>
          <w:szCs w:val="24"/>
        </w:rPr>
        <w:t xml:space="preserve">.  </w:t>
      </w:r>
      <w:r w:rsidRPr="00471C8D">
        <w:rPr>
          <w:rFonts w:cs="Times New Roman"/>
          <w:bCs/>
          <w:szCs w:val="24"/>
        </w:rPr>
        <w:t>The man in John 5 we are not sure about</w:t>
      </w:r>
      <w:r w:rsidR="009B2024">
        <w:rPr>
          <w:rFonts w:cs="Times New Roman"/>
          <w:bCs/>
          <w:szCs w:val="24"/>
        </w:rPr>
        <w:t xml:space="preserve">.  </w:t>
      </w:r>
      <w:r w:rsidRPr="00471C8D">
        <w:rPr>
          <w:rFonts w:cs="Times New Roman"/>
          <w:bCs/>
          <w:szCs w:val="24"/>
        </w:rPr>
        <w:t>The woman in chapter 8 we are not sure about</w:t>
      </w:r>
      <w:r w:rsidR="009B2024">
        <w:rPr>
          <w:rFonts w:cs="Times New Roman"/>
          <w:bCs/>
          <w:szCs w:val="24"/>
        </w:rPr>
        <w:t xml:space="preserve">.  </w:t>
      </w:r>
      <w:r w:rsidRPr="00471C8D">
        <w:rPr>
          <w:rFonts w:cs="Times New Roman"/>
          <w:bCs/>
          <w:szCs w:val="24"/>
        </w:rPr>
        <w:t xml:space="preserve">I would like to be reliable; would you not? </w:t>
      </w:r>
      <w:r w:rsidR="002B2162">
        <w:rPr>
          <w:rFonts w:cs="Times New Roman"/>
          <w:bCs/>
          <w:szCs w:val="24"/>
        </w:rPr>
        <w:t xml:space="preserve"> </w:t>
      </w:r>
      <w:r w:rsidRPr="00471C8D">
        <w:rPr>
          <w:rFonts w:cs="Times New Roman"/>
          <w:bCs/>
          <w:szCs w:val="24"/>
        </w:rPr>
        <w:t>The Lord would take you up in view of being trustworthy here in the testimony and the service of God</w:t>
      </w:r>
      <w:r w:rsidR="009B2024">
        <w:rPr>
          <w:rFonts w:cs="Times New Roman"/>
          <w:bCs/>
          <w:szCs w:val="24"/>
        </w:rPr>
        <w:t xml:space="preserve">.  </w:t>
      </w:r>
      <w:r w:rsidRPr="00471C8D">
        <w:rPr>
          <w:rFonts w:cs="Times New Roman"/>
          <w:bCs/>
          <w:szCs w:val="24"/>
        </w:rPr>
        <w:t xml:space="preserve">May it be so, for His </w:t>
      </w:r>
      <w:r w:rsidR="002B2162">
        <w:rPr>
          <w:rFonts w:cs="Times New Roman"/>
          <w:bCs/>
          <w:szCs w:val="24"/>
        </w:rPr>
        <w:t>N</w:t>
      </w:r>
      <w:r w:rsidRPr="00471C8D">
        <w:rPr>
          <w:rFonts w:cs="Times New Roman"/>
          <w:bCs/>
          <w:szCs w:val="24"/>
        </w:rPr>
        <w:t>ame</w:t>
      </w:r>
      <w:r w:rsidR="004F26F1">
        <w:rPr>
          <w:rFonts w:cs="Times New Roman"/>
          <w:bCs/>
          <w:szCs w:val="24"/>
        </w:rPr>
        <w:t>’</w:t>
      </w:r>
      <w:r w:rsidRPr="00471C8D">
        <w:rPr>
          <w:rFonts w:cs="Times New Roman"/>
          <w:bCs/>
          <w:szCs w:val="24"/>
        </w:rPr>
        <w:t>s sake!</w:t>
      </w:r>
    </w:p>
    <w:p w14:paraId="1366D387" w14:textId="77777777" w:rsidR="00471C8D" w:rsidRDefault="00471C8D" w:rsidP="00471C8D">
      <w:pPr>
        <w:spacing w:before="120" w:after="0" w:line="240" w:lineRule="auto"/>
        <w:jc w:val="both"/>
        <w:rPr>
          <w:rFonts w:cs="Times New Roman"/>
          <w:bCs/>
          <w:szCs w:val="24"/>
        </w:rPr>
      </w:pPr>
    </w:p>
    <w:p w14:paraId="23E925A5" w14:textId="575BA197" w:rsidR="00471C8D" w:rsidRPr="00471C8D" w:rsidRDefault="00471C8D" w:rsidP="00471C8D">
      <w:pPr>
        <w:spacing w:before="120" w:after="0" w:line="240" w:lineRule="auto"/>
        <w:jc w:val="both"/>
        <w:rPr>
          <w:rFonts w:cs="Times New Roman"/>
          <w:b/>
          <w:szCs w:val="24"/>
        </w:rPr>
      </w:pPr>
      <w:r w:rsidRPr="00471C8D">
        <w:rPr>
          <w:rFonts w:cs="Times New Roman"/>
          <w:b/>
          <w:szCs w:val="24"/>
        </w:rPr>
        <w:t>GRANGEMOUTH</w:t>
      </w:r>
    </w:p>
    <w:p w14:paraId="7F6605A7" w14:textId="619D905A" w:rsidR="00D90A93" w:rsidRDefault="00471C8D" w:rsidP="00471C8D">
      <w:pPr>
        <w:spacing w:before="120" w:after="0" w:line="240" w:lineRule="auto"/>
        <w:jc w:val="both"/>
        <w:rPr>
          <w:rFonts w:cs="Times New Roman"/>
          <w:b/>
          <w:szCs w:val="24"/>
        </w:rPr>
      </w:pPr>
      <w:r w:rsidRPr="00471C8D">
        <w:rPr>
          <w:rFonts w:cs="Times New Roman"/>
          <w:b/>
          <w:szCs w:val="24"/>
        </w:rPr>
        <w:t>18</w:t>
      </w:r>
      <w:r w:rsidRPr="00471C8D">
        <w:rPr>
          <w:rFonts w:cs="Times New Roman"/>
          <w:b/>
          <w:szCs w:val="24"/>
          <w:vertAlign w:val="superscript"/>
        </w:rPr>
        <w:t>th</w:t>
      </w:r>
      <w:r w:rsidRPr="00471C8D">
        <w:rPr>
          <w:rFonts w:cs="Times New Roman"/>
          <w:b/>
          <w:szCs w:val="24"/>
        </w:rPr>
        <w:t xml:space="preserve"> January 1976</w:t>
      </w:r>
    </w:p>
    <w:p w14:paraId="46963AB9" w14:textId="77777777" w:rsidR="00471C8D" w:rsidRDefault="00471C8D" w:rsidP="00471C8D">
      <w:pPr>
        <w:spacing w:before="120" w:after="0" w:line="240" w:lineRule="auto"/>
        <w:jc w:val="center"/>
        <w:rPr>
          <w:rFonts w:cs="Times New Roman"/>
          <w:bCs/>
          <w:szCs w:val="24"/>
        </w:rPr>
      </w:pPr>
      <w:r w:rsidRPr="00FD428C">
        <w:rPr>
          <w:rFonts w:cs="Times New Roman"/>
          <w:bCs/>
          <w:szCs w:val="24"/>
        </w:rPr>
        <w:t>_____________________</w:t>
      </w:r>
    </w:p>
    <w:p w14:paraId="74B7B48B" w14:textId="77777777" w:rsidR="00471C8D" w:rsidRPr="00471C8D" w:rsidRDefault="00471C8D" w:rsidP="00471C8D">
      <w:pPr>
        <w:spacing w:before="120" w:after="0" w:line="240" w:lineRule="auto"/>
        <w:jc w:val="both"/>
        <w:rPr>
          <w:rFonts w:cs="Times New Roman"/>
          <w:b/>
          <w:szCs w:val="24"/>
        </w:rPr>
      </w:pPr>
    </w:p>
    <w:p w14:paraId="5D2CCDB1" w14:textId="77777777" w:rsidR="00D90A93" w:rsidRDefault="00D90A93">
      <w:pPr>
        <w:rPr>
          <w:rFonts w:cs="Times New Roman"/>
          <w:bCs/>
          <w:szCs w:val="24"/>
        </w:rPr>
      </w:pPr>
      <w:r>
        <w:rPr>
          <w:rFonts w:cs="Times New Roman"/>
          <w:bCs/>
          <w:szCs w:val="24"/>
        </w:rPr>
        <w:br w:type="page"/>
      </w:r>
    </w:p>
    <w:p w14:paraId="065767AC" w14:textId="76C0E3EC" w:rsidR="00542844" w:rsidRPr="00542844" w:rsidRDefault="004F26F1" w:rsidP="00542844">
      <w:pPr>
        <w:pStyle w:val="Heading1"/>
      </w:pPr>
      <w:bookmarkStart w:id="37" w:name="_Toc26879114"/>
      <w:bookmarkStart w:id="38" w:name="_Toc35685469"/>
      <w:r>
        <w:lastRenderedPageBreak/>
        <w:t>“</w:t>
      </w:r>
      <w:r w:rsidR="00542844" w:rsidRPr="00542844">
        <w:t>THE GRACE OF LIFE</w:t>
      </w:r>
      <w:r>
        <w:t>”</w:t>
      </w:r>
      <w:bookmarkEnd w:id="37"/>
      <w:bookmarkEnd w:id="38"/>
    </w:p>
    <w:p w14:paraId="0BA6A232" w14:textId="2852A495" w:rsidR="00542844" w:rsidRPr="00526091" w:rsidRDefault="00542844" w:rsidP="00542844">
      <w:pPr>
        <w:spacing w:before="120" w:after="0" w:line="240" w:lineRule="auto"/>
        <w:jc w:val="both"/>
        <w:rPr>
          <w:rFonts w:cs="Times New Roman"/>
          <w:b/>
        </w:rPr>
      </w:pPr>
      <w:r w:rsidRPr="00526091">
        <w:rPr>
          <w:rFonts w:cs="Times New Roman"/>
          <w:b/>
        </w:rPr>
        <w:t>1 Peter 1: 1</w:t>
      </w:r>
      <w:r w:rsidR="00182D9E">
        <w:rPr>
          <w:rFonts w:cs="Times New Roman"/>
          <w:b/>
        </w:rPr>
        <w:t>-</w:t>
      </w:r>
      <w:r w:rsidRPr="00526091">
        <w:rPr>
          <w:rFonts w:cs="Times New Roman"/>
          <w:b/>
        </w:rPr>
        <w:t xml:space="preserve">8, 14, 15, 22, 23; </w:t>
      </w:r>
      <w:ins w:id="39" w:author="Craig McKay" w:date="2022-11-11T22:05:00Z">
        <w:r w:rsidR="008B4951">
          <w:rPr>
            <w:rFonts w:cs="Times New Roman"/>
            <w:b/>
          </w:rPr>
          <w:t xml:space="preserve">1 Peter </w:t>
        </w:r>
      </w:ins>
      <w:r w:rsidRPr="00526091">
        <w:rPr>
          <w:rFonts w:cs="Times New Roman"/>
          <w:b/>
        </w:rPr>
        <w:t>3: 7</w:t>
      </w:r>
    </w:p>
    <w:p w14:paraId="12A90041" w14:textId="1A84897E" w:rsidR="00542844" w:rsidRPr="00542844" w:rsidRDefault="00542844" w:rsidP="00542844">
      <w:pPr>
        <w:spacing w:before="120" w:after="0" w:line="240" w:lineRule="auto"/>
        <w:ind w:firstLine="720"/>
        <w:jc w:val="both"/>
        <w:rPr>
          <w:rFonts w:cs="Times New Roman"/>
        </w:rPr>
      </w:pPr>
      <w:r w:rsidRPr="00542844">
        <w:rPr>
          <w:rFonts w:cs="Times New Roman"/>
        </w:rPr>
        <w:t>I am thinking, dear brethren, of what is secret and what becomes manifest</w:t>
      </w:r>
      <w:r w:rsidR="009B2024">
        <w:rPr>
          <w:rFonts w:cs="Times New Roman"/>
        </w:rPr>
        <w:t xml:space="preserve">.  </w:t>
      </w:r>
      <w:r w:rsidRPr="00542844">
        <w:rPr>
          <w:rFonts w:cs="Times New Roman"/>
        </w:rPr>
        <w:t>There are certain family secrets that believers are meant to have; they belong to the Christian family</w:t>
      </w:r>
      <w:r w:rsidR="009B2024">
        <w:rPr>
          <w:rFonts w:cs="Times New Roman"/>
        </w:rPr>
        <w:t xml:space="preserve">.  </w:t>
      </w:r>
      <w:r w:rsidRPr="00542844">
        <w:rPr>
          <w:rFonts w:cs="Times New Roman"/>
        </w:rPr>
        <w:t>They have their bearing upon us as believers and there is an outshining as a result</w:t>
      </w:r>
      <w:r w:rsidR="009B2024">
        <w:rPr>
          <w:rFonts w:cs="Times New Roman"/>
        </w:rPr>
        <w:t xml:space="preserve">.  </w:t>
      </w:r>
      <w:r w:rsidRPr="00542844">
        <w:rPr>
          <w:rFonts w:cs="Times New Roman"/>
        </w:rPr>
        <w:t>I think we get this idea in these opening chapters of Peter</w:t>
      </w:r>
      <w:r w:rsidR="004F26F1">
        <w:rPr>
          <w:rFonts w:cs="Times New Roman"/>
        </w:rPr>
        <w:t>’</w:t>
      </w:r>
      <w:r w:rsidRPr="00542844">
        <w:rPr>
          <w:rFonts w:cs="Times New Roman"/>
        </w:rPr>
        <w:t>s first epistle</w:t>
      </w:r>
      <w:r w:rsidR="009B2024">
        <w:rPr>
          <w:rFonts w:cs="Times New Roman"/>
        </w:rPr>
        <w:t xml:space="preserve">.  </w:t>
      </w:r>
      <w:r w:rsidRPr="00542844">
        <w:rPr>
          <w:rFonts w:cs="Times New Roman"/>
        </w:rPr>
        <w:t>There is not much in the way of real testimony unless there is something secret in the souls of believers</w:t>
      </w:r>
      <w:r w:rsidR="009B2024">
        <w:rPr>
          <w:rFonts w:cs="Times New Roman"/>
        </w:rPr>
        <w:t xml:space="preserve">.  </w:t>
      </w:r>
      <w:r w:rsidRPr="00542844">
        <w:rPr>
          <w:rFonts w:cs="Times New Roman"/>
        </w:rPr>
        <w:t>Family secrets, which believers have laid hold of and understood, result in the way of testimony.</w:t>
      </w:r>
    </w:p>
    <w:p w14:paraId="77C2931E" w14:textId="44BF2311" w:rsidR="00133537" w:rsidRDefault="00542844" w:rsidP="00542844">
      <w:pPr>
        <w:spacing w:before="120" w:after="0" w:line="240" w:lineRule="auto"/>
        <w:ind w:firstLine="720"/>
        <w:jc w:val="both"/>
        <w:rPr>
          <w:rFonts w:cs="Times New Roman"/>
        </w:rPr>
      </w:pPr>
      <w:r w:rsidRPr="00542844">
        <w:rPr>
          <w:rFonts w:cs="Times New Roman"/>
        </w:rPr>
        <w:t>I read verse 7 of chapter 3 because there is an expression there that is unique</w:t>
      </w:r>
      <w:r w:rsidR="006174F9" w:rsidRPr="00F23689">
        <w:rPr>
          <w:rFonts w:cs="Times New Roman"/>
          <w:szCs w:val="24"/>
        </w:rPr>
        <w:t>—</w:t>
      </w:r>
      <w:r w:rsidR="006174F9">
        <w:rPr>
          <w:rFonts w:cs="Times New Roman"/>
          <w:szCs w:val="24"/>
        </w:rPr>
        <w:t>“</w:t>
      </w:r>
      <w:r w:rsidRPr="00542844">
        <w:rPr>
          <w:rFonts w:cs="Times New Roman"/>
        </w:rPr>
        <w:t>the grace of life</w:t>
      </w:r>
      <w:r w:rsidR="004F26F1">
        <w:rPr>
          <w:rFonts w:cs="Times New Roman"/>
        </w:rPr>
        <w:t>”</w:t>
      </w:r>
      <w:r w:rsidR="009B2024">
        <w:rPr>
          <w:rFonts w:cs="Times New Roman"/>
        </w:rPr>
        <w:t xml:space="preserve">.  </w:t>
      </w:r>
      <w:r w:rsidRPr="00542844">
        <w:rPr>
          <w:rFonts w:cs="Times New Roman"/>
        </w:rPr>
        <w:t xml:space="preserve">I think that as what believers have as family secrets lays hold of us there is some expression of </w:t>
      </w:r>
      <w:r w:rsidR="004F26F1">
        <w:rPr>
          <w:rFonts w:cs="Times New Roman"/>
        </w:rPr>
        <w:t>“</w:t>
      </w:r>
      <w:r w:rsidRPr="00542844">
        <w:rPr>
          <w:rFonts w:cs="Times New Roman"/>
        </w:rPr>
        <w:t>the grace of life</w:t>
      </w:r>
      <w:r w:rsidR="004F26F1">
        <w:rPr>
          <w:rFonts w:cs="Times New Roman"/>
        </w:rPr>
        <w:t>”</w:t>
      </w:r>
      <w:r w:rsidRPr="00542844">
        <w:rPr>
          <w:rFonts w:cs="Times New Roman"/>
        </w:rPr>
        <w:t xml:space="preserve"> in relationships down here with other persons, with unbelievers, with authorities, and with fellow-believers, and in other relationships of life</w:t>
      </w:r>
      <w:r w:rsidR="009B2024">
        <w:rPr>
          <w:rFonts w:cs="Times New Roman"/>
        </w:rPr>
        <w:t xml:space="preserve">.  </w:t>
      </w:r>
      <w:r w:rsidRPr="00542844">
        <w:rPr>
          <w:rFonts w:cs="Times New Roman"/>
        </w:rPr>
        <w:t xml:space="preserve">Whether it be servants and masters, wives and husbands, or children and parents, there is something meant to shine out which Peter describes as </w:t>
      </w:r>
      <w:r w:rsidR="004F26F1">
        <w:rPr>
          <w:rFonts w:cs="Times New Roman"/>
        </w:rPr>
        <w:t>“</w:t>
      </w:r>
      <w:r w:rsidRPr="00542844">
        <w:rPr>
          <w:rFonts w:cs="Times New Roman"/>
        </w:rPr>
        <w:t>the grace of life</w:t>
      </w:r>
      <w:r w:rsidR="004F26F1">
        <w:rPr>
          <w:rFonts w:cs="Times New Roman"/>
        </w:rPr>
        <w:t>”</w:t>
      </w:r>
      <w:r w:rsidR="009B2024">
        <w:rPr>
          <w:rFonts w:cs="Times New Roman"/>
        </w:rPr>
        <w:t xml:space="preserve">.  </w:t>
      </w:r>
      <w:r w:rsidRPr="00542844">
        <w:rPr>
          <w:rFonts w:cs="Times New Roman"/>
        </w:rPr>
        <w:t>It is a lovely expression</w:t>
      </w:r>
      <w:r w:rsidR="009B2024">
        <w:rPr>
          <w:rFonts w:cs="Times New Roman"/>
        </w:rPr>
        <w:t xml:space="preserve">.  </w:t>
      </w:r>
      <w:r w:rsidRPr="00542844">
        <w:rPr>
          <w:rFonts w:cs="Times New Roman"/>
        </w:rPr>
        <w:t xml:space="preserve">You do not see much of it around us, in fact there is nothing of </w:t>
      </w:r>
      <w:r w:rsidR="004F26F1">
        <w:rPr>
          <w:rFonts w:cs="Times New Roman"/>
        </w:rPr>
        <w:t>“</w:t>
      </w:r>
      <w:r w:rsidRPr="00542844">
        <w:rPr>
          <w:rFonts w:cs="Times New Roman"/>
        </w:rPr>
        <w:t>the grace of life</w:t>
      </w:r>
      <w:r w:rsidR="004F26F1">
        <w:rPr>
          <w:rFonts w:cs="Times New Roman"/>
        </w:rPr>
        <w:t>”</w:t>
      </w:r>
      <w:r w:rsidRPr="00542844">
        <w:rPr>
          <w:rFonts w:cs="Times New Roman"/>
        </w:rPr>
        <w:t xml:space="preserve"> in this world unless it be in believers who have some family secret that is appreciated and understood.</w:t>
      </w:r>
    </w:p>
    <w:p w14:paraId="7B3A0FBE" w14:textId="046D7655" w:rsidR="008C40C5" w:rsidRPr="008C40C5" w:rsidRDefault="008C40C5" w:rsidP="008C40C5">
      <w:pPr>
        <w:spacing w:before="120" w:after="0" w:line="240" w:lineRule="auto"/>
        <w:ind w:firstLine="720"/>
        <w:jc w:val="both"/>
        <w:rPr>
          <w:rFonts w:cs="Times New Roman"/>
        </w:rPr>
      </w:pPr>
      <w:r w:rsidRPr="008C40C5">
        <w:rPr>
          <w:rFonts w:cs="Times New Roman"/>
        </w:rPr>
        <w:t xml:space="preserve">In this epistle Peter addresses </w:t>
      </w:r>
      <w:r w:rsidR="004F26F1">
        <w:rPr>
          <w:rFonts w:cs="Times New Roman"/>
        </w:rPr>
        <w:t>“</w:t>
      </w:r>
      <w:r w:rsidRPr="008C40C5">
        <w:rPr>
          <w:rFonts w:cs="Times New Roman"/>
        </w:rPr>
        <w:t>sojourners of</w:t>
      </w:r>
      <w:r>
        <w:rPr>
          <w:rFonts w:cs="Times New Roman"/>
        </w:rPr>
        <w:t xml:space="preserve"> </w:t>
      </w:r>
      <w:r w:rsidRPr="008C40C5">
        <w:rPr>
          <w:rFonts w:cs="Times New Roman"/>
        </w:rPr>
        <w:t>the dispersion</w:t>
      </w:r>
      <w:r w:rsidR="004F26F1">
        <w:rPr>
          <w:rFonts w:cs="Times New Roman"/>
        </w:rPr>
        <w:t>”</w:t>
      </w:r>
      <w:r w:rsidR="009B2024">
        <w:rPr>
          <w:rFonts w:cs="Times New Roman"/>
        </w:rPr>
        <w:t xml:space="preserve">.  </w:t>
      </w:r>
      <w:r w:rsidRPr="008C40C5">
        <w:rPr>
          <w:rFonts w:cs="Times New Roman"/>
        </w:rPr>
        <w:t>I suppose they were Jews who had been dispersed, scattered about</w:t>
      </w:r>
      <w:r w:rsidR="009B2024">
        <w:rPr>
          <w:rFonts w:cs="Times New Roman"/>
        </w:rPr>
        <w:t xml:space="preserve">.  </w:t>
      </w:r>
      <w:r w:rsidRPr="008C40C5">
        <w:rPr>
          <w:rFonts w:cs="Times New Roman"/>
        </w:rPr>
        <w:t>They were not much thought of; they were not highly respected; they were poor sojourners</w:t>
      </w:r>
      <w:r w:rsidR="009B2024">
        <w:rPr>
          <w:rFonts w:cs="Times New Roman"/>
        </w:rPr>
        <w:t xml:space="preserve">.  </w:t>
      </w:r>
      <w:r w:rsidRPr="008C40C5">
        <w:rPr>
          <w:rFonts w:cs="Times New Roman"/>
        </w:rPr>
        <w:t xml:space="preserve">Over this wide area of </w:t>
      </w:r>
      <w:r w:rsidR="004F26F1">
        <w:rPr>
          <w:rFonts w:cs="Times New Roman"/>
        </w:rPr>
        <w:t>“</w:t>
      </w:r>
      <w:r w:rsidRPr="008C40C5">
        <w:rPr>
          <w:rFonts w:cs="Times New Roman"/>
        </w:rPr>
        <w:t>Pontus, Galatia, Cappadocia, Asia, and Bithynia</w:t>
      </w:r>
      <w:r w:rsidR="004F26F1">
        <w:rPr>
          <w:rFonts w:cs="Times New Roman"/>
        </w:rPr>
        <w:t>”</w:t>
      </w:r>
      <w:r w:rsidRPr="008C40C5">
        <w:rPr>
          <w:rFonts w:cs="Times New Roman"/>
        </w:rPr>
        <w:t>, these five Roman provinces, these Jewish believers were scattered and under reproach, far from their national home</w:t>
      </w:r>
      <w:r w:rsidR="009B2024">
        <w:rPr>
          <w:rFonts w:cs="Times New Roman"/>
        </w:rPr>
        <w:t xml:space="preserve">.  </w:t>
      </w:r>
      <w:r w:rsidRPr="008C40C5">
        <w:rPr>
          <w:rFonts w:cs="Times New Roman"/>
        </w:rPr>
        <w:t>The Israelis speak today about their national home, and what pride they have in it</w:t>
      </w:r>
      <w:r w:rsidR="003C3CAD">
        <w:rPr>
          <w:rFonts w:cs="Times New Roman"/>
        </w:rPr>
        <w:t xml:space="preserve">!  </w:t>
      </w:r>
      <w:r w:rsidRPr="008C40C5">
        <w:rPr>
          <w:rFonts w:cs="Times New Roman"/>
        </w:rPr>
        <w:t>What fighters they are for their national home</w:t>
      </w:r>
      <w:r w:rsidR="003C3CAD">
        <w:rPr>
          <w:rFonts w:cs="Times New Roman"/>
        </w:rPr>
        <w:t xml:space="preserve">!  </w:t>
      </w:r>
      <w:r w:rsidRPr="008C40C5">
        <w:rPr>
          <w:rFonts w:cs="Times New Roman"/>
        </w:rPr>
        <w:t>But these persons were dispersed, yet they had family secrets</w:t>
      </w:r>
      <w:r w:rsidR="009B2024">
        <w:rPr>
          <w:rFonts w:cs="Times New Roman"/>
        </w:rPr>
        <w:t xml:space="preserve">.  </w:t>
      </w:r>
      <w:r w:rsidRPr="008C40C5">
        <w:rPr>
          <w:rFonts w:cs="Times New Roman"/>
        </w:rPr>
        <w:t xml:space="preserve">We would not have thought, if we had seen them, that these Jewish believers had much in the way of family wealth or secrets, but Peter goes on to say, </w:t>
      </w:r>
      <w:r w:rsidR="004F26F1">
        <w:rPr>
          <w:rFonts w:cs="Times New Roman"/>
        </w:rPr>
        <w:t>“</w:t>
      </w:r>
      <w:r w:rsidRPr="008C40C5">
        <w:rPr>
          <w:rFonts w:cs="Times New Roman"/>
        </w:rPr>
        <w:t>elect according to the foreknowledge of God the Father</w:t>
      </w:r>
      <w:r w:rsidR="004F26F1">
        <w:rPr>
          <w:rFonts w:cs="Times New Roman"/>
        </w:rPr>
        <w:t>”</w:t>
      </w:r>
      <w:r w:rsidRPr="008C40C5">
        <w:rPr>
          <w:rFonts w:cs="Times New Roman"/>
        </w:rPr>
        <w:t>.</w:t>
      </w:r>
    </w:p>
    <w:p w14:paraId="7D7AE51B" w14:textId="6B20E8DF" w:rsidR="008C40C5" w:rsidRPr="008C40C5" w:rsidRDefault="004F26F1" w:rsidP="008C40C5">
      <w:pPr>
        <w:spacing w:before="120" w:after="0" w:line="240" w:lineRule="auto"/>
        <w:ind w:firstLine="720"/>
        <w:jc w:val="both"/>
        <w:rPr>
          <w:rFonts w:cs="Times New Roman"/>
        </w:rPr>
      </w:pPr>
      <w:r>
        <w:rPr>
          <w:rFonts w:cs="Times New Roman"/>
        </w:rPr>
        <w:t>‘</w:t>
      </w:r>
      <w:r w:rsidR="008C40C5" w:rsidRPr="008C40C5">
        <w:rPr>
          <w:rFonts w:cs="Times New Roman"/>
        </w:rPr>
        <w:t>Elect</w:t>
      </w:r>
      <w:r>
        <w:rPr>
          <w:rFonts w:cs="Times New Roman"/>
        </w:rPr>
        <w:t>’</w:t>
      </w:r>
      <w:r w:rsidR="008C40C5" w:rsidRPr="008C40C5">
        <w:rPr>
          <w:rFonts w:cs="Times New Roman"/>
        </w:rPr>
        <w:t>—oh what a family secret to have</w:t>
      </w:r>
      <w:r w:rsidR="003C3CAD">
        <w:rPr>
          <w:rFonts w:cs="Times New Roman"/>
        </w:rPr>
        <w:t xml:space="preserve">!  </w:t>
      </w:r>
      <w:r w:rsidR="008C40C5" w:rsidRPr="008C40C5">
        <w:rPr>
          <w:rFonts w:cs="Times New Roman"/>
        </w:rPr>
        <w:t>Election is a family secret</w:t>
      </w:r>
      <w:r w:rsidR="009B2024">
        <w:rPr>
          <w:rFonts w:cs="Times New Roman"/>
        </w:rPr>
        <w:t xml:space="preserve">.  </w:t>
      </w:r>
      <w:r w:rsidR="008C40C5" w:rsidRPr="008C40C5">
        <w:rPr>
          <w:rFonts w:cs="Times New Roman"/>
        </w:rPr>
        <w:t>Elect is applied to the Lord Jesus Himself</w:t>
      </w:r>
      <w:r w:rsidR="009B2024">
        <w:rPr>
          <w:rFonts w:cs="Times New Roman"/>
        </w:rPr>
        <w:t xml:space="preserve">.  </w:t>
      </w:r>
      <w:r>
        <w:rPr>
          <w:rFonts w:cs="Times New Roman"/>
        </w:rPr>
        <w:t>“</w:t>
      </w:r>
      <w:r w:rsidR="008C40C5" w:rsidRPr="008C40C5">
        <w:rPr>
          <w:rFonts w:cs="Times New Roman"/>
        </w:rPr>
        <w:t>Behold my servant whom I uphold, mine elect</w:t>
      </w:r>
      <w:r>
        <w:rPr>
          <w:rFonts w:cs="Times New Roman"/>
        </w:rPr>
        <w:t>”</w:t>
      </w:r>
      <w:r w:rsidR="008C40C5" w:rsidRPr="008C40C5">
        <w:rPr>
          <w:rFonts w:cs="Times New Roman"/>
        </w:rPr>
        <w:t xml:space="preserve">, God says, </w:t>
      </w:r>
      <w:r>
        <w:rPr>
          <w:rFonts w:cs="Times New Roman"/>
        </w:rPr>
        <w:t>“</w:t>
      </w:r>
      <w:r w:rsidR="008C40C5" w:rsidRPr="008C40C5">
        <w:rPr>
          <w:rFonts w:cs="Times New Roman"/>
        </w:rPr>
        <w:t>in whom my soul delighteth!</w:t>
      </w:r>
      <w:r>
        <w:rPr>
          <w:rFonts w:cs="Times New Roman"/>
        </w:rPr>
        <w:t>”</w:t>
      </w:r>
      <w:r w:rsidR="008C40C5" w:rsidRPr="008C40C5">
        <w:rPr>
          <w:rFonts w:cs="Times New Roman"/>
        </w:rPr>
        <w:t>, Isaiah 42: 1</w:t>
      </w:r>
      <w:r w:rsidR="009B2024">
        <w:rPr>
          <w:rFonts w:cs="Times New Roman"/>
        </w:rPr>
        <w:t xml:space="preserve">.  </w:t>
      </w:r>
      <w:r w:rsidR="008C40C5" w:rsidRPr="008C40C5">
        <w:rPr>
          <w:rFonts w:cs="Times New Roman"/>
        </w:rPr>
        <w:t>God</w:t>
      </w:r>
      <w:r>
        <w:rPr>
          <w:rFonts w:cs="Times New Roman"/>
        </w:rPr>
        <w:t>’</w:t>
      </w:r>
      <w:r w:rsidR="008C40C5" w:rsidRPr="008C40C5">
        <w:rPr>
          <w:rFonts w:cs="Times New Roman"/>
        </w:rPr>
        <w:t>s elect is the Lord Jesus Christ</w:t>
      </w:r>
      <w:r w:rsidR="009B2024">
        <w:rPr>
          <w:rFonts w:cs="Times New Roman"/>
        </w:rPr>
        <w:t xml:space="preserve">.  </w:t>
      </w:r>
      <w:r w:rsidR="008C40C5" w:rsidRPr="008C40C5">
        <w:rPr>
          <w:rFonts w:cs="Times New Roman"/>
        </w:rPr>
        <w:t>He is God</w:t>
      </w:r>
      <w:r>
        <w:rPr>
          <w:rFonts w:cs="Times New Roman"/>
        </w:rPr>
        <w:t>’</w:t>
      </w:r>
      <w:r w:rsidR="008C40C5" w:rsidRPr="008C40C5">
        <w:rPr>
          <w:rFonts w:cs="Times New Roman"/>
        </w:rPr>
        <w:t xml:space="preserve">s elected, </w:t>
      </w:r>
      <w:r w:rsidR="008C40C5" w:rsidRPr="008C40C5">
        <w:rPr>
          <w:rFonts w:cs="Times New Roman"/>
        </w:rPr>
        <w:lastRenderedPageBreak/>
        <w:t>selected Man</w:t>
      </w:r>
      <w:r w:rsidR="003C3CAD">
        <w:rPr>
          <w:rFonts w:cs="Times New Roman"/>
        </w:rPr>
        <w:t xml:space="preserve">!  </w:t>
      </w:r>
      <w:r w:rsidR="008C40C5" w:rsidRPr="008C40C5">
        <w:rPr>
          <w:rFonts w:cs="Times New Roman"/>
        </w:rPr>
        <w:t>How we love to think of Him</w:t>
      </w:r>
      <w:r w:rsidR="003C3CAD">
        <w:rPr>
          <w:rFonts w:cs="Times New Roman"/>
        </w:rPr>
        <w:t xml:space="preserve">!  </w:t>
      </w:r>
      <w:r w:rsidR="008C40C5" w:rsidRPr="008C40C5">
        <w:rPr>
          <w:rFonts w:cs="Times New Roman"/>
        </w:rPr>
        <w:t xml:space="preserve">He is spoken of as the elect in 1 Peter 2: 6, </w:t>
      </w:r>
      <w:r>
        <w:rPr>
          <w:rFonts w:cs="Times New Roman"/>
        </w:rPr>
        <w:t>“</w:t>
      </w:r>
      <w:r w:rsidR="008C40C5" w:rsidRPr="008C40C5">
        <w:rPr>
          <w:rFonts w:cs="Times New Roman"/>
        </w:rPr>
        <w:t>Behold, I lay in Zion a corner stone, elect, precious</w:t>
      </w:r>
      <w:r>
        <w:rPr>
          <w:rFonts w:cs="Times New Roman"/>
        </w:rPr>
        <w:t>”</w:t>
      </w:r>
      <w:r w:rsidR="009B2024">
        <w:rPr>
          <w:rFonts w:cs="Times New Roman"/>
        </w:rPr>
        <w:t xml:space="preserve">.  </w:t>
      </w:r>
      <w:r w:rsidR="008C40C5" w:rsidRPr="008C40C5">
        <w:rPr>
          <w:rFonts w:cs="Times New Roman"/>
        </w:rPr>
        <w:t>How precious is that blessed One who is the elect, God</w:t>
      </w:r>
      <w:r>
        <w:rPr>
          <w:rFonts w:cs="Times New Roman"/>
        </w:rPr>
        <w:t>’</w:t>
      </w:r>
      <w:r w:rsidR="008C40C5" w:rsidRPr="008C40C5">
        <w:rPr>
          <w:rFonts w:cs="Times New Roman"/>
        </w:rPr>
        <w:t>s elect</w:t>
      </w:r>
      <w:r w:rsidR="009B2024">
        <w:rPr>
          <w:rFonts w:cs="Times New Roman"/>
        </w:rPr>
        <w:t xml:space="preserve">.  </w:t>
      </w:r>
      <w:r w:rsidR="008C40C5" w:rsidRPr="008C40C5">
        <w:rPr>
          <w:rFonts w:cs="Times New Roman"/>
        </w:rPr>
        <w:t>But it is an expression that applies also to believers</w:t>
      </w:r>
      <w:r w:rsidR="009B2024">
        <w:rPr>
          <w:rFonts w:cs="Times New Roman"/>
        </w:rPr>
        <w:t xml:space="preserve">.  </w:t>
      </w:r>
      <w:r w:rsidR="008C40C5" w:rsidRPr="008C40C5">
        <w:rPr>
          <w:rFonts w:cs="Times New Roman"/>
        </w:rPr>
        <w:t>This is one of the great family secrets, that we are elected</w:t>
      </w:r>
      <w:r w:rsidR="009B2024">
        <w:rPr>
          <w:rFonts w:cs="Times New Roman"/>
        </w:rPr>
        <w:t xml:space="preserve">.  </w:t>
      </w:r>
      <w:r w:rsidR="008C40C5" w:rsidRPr="008C40C5">
        <w:rPr>
          <w:rFonts w:cs="Times New Roman"/>
        </w:rPr>
        <w:t xml:space="preserve">We do not preach this; we do not tell unbelievers, </w:t>
      </w:r>
      <w:r>
        <w:rPr>
          <w:rFonts w:cs="Times New Roman"/>
        </w:rPr>
        <w:t>‘</w:t>
      </w:r>
      <w:r w:rsidR="008C40C5" w:rsidRPr="008C40C5">
        <w:rPr>
          <w:rFonts w:cs="Times New Roman"/>
        </w:rPr>
        <w:t>We are of the elect</w:t>
      </w:r>
      <w:r>
        <w:rPr>
          <w:rFonts w:cs="Times New Roman"/>
        </w:rPr>
        <w:t>’</w:t>
      </w:r>
      <w:r w:rsidR="009B2024">
        <w:rPr>
          <w:rFonts w:cs="Times New Roman"/>
        </w:rPr>
        <w:t xml:space="preserve">.  </w:t>
      </w:r>
      <w:r w:rsidR="008C40C5" w:rsidRPr="008C40C5">
        <w:rPr>
          <w:rFonts w:cs="Times New Roman"/>
        </w:rPr>
        <w:t>It is a family secret that governs us, that lays hold of us, and certain things result from knowing and appreciating that we belong to God</w:t>
      </w:r>
      <w:r>
        <w:rPr>
          <w:rFonts w:cs="Times New Roman"/>
        </w:rPr>
        <w:t>’</w:t>
      </w:r>
      <w:r w:rsidR="008C40C5" w:rsidRPr="008C40C5">
        <w:rPr>
          <w:rFonts w:cs="Times New Roman"/>
        </w:rPr>
        <w:t>s elect</w:t>
      </w:r>
      <w:r w:rsidR="009B2024">
        <w:rPr>
          <w:rFonts w:cs="Times New Roman"/>
        </w:rPr>
        <w:t xml:space="preserve">.  </w:t>
      </w:r>
      <w:r w:rsidR="008C40C5" w:rsidRPr="008C40C5">
        <w:rPr>
          <w:rFonts w:cs="Times New Roman"/>
        </w:rPr>
        <w:t>What could be greater?</w:t>
      </w:r>
    </w:p>
    <w:p w14:paraId="04A0456B" w14:textId="34C84D2E" w:rsidR="008C40C5" w:rsidRPr="008C40C5" w:rsidRDefault="008C40C5" w:rsidP="008C40C5">
      <w:pPr>
        <w:spacing w:before="120" w:after="0" w:line="240" w:lineRule="auto"/>
        <w:ind w:firstLine="720"/>
        <w:jc w:val="both"/>
        <w:rPr>
          <w:rFonts w:cs="Times New Roman"/>
        </w:rPr>
      </w:pPr>
      <w:r w:rsidRPr="008C40C5">
        <w:rPr>
          <w:rFonts w:cs="Times New Roman"/>
        </w:rPr>
        <w:t xml:space="preserve">Let each one of us here lay hold of that family secret, </w:t>
      </w:r>
      <w:r w:rsidR="004F26F1">
        <w:rPr>
          <w:rFonts w:cs="Times New Roman"/>
        </w:rPr>
        <w:t>“</w:t>
      </w:r>
      <w:r w:rsidRPr="008C40C5">
        <w:rPr>
          <w:rFonts w:cs="Times New Roman"/>
        </w:rPr>
        <w:t>elect according to the foreknowledge of God the Father, by sanctification of the Spirit, unto the obedience and sprinkling of the blood of Jesus Christ</w:t>
      </w:r>
      <w:r w:rsidR="004F26F1">
        <w:rPr>
          <w:rFonts w:cs="Times New Roman"/>
        </w:rPr>
        <w:t>”</w:t>
      </w:r>
      <w:r w:rsidR="009B2024">
        <w:rPr>
          <w:rFonts w:cs="Times New Roman"/>
        </w:rPr>
        <w:t xml:space="preserve">.  </w:t>
      </w:r>
      <w:r w:rsidRPr="008C40C5">
        <w:rPr>
          <w:rFonts w:cs="Times New Roman"/>
        </w:rPr>
        <w:t xml:space="preserve">Both </w:t>
      </w:r>
      <w:r w:rsidR="004F26F1">
        <w:rPr>
          <w:rFonts w:cs="Times New Roman"/>
        </w:rPr>
        <w:t>“</w:t>
      </w:r>
      <w:r w:rsidRPr="008C40C5">
        <w:rPr>
          <w:rFonts w:cs="Times New Roman"/>
        </w:rPr>
        <w:t>the obedience</w:t>
      </w:r>
      <w:r w:rsidR="004F26F1">
        <w:rPr>
          <w:rFonts w:cs="Times New Roman"/>
        </w:rPr>
        <w:t>”</w:t>
      </w:r>
      <w:r w:rsidRPr="008C40C5">
        <w:rPr>
          <w:rFonts w:cs="Times New Roman"/>
        </w:rPr>
        <w:t xml:space="preserve"> and the </w:t>
      </w:r>
      <w:r w:rsidR="004F26F1">
        <w:rPr>
          <w:rFonts w:cs="Times New Roman"/>
        </w:rPr>
        <w:t>“</w:t>
      </w:r>
      <w:r w:rsidRPr="008C40C5">
        <w:rPr>
          <w:rFonts w:cs="Times New Roman"/>
        </w:rPr>
        <w:t>sprinkling of the blood</w:t>
      </w:r>
      <w:r w:rsidR="004F26F1">
        <w:rPr>
          <w:rFonts w:cs="Times New Roman"/>
        </w:rPr>
        <w:t>”</w:t>
      </w:r>
      <w:r w:rsidRPr="008C40C5">
        <w:rPr>
          <w:rFonts w:cs="Times New Roman"/>
        </w:rPr>
        <w:t xml:space="preserve"> are of Jesus Christ, but it is </w:t>
      </w:r>
      <w:r w:rsidR="004F26F1">
        <w:rPr>
          <w:rFonts w:cs="Times New Roman"/>
        </w:rPr>
        <w:t>“</w:t>
      </w:r>
      <w:r w:rsidRPr="008C40C5">
        <w:rPr>
          <w:rFonts w:cs="Times New Roman"/>
        </w:rPr>
        <w:t>elect according to the foreknowledge of God the Father</w:t>
      </w:r>
      <w:r w:rsidR="004F26F1">
        <w:rPr>
          <w:rFonts w:cs="Times New Roman"/>
        </w:rPr>
        <w:t>”</w:t>
      </w:r>
      <w:r w:rsidR="009B2024">
        <w:rPr>
          <w:rFonts w:cs="Times New Roman"/>
        </w:rPr>
        <w:t xml:space="preserve">.  </w:t>
      </w:r>
      <w:r w:rsidRPr="008C40C5">
        <w:rPr>
          <w:rFonts w:cs="Times New Roman"/>
        </w:rPr>
        <w:t>We often praise the Father as the One to whom belongs the glory of purpose</w:t>
      </w:r>
      <w:r w:rsidR="009B2024">
        <w:rPr>
          <w:rFonts w:cs="Times New Roman"/>
        </w:rPr>
        <w:t xml:space="preserve">.  </w:t>
      </w:r>
      <w:r w:rsidRPr="008C40C5">
        <w:rPr>
          <w:rFonts w:cs="Times New Roman"/>
        </w:rPr>
        <w:t>How wonderful</w:t>
      </w:r>
      <w:r w:rsidR="003C3CAD">
        <w:rPr>
          <w:rFonts w:cs="Times New Roman"/>
        </w:rPr>
        <w:t xml:space="preserve">!  </w:t>
      </w:r>
      <w:r w:rsidR="004F26F1">
        <w:rPr>
          <w:rFonts w:cs="Times New Roman"/>
        </w:rPr>
        <w:t>“</w:t>
      </w:r>
      <w:r w:rsidRPr="008C40C5">
        <w:rPr>
          <w:rFonts w:cs="Times New Roman"/>
        </w:rPr>
        <w:t>Blessed be the God and Father of our Lord Jesus Christ</w:t>
      </w:r>
      <w:r w:rsidR="004F26F1">
        <w:rPr>
          <w:rFonts w:cs="Times New Roman"/>
        </w:rPr>
        <w:t>”</w:t>
      </w:r>
      <w:r w:rsidRPr="008C40C5">
        <w:rPr>
          <w:rFonts w:cs="Times New Roman"/>
        </w:rPr>
        <w:t xml:space="preserve"> who has </w:t>
      </w:r>
      <w:r w:rsidR="004F26F1">
        <w:rPr>
          <w:rFonts w:cs="Times New Roman"/>
        </w:rPr>
        <w:t>“</w:t>
      </w:r>
      <w:r w:rsidRPr="008C40C5">
        <w:rPr>
          <w:rFonts w:cs="Times New Roman"/>
        </w:rPr>
        <w:t>chosen us in him before the world</w:t>
      </w:r>
      <w:r w:rsidR="004F26F1">
        <w:rPr>
          <w:rFonts w:cs="Times New Roman"/>
        </w:rPr>
        <w:t>’</w:t>
      </w:r>
      <w:r w:rsidRPr="008C40C5">
        <w:rPr>
          <w:rFonts w:cs="Times New Roman"/>
        </w:rPr>
        <w:t>s foundation</w:t>
      </w:r>
      <w:r w:rsidR="004F26F1">
        <w:rPr>
          <w:rFonts w:cs="Times New Roman"/>
        </w:rPr>
        <w:t>”</w:t>
      </w:r>
      <w:r w:rsidRPr="008C40C5">
        <w:rPr>
          <w:rFonts w:cs="Times New Roman"/>
        </w:rPr>
        <w:t xml:space="preserve">, </w:t>
      </w:r>
      <w:r w:rsidR="008E4633">
        <w:rPr>
          <w:rFonts w:cs="Times New Roman"/>
        </w:rPr>
        <w:t>Eph</w:t>
      </w:r>
      <w:r w:rsidRPr="008C40C5">
        <w:rPr>
          <w:rFonts w:cs="Times New Roman"/>
        </w:rPr>
        <w:t xml:space="preserve"> 1: 3, 4</w:t>
      </w:r>
      <w:r w:rsidR="009B2024">
        <w:rPr>
          <w:rFonts w:cs="Times New Roman"/>
        </w:rPr>
        <w:t xml:space="preserve">.  </w:t>
      </w:r>
      <w:r w:rsidRPr="008C40C5">
        <w:rPr>
          <w:rFonts w:cs="Times New Roman"/>
        </w:rPr>
        <w:t xml:space="preserve">But then it is </w:t>
      </w:r>
      <w:r w:rsidR="004F26F1">
        <w:rPr>
          <w:rFonts w:cs="Times New Roman"/>
        </w:rPr>
        <w:t>“</w:t>
      </w:r>
      <w:r w:rsidRPr="008C40C5">
        <w:rPr>
          <w:rFonts w:cs="Times New Roman"/>
        </w:rPr>
        <w:t>by sanctification of the Spirit</w:t>
      </w:r>
      <w:r w:rsidR="004F26F1">
        <w:rPr>
          <w:rFonts w:cs="Times New Roman"/>
        </w:rPr>
        <w:t>”</w:t>
      </w:r>
      <w:r w:rsidR="009B2024">
        <w:rPr>
          <w:rFonts w:cs="Times New Roman"/>
        </w:rPr>
        <w:t xml:space="preserve">.  </w:t>
      </w:r>
      <w:r w:rsidRPr="008C40C5">
        <w:rPr>
          <w:rFonts w:cs="Times New Roman"/>
        </w:rPr>
        <w:t xml:space="preserve">That means that while it is </w:t>
      </w:r>
      <w:r w:rsidR="004F26F1">
        <w:rPr>
          <w:rFonts w:cs="Times New Roman"/>
        </w:rPr>
        <w:t>“</w:t>
      </w:r>
      <w:r w:rsidRPr="008C40C5">
        <w:rPr>
          <w:rFonts w:cs="Times New Roman"/>
        </w:rPr>
        <w:t>according to the foreknowledge of God the Father</w:t>
      </w:r>
      <w:r w:rsidR="004F26F1">
        <w:rPr>
          <w:rFonts w:cs="Times New Roman"/>
        </w:rPr>
        <w:t>”</w:t>
      </w:r>
      <w:r w:rsidRPr="008C40C5">
        <w:rPr>
          <w:rFonts w:cs="Times New Roman"/>
        </w:rPr>
        <w:t xml:space="preserve">, some work has taken place </w:t>
      </w:r>
      <w:r w:rsidR="004F26F1">
        <w:rPr>
          <w:rFonts w:cs="Times New Roman"/>
        </w:rPr>
        <w:t>“</w:t>
      </w:r>
      <w:r w:rsidRPr="008C40C5">
        <w:rPr>
          <w:rFonts w:cs="Times New Roman"/>
        </w:rPr>
        <w:t>by sanctification of the Spirit</w:t>
      </w:r>
      <w:r w:rsidR="004F26F1">
        <w:rPr>
          <w:rFonts w:cs="Times New Roman"/>
        </w:rPr>
        <w:t>”</w:t>
      </w:r>
      <w:r w:rsidRPr="008C40C5">
        <w:rPr>
          <w:rFonts w:cs="Times New Roman"/>
        </w:rPr>
        <w:t xml:space="preserve">—set apart by the Spirit—and this would account for the possibility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being manifest</w:t>
      </w:r>
      <w:r w:rsidR="009B2024">
        <w:rPr>
          <w:rFonts w:cs="Times New Roman"/>
        </w:rPr>
        <w:t xml:space="preserve">.  </w:t>
      </w:r>
      <w:r w:rsidRPr="008C40C5">
        <w:rPr>
          <w:rFonts w:cs="Times New Roman"/>
        </w:rPr>
        <w:t>There is something, therefore, substantial in the believer</w:t>
      </w:r>
      <w:r w:rsidR="004F26F1">
        <w:rPr>
          <w:rFonts w:cs="Times New Roman"/>
        </w:rPr>
        <w:t>’</w:t>
      </w:r>
      <w:r w:rsidRPr="008C40C5">
        <w:rPr>
          <w:rFonts w:cs="Times New Roman"/>
        </w:rPr>
        <w:t xml:space="preserve">s soul history </w:t>
      </w:r>
      <w:r w:rsidR="004F26F1">
        <w:rPr>
          <w:rFonts w:cs="Times New Roman"/>
        </w:rPr>
        <w:t>“</w:t>
      </w:r>
      <w:r w:rsidRPr="008C40C5">
        <w:rPr>
          <w:rFonts w:cs="Times New Roman"/>
        </w:rPr>
        <w:t>by sanctification of the Spirit</w:t>
      </w:r>
      <w:r w:rsidR="004F26F1">
        <w:rPr>
          <w:rFonts w:cs="Times New Roman"/>
        </w:rPr>
        <w:t>”</w:t>
      </w:r>
      <w:r w:rsidRPr="008C40C5">
        <w:rPr>
          <w:rFonts w:cs="Times New Roman"/>
        </w:rPr>
        <w:t>.</w:t>
      </w:r>
    </w:p>
    <w:p w14:paraId="53C316A7" w14:textId="707774AC" w:rsidR="008C40C5" w:rsidRPr="008C40C5" w:rsidRDefault="008C40C5" w:rsidP="008C40C5">
      <w:pPr>
        <w:spacing w:before="120" w:after="0" w:line="240" w:lineRule="auto"/>
        <w:ind w:firstLine="720"/>
        <w:jc w:val="both"/>
        <w:rPr>
          <w:rFonts w:cs="Times New Roman"/>
        </w:rPr>
      </w:pPr>
      <w:r w:rsidRPr="008C40C5">
        <w:rPr>
          <w:rFonts w:cs="Times New Roman"/>
        </w:rPr>
        <w:t>What is in view</w:t>
      </w:r>
      <w:r w:rsidR="003C3CAD">
        <w:rPr>
          <w:rFonts w:cs="Times New Roman"/>
        </w:rPr>
        <w:t xml:space="preserve">?  </w:t>
      </w:r>
      <w:r w:rsidR="004F26F1">
        <w:rPr>
          <w:rFonts w:cs="Times New Roman"/>
        </w:rPr>
        <w:t>“</w:t>
      </w:r>
      <w:r w:rsidRPr="008C40C5">
        <w:rPr>
          <w:rFonts w:cs="Times New Roman"/>
        </w:rPr>
        <w:t>Unto the obedience … of Jesus Christ</w:t>
      </w:r>
      <w:r w:rsidR="004F26F1">
        <w:rPr>
          <w:rFonts w:cs="Times New Roman"/>
        </w:rPr>
        <w:t>”</w:t>
      </w:r>
      <w:r w:rsidR="009B2024">
        <w:rPr>
          <w:rFonts w:cs="Times New Roman"/>
        </w:rPr>
        <w:t xml:space="preserve">.  </w:t>
      </w:r>
      <w:r w:rsidRPr="008C40C5">
        <w:rPr>
          <w:rFonts w:cs="Times New Roman"/>
        </w:rPr>
        <w:t xml:space="preserve">Think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that shone in Jesus here in perfection, in His obedience in perfect manhood</w:t>
      </w:r>
      <w:r w:rsidR="009B2024">
        <w:rPr>
          <w:rFonts w:cs="Times New Roman"/>
        </w:rPr>
        <w:t xml:space="preserve">.  </w:t>
      </w:r>
      <w:r w:rsidRPr="008C40C5">
        <w:rPr>
          <w:rFonts w:cs="Times New Roman"/>
        </w:rPr>
        <w:t>We are elect unto that; that is in view</w:t>
      </w:r>
      <w:r w:rsidR="009B2024">
        <w:rPr>
          <w:rFonts w:cs="Times New Roman"/>
        </w:rPr>
        <w:t xml:space="preserve">.  </w:t>
      </w:r>
      <w:r w:rsidRPr="008C40C5">
        <w:rPr>
          <w:rFonts w:cs="Times New Roman"/>
        </w:rPr>
        <w:t xml:space="preserve">When God elected us it was with that in view, </w:t>
      </w:r>
      <w:r w:rsidR="004F26F1">
        <w:rPr>
          <w:rFonts w:cs="Times New Roman"/>
        </w:rPr>
        <w:t>“</w:t>
      </w:r>
      <w:r w:rsidRPr="008C40C5">
        <w:rPr>
          <w:rFonts w:cs="Times New Roman"/>
        </w:rPr>
        <w:t>Unto the obedience and sprinkling of the blood of Jesus Christ</w:t>
      </w:r>
      <w:r w:rsidR="004F26F1">
        <w:rPr>
          <w:rFonts w:cs="Times New Roman"/>
        </w:rPr>
        <w:t>”</w:t>
      </w:r>
      <w:r w:rsidR="009B2024">
        <w:rPr>
          <w:rFonts w:cs="Times New Roman"/>
        </w:rPr>
        <w:t xml:space="preserve">.  </w:t>
      </w:r>
      <w:r w:rsidRPr="008C40C5">
        <w:rPr>
          <w:rFonts w:cs="Times New Roman"/>
        </w:rPr>
        <w:t>I have no doubt that the latter refers to the claim of that blood</w:t>
      </w:r>
      <w:r w:rsidR="009B2024">
        <w:rPr>
          <w:rFonts w:cs="Times New Roman"/>
        </w:rPr>
        <w:t xml:space="preserve">.  </w:t>
      </w:r>
      <w:r w:rsidRPr="008C40C5">
        <w:rPr>
          <w:rFonts w:cs="Times New Roman"/>
        </w:rPr>
        <w:t>Of old the blood was sprinkled on the people of Israel (</w:t>
      </w:r>
      <w:r w:rsidR="008A7C45">
        <w:rPr>
          <w:rFonts w:cs="Times New Roman"/>
        </w:rPr>
        <w:t>Heb</w:t>
      </w:r>
      <w:r w:rsidRPr="008C40C5">
        <w:rPr>
          <w:rFonts w:cs="Times New Roman"/>
        </w:rPr>
        <w:t xml:space="preserve"> 9: 19), that is, the blood claimed them</w:t>
      </w:r>
      <w:r w:rsidR="009B2024">
        <w:rPr>
          <w:rFonts w:cs="Times New Roman"/>
        </w:rPr>
        <w:t xml:space="preserve">.  </w:t>
      </w:r>
      <w:r w:rsidRPr="008C40C5">
        <w:rPr>
          <w:rFonts w:cs="Times New Roman"/>
        </w:rPr>
        <w:t xml:space="preserve">In </w:t>
      </w:r>
      <w:r w:rsidR="008A7C45" w:rsidRPr="008C40C5">
        <w:rPr>
          <w:rFonts w:cs="Times New Roman"/>
        </w:rPr>
        <w:t>Christianity</w:t>
      </w:r>
      <w:r w:rsidRPr="008C40C5">
        <w:rPr>
          <w:rFonts w:cs="Times New Roman"/>
        </w:rPr>
        <w:t xml:space="preserve"> the blood of Jesus Christ would claim each one of us</w:t>
      </w:r>
      <w:r w:rsidR="009B2024">
        <w:rPr>
          <w:rFonts w:cs="Times New Roman"/>
        </w:rPr>
        <w:t xml:space="preserve">.  </w:t>
      </w:r>
      <w:r w:rsidRPr="008C40C5">
        <w:rPr>
          <w:rFonts w:cs="Times New Roman"/>
        </w:rPr>
        <w:t>The priest at his consecration had the blood put upon his right ear, the thumb of his right hand, and the great toe of his right foot (</w:t>
      </w:r>
      <w:r w:rsidR="00153CCE">
        <w:rPr>
          <w:rFonts w:cs="Times New Roman"/>
        </w:rPr>
        <w:t>Lev</w:t>
      </w:r>
      <w:r w:rsidRPr="008C40C5">
        <w:rPr>
          <w:rFonts w:cs="Times New Roman"/>
        </w:rPr>
        <w:t xml:space="preserve"> 8: 23); and when the leper was cleansed he also</w:t>
      </w:r>
      <w:r>
        <w:rPr>
          <w:rFonts w:cs="Times New Roman"/>
        </w:rPr>
        <w:t xml:space="preserve"> </w:t>
      </w:r>
      <w:r w:rsidRPr="008C40C5">
        <w:rPr>
          <w:rFonts w:cs="Times New Roman"/>
        </w:rPr>
        <w:t>had the blood put upon his right ear, and the thumb of his right hand, and the great toe of his right foot (</w:t>
      </w:r>
      <w:r w:rsidR="00153CCE">
        <w:rPr>
          <w:rFonts w:cs="Times New Roman"/>
        </w:rPr>
        <w:t>Lev</w:t>
      </w:r>
      <w:r w:rsidRPr="008C40C5">
        <w:rPr>
          <w:rFonts w:cs="Times New Roman"/>
        </w:rPr>
        <w:t xml:space="preserve"> 14: 14).</w:t>
      </w:r>
    </w:p>
    <w:p w14:paraId="11118C5C" w14:textId="73F287BC" w:rsidR="008C40C5" w:rsidRPr="008C40C5" w:rsidRDefault="008C40C5" w:rsidP="008C40C5">
      <w:pPr>
        <w:spacing w:before="120" w:after="0" w:line="240" w:lineRule="auto"/>
        <w:ind w:firstLine="720"/>
        <w:jc w:val="both"/>
        <w:rPr>
          <w:rFonts w:cs="Times New Roman"/>
        </w:rPr>
      </w:pPr>
      <w:r w:rsidRPr="008C40C5">
        <w:rPr>
          <w:rFonts w:cs="Times New Roman"/>
        </w:rPr>
        <w:t>It speaks of the claim of that blood</w:t>
      </w:r>
      <w:r w:rsidR="009B2024">
        <w:rPr>
          <w:rFonts w:cs="Times New Roman"/>
        </w:rPr>
        <w:t xml:space="preserve">.  </w:t>
      </w:r>
      <w:r w:rsidRPr="008C40C5">
        <w:rPr>
          <w:rFonts w:cs="Times New Roman"/>
        </w:rPr>
        <w:t>Of course, the blood provides for expiation and the forgiveness of our sins, and for God</w:t>
      </w:r>
      <w:r w:rsidR="004F26F1">
        <w:rPr>
          <w:rFonts w:cs="Times New Roman"/>
        </w:rPr>
        <w:t>’</w:t>
      </w:r>
      <w:r w:rsidRPr="008C40C5">
        <w:rPr>
          <w:rFonts w:cs="Times New Roman"/>
        </w:rPr>
        <w:t xml:space="preserve">s </w:t>
      </w:r>
      <w:r w:rsidRPr="008C40C5">
        <w:rPr>
          <w:rFonts w:cs="Times New Roman"/>
        </w:rPr>
        <w:lastRenderedPageBreak/>
        <w:t>satisfaction</w:t>
      </w:r>
      <w:r>
        <w:rPr>
          <w:rFonts w:cs="Times New Roman"/>
        </w:rPr>
        <w:t xml:space="preserve"> </w:t>
      </w:r>
      <w:r w:rsidRPr="008C40C5">
        <w:rPr>
          <w:rFonts w:cs="Times New Roman"/>
        </w:rPr>
        <w:t>regarding our whole past history, but it makes certain claims upon us</w:t>
      </w:r>
      <w:r w:rsidR="008A7C45" w:rsidRPr="00F23689">
        <w:rPr>
          <w:rFonts w:cs="Times New Roman"/>
          <w:szCs w:val="24"/>
        </w:rPr>
        <w:t>—</w:t>
      </w:r>
      <w:r w:rsidR="008A7C45">
        <w:rPr>
          <w:rFonts w:cs="Times New Roman"/>
          <w:szCs w:val="24"/>
        </w:rPr>
        <w:t>“</w:t>
      </w:r>
      <w:r w:rsidRPr="008C40C5">
        <w:rPr>
          <w:rFonts w:cs="Times New Roman"/>
        </w:rPr>
        <w:t>unto the obedience and sprinkling of the blood of Jesus Christ</w:t>
      </w:r>
      <w:r w:rsidR="004F26F1">
        <w:rPr>
          <w:rFonts w:cs="Times New Roman"/>
        </w:rPr>
        <w:t>”</w:t>
      </w:r>
      <w:r w:rsidR="009B2024">
        <w:rPr>
          <w:rFonts w:cs="Times New Roman"/>
        </w:rPr>
        <w:t xml:space="preserve">.  </w:t>
      </w:r>
      <w:r w:rsidRPr="008C40C5">
        <w:rPr>
          <w:rFonts w:cs="Times New Roman"/>
        </w:rPr>
        <w:t xml:space="preserve">It is secret soul history that results in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being manifested in this scene of moral death</w:t>
      </w:r>
      <w:r w:rsidR="009B2024">
        <w:rPr>
          <w:rFonts w:cs="Times New Roman"/>
        </w:rPr>
        <w:t xml:space="preserve">.  </w:t>
      </w:r>
      <w:r w:rsidRPr="008C40C5">
        <w:rPr>
          <w:rFonts w:cs="Times New Roman"/>
        </w:rPr>
        <w:t xml:space="preserve">In this world of men in their ambition, self-will, and independence of God, believers are manifesting </w:t>
      </w:r>
      <w:r w:rsidR="004F26F1">
        <w:rPr>
          <w:rFonts w:cs="Times New Roman"/>
        </w:rPr>
        <w:t>“</w:t>
      </w:r>
      <w:r w:rsidRPr="008C40C5">
        <w:rPr>
          <w:rFonts w:cs="Times New Roman"/>
        </w:rPr>
        <w:t>the grace of life</w:t>
      </w:r>
      <w:r w:rsidR="004F26F1">
        <w:rPr>
          <w:rFonts w:cs="Times New Roman"/>
        </w:rPr>
        <w:t>”</w:t>
      </w:r>
      <w:r w:rsidRPr="008C40C5">
        <w:rPr>
          <w:rFonts w:cs="Times New Roman"/>
        </w:rPr>
        <w:t>; that kind of grace that shone in Jesus here in perfection is continued in believers, the same kind of life, the grace of it, the attractiveness of it, and the beauty of it</w:t>
      </w:r>
      <w:r w:rsidR="009B2024">
        <w:rPr>
          <w:rFonts w:cs="Times New Roman"/>
        </w:rPr>
        <w:t xml:space="preserve">.  </w:t>
      </w:r>
      <w:r w:rsidRPr="008C40C5">
        <w:rPr>
          <w:rFonts w:cs="Times New Roman"/>
        </w:rPr>
        <w:t>Even if unbelievers do not take account of it, it is down here for the pleasure of God</w:t>
      </w:r>
      <w:r w:rsidR="009B2024">
        <w:rPr>
          <w:rFonts w:cs="Times New Roman"/>
        </w:rPr>
        <w:t xml:space="preserve">.  </w:t>
      </w:r>
      <w:r w:rsidRPr="008C40C5">
        <w:rPr>
          <w:rFonts w:cs="Times New Roman"/>
        </w:rPr>
        <w:t xml:space="preserve">The idea of being heirs is linked with </w:t>
      </w:r>
      <w:r w:rsidR="004F26F1">
        <w:rPr>
          <w:rFonts w:cs="Times New Roman"/>
        </w:rPr>
        <w:t>“</w:t>
      </w:r>
      <w:r w:rsidRPr="008C40C5">
        <w:rPr>
          <w:rFonts w:cs="Times New Roman"/>
        </w:rPr>
        <w:t>the grace of life</w:t>
      </w:r>
      <w:r w:rsidR="004F26F1">
        <w:rPr>
          <w:rFonts w:cs="Times New Roman"/>
        </w:rPr>
        <w:t>”</w:t>
      </w:r>
      <w:r w:rsidRPr="008C40C5">
        <w:rPr>
          <w:rFonts w:cs="Times New Roman"/>
        </w:rPr>
        <w:t>; we become heirs of it—the grace and beauty which shone out perfectly in Jesus are to be continued for the pleasure of God and in testimony to men.</w:t>
      </w:r>
    </w:p>
    <w:p w14:paraId="6942669B" w14:textId="24F7196A" w:rsidR="008C40C5" w:rsidRPr="008C40C5" w:rsidRDefault="008C40C5" w:rsidP="008C40C5">
      <w:pPr>
        <w:spacing w:before="120" w:after="0" w:line="240" w:lineRule="auto"/>
        <w:ind w:firstLine="720"/>
        <w:jc w:val="both"/>
        <w:rPr>
          <w:rFonts w:cs="Times New Roman"/>
        </w:rPr>
      </w:pPr>
      <w:r w:rsidRPr="008C40C5">
        <w:rPr>
          <w:rFonts w:cs="Times New Roman"/>
        </w:rPr>
        <w:t xml:space="preserve">Peter goes on to say, </w:t>
      </w:r>
      <w:r w:rsidR="004F26F1">
        <w:rPr>
          <w:rFonts w:cs="Times New Roman"/>
        </w:rPr>
        <w:t>“</w:t>
      </w:r>
      <w:r w:rsidRPr="008C40C5">
        <w:rPr>
          <w:rFonts w:cs="Times New Roman"/>
        </w:rPr>
        <w:t>Blessed be the God and Father of our Lord Jesus Christ, who, according to his great mercy, has begotten us again to a living hope through the resurrection of Jesus Christ from among the dead, to an incorruptible and undefiled and unfading inheritance</w:t>
      </w:r>
      <w:r w:rsidR="004F26F1">
        <w:rPr>
          <w:rFonts w:cs="Times New Roman"/>
        </w:rPr>
        <w:t>”</w:t>
      </w:r>
      <w:r w:rsidR="009B2024">
        <w:rPr>
          <w:rFonts w:cs="Times New Roman"/>
        </w:rPr>
        <w:t xml:space="preserve">.  </w:t>
      </w:r>
      <w:r w:rsidRPr="008C40C5">
        <w:rPr>
          <w:rFonts w:cs="Times New Roman"/>
        </w:rPr>
        <w:t>This is another family secret</w:t>
      </w:r>
      <w:r w:rsidR="009B2024">
        <w:rPr>
          <w:rFonts w:cs="Times New Roman"/>
        </w:rPr>
        <w:t xml:space="preserve">.  </w:t>
      </w:r>
      <w:r w:rsidRPr="008C40C5">
        <w:rPr>
          <w:rFonts w:cs="Times New Roman"/>
        </w:rPr>
        <w:t>It is a family secret that we are elect, as has been said</w:t>
      </w:r>
      <w:r w:rsidR="009B2024">
        <w:rPr>
          <w:rFonts w:cs="Times New Roman"/>
        </w:rPr>
        <w:t xml:space="preserve">.  </w:t>
      </w:r>
      <w:r w:rsidRPr="008C40C5">
        <w:rPr>
          <w:rFonts w:cs="Times New Roman"/>
        </w:rPr>
        <w:t xml:space="preserve">That is outside of ourselves; it is not because of any goodness in us, it is because God is sovereign in His purpose and sovereign according to His great mercy; but the believer is also to be in the secret of the fact that he has a wonderful inheritance </w:t>
      </w:r>
      <w:r w:rsidR="004F26F1">
        <w:rPr>
          <w:rFonts w:cs="Times New Roman"/>
        </w:rPr>
        <w:t>“</w:t>
      </w:r>
      <w:r w:rsidRPr="008C40C5">
        <w:rPr>
          <w:rFonts w:cs="Times New Roman"/>
        </w:rPr>
        <w:t>reserved in the heavens</w:t>
      </w:r>
      <w:r w:rsidR="004F26F1">
        <w:rPr>
          <w:rFonts w:cs="Times New Roman"/>
        </w:rPr>
        <w:t>”</w:t>
      </w:r>
      <w:r w:rsidR="009B2024">
        <w:rPr>
          <w:rFonts w:cs="Times New Roman"/>
        </w:rPr>
        <w:t xml:space="preserve">.  </w:t>
      </w:r>
      <w:r w:rsidRPr="008C40C5">
        <w:rPr>
          <w:rFonts w:cs="Times New Roman"/>
        </w:rPr>
        <w:t>Peter views the inheritance as future, which in actuality it is but he would have their hope active as to it</w:t>
      </w:r>
      <w:r w:rsidR="009B2024">
        <w:rPr>
          <w:rFonts w:cs="Times New Roman"/>
        </w:rPr>
        <w:t xml:space="preserve">.  </w:t>
      </w:r>
      <w:r w:rsidRPr="008C40C5">
        <w:rPr>
          <w:rFonts w:cs="Times New Roman"/>
        </w:rPr>
        <w:t>It lifts the hope of the believer as to what we are about to enter into in actuality</w:t>
      </w:r>
      <w:r w:rsidR="009B2024">
        <w:rPr>
          <w:rFonts w:cs="Times New Roman"/>
        </w:rPr>
        <w:t xml:space="preserve">.  </w:t>
      </w:r>
      <w:r w:rsidRPr="008C40C5">
        <w:rPr>
          <w:rFonts w:cs="Times New Roman"/>
        </w:rPr>
        <w:t xml:space="preserve">Now these are secrets that result in the manifestation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230BFD33" w14:textId="77B251B3" w:rsidR="008C40C5" w:rsidRPr="008C40C5" w:rsidRDefault="008C40C5" w:rsidP="008C40C5">
      <w:pPr>
        <w:spacing w:before="120" w:after="0" w:line="240" w:lineRule="auto"/>
        <w:ind w:firstLine="720"/>
        <w:jc w:val="both"/>
        <w:rPr>
          <w:rFonts w:cs="Times New Roman"/>
        </w:rPr>
      </w:pPr>
      <w:r w:rsidRPr="008C40C5">
        <w:rPr>
          <w:rFonts w:cs="Times New Roman"/>
        </w:rPr>
        <w:t>Then Peter goes on to speak about their</w:t>
      </w:r>
      <w:r>
        <w:rPr>
          <w:rFonts w:cs="Times New Roman"/>
        </w:rPr>
        <w:t xml:space="preserve"> </w:t>
      </w:r>
      <w:r w:rsidRPr="008C40C5">
        <w:rPr>
          <w:rFonts w:cs="Times New Roman"/>
        </w:rPr>
        <w:t>sufferings</w:t>
      </w:r>
      <w:r w:rsidR="009B2024">
        <w:rPr>
          <w:rFonts w:cs="Times New Roman"/>
        </w:rPr>
        <w:t xml:space="preserve">.  </w:t>
      </w:r>
      <w:r w:rsidRPr="008C40C5">
        <w:rPr>
          <w:rFonts w:cs="Times New Roman"/>
        </w:rPr>
        <w:t>Their faith was being tried and tested</w:t>
      </w:r>
      <w:r w:rsidR="009B2024">
        <w:rPr>
          <w:rFonts w:cs="Times New Roman"/>
        </w:rPr>
        <w:t xml:space="preserve">.  </w:t>
      </w:r>
      <w:r w:rsidRPr="008C40C5">
        <w:rPr>
          <w:rFonts w:cs="Times New Roman"/>
        </w:rPr>
        <w:t xml:space="preserve">Faith is much more precious than </w:t>
      </w:r>
      <w:r w:rsidR="004F26F1">
        <w:rPr>
          <w:rFonts w:cs="Times New Roman"/>
        </w:rPr>
        <w:t>“</w:t>
      </w:r>
      <w:r w:rsidRPr="008C40C5">
        <w:rPr>
          <w:rFonts w:cs="Times New Roman"/>
        </w:rPr>
        <w:t>gold which perishes</w:t>
      </w:r>
      <w:r w:rsidR="004F26F1">
        <w:rPr>
          <w:rFonts w:cs="Times New Roman"/>
        </w:rPr>
        <w:t>”</w:t>
      </w:r>
      <w:r w:rsidR="009B2024">
        <w:rPr>
          <w:rFonts w:cs="Times New Roman"/>
        </w:rPr>
        <w:t xml:space="preserve">.  </w:t>
      </w:r>
      <w:r w:rsidRPr="008C40C5">
        <w:rPr>
          <w:rFonts w:cs="Times New Roman"/>
        </w:rPr>
        <w:t xml:space="preserve">Gold is not </w:t>
      </w:r>
      <w:r w:rsidR="004F26F1">
        <w:rPr>
          <w:rFonts w:cs="Times New Roman"/>
        </w:rPr>
        <w:t>“</w:t>
      </w:r>
      <w:r w:rsidRPr="008C40C5">
        <w:rPr>
          <w:rFonts w:cs="Times New Roman"/>
        </w:rPr>
        <w:t>unfailing</w:t>
      </w:r>
      <w:r w:rsidR="004F26F1">
        <w:rPr>
          <w:rFonts w:cs="Times New Roman"/>
        </w:rPr>
        <w:t>”</w:t>
      </w:r>
      <w:r w:rsidRPr="008C40C5">
        <w:rPr>
          <w:rFonts w:cs="Times New Roman"/>
        </w:rPr>
        <w:t xml:space="preserve">, but the inheritance is </w:t>
      </w:r>
      <w:r w:rsidR="004F26F1">
        <w:rPr>
          <w:rFonts w:cs="Times New Roman"/>
        </w:rPr>
        <w:t>“</w:t>
      </w:r>
      <w:r w:rsidRPr="008C40C5">
        <w:rPr>
          <w:rFonts w:cs="Times New Roman"/>
        </w:rPr>
        <w:t>unfading</w:t>
      </w:r>
      <w:r w:rsidR="004F26F1">
        <w:rPr>
          <w:rFonts w:cs="Times New Roman"/>
        </w:rPr>
        <w:t>”</w:t>
      </w:r>
      <w:r w:rsidRPr="008C40C5">
        <w:rPr>
          <w:rFonts w:cs="Times New Roman"/>
        </w:rPr>
        <w:t xml:space="preserve">, and Peter says, </w:t>
      </w:r>
      <w:r w:rsidR="004F26F1">
        <w:rPr>
          <w:rFonts w:cs="Times New Roman"/>
        </w:rPr>
        <w:t>“</w:t>
      </w:r>
      <w:r w:rsidRPr="008C40C5">
        <w:rPr>
          <w:rFonts w:cs="Times New Roman"/>
        </w:rPr>
        <w:t>the proving of your faith, much more precious than of gold which perishes, though it be proved by fire</w:t>
      </w:r>
      <w:r w:rsidR="004F26F1">
        <w:rPr>
          <w:rFonts w:cs="Times New Roman"/>
        </w:rPr>
        <w:t>”</w:t>
      </w:r>
      <w:r w:rsidR="009B2024">
        <w:rPr>
          <w:rFonts w:cs="Times New Roman"/>
        </w:rPr>
        <w:t xml:space="preserve">.  </w:t>
      </w:r>
      <w:r w:rsidRPr="008C40C5">
        <w:rPr>
          <w:rFonts w:cs="Times New Roman"/>
        </w:rPr>
        <w:t>These persons were not only despised but they were being persecuted</w:t>
      </w:r>
      <w:r w:rsidR="009B2024">
        <w:rPr>
          <w:rFonts w:cs="Times New Roman"/>
        </w:rPr>
        <w:t xml:space="preserve">.  </w:t>
      </w:r>
      <w:r w:rsidRPr="008C40C5">
        <w:rPr>
          <w:rFonts w:cs="Times New Roman"/>
        </w:rPr>
        <w:t xml:space="preserve">They were going through suffering, but the secret in their souls was </w:t>
      </w:r>
      <w:r w:rsidR="004F26F1">
        <w:rPr>
          <w:rFonts w:cs="Times New Roman"/>
        </w:rPr>
        <w:t>“</w:t>
      </w:r>
      <w:r w:rsidRPr="008C40C5">
        <w:rPr>
          <w:rFonts w:cs="Times New Roman"/>
        </w:rPr>
        <w:t>Jesus Christ—whom, having not seen, ye love</w:t>
      </w:r>
      <w:r w:rsidR="004F26F1">
        <w:rPr>
          <w:rFonts w:cs="Times New Roman"/>
        </w:rPr>
        <w:t>”</w:t>
      </w:r>
      <w:r w:rsidR="009B2024">
        <w:rPr>
          <w:rFonts w:cs="Times New Roman"/>
        </w:rPr>
        <w:t xml:space="preserve">.  </w:t>
      </w:r>
      <w:r w:rsidRPr="008C40C5">
        <w:rPr>
          <w:rFonts w:cs="Times New Roman"/>
        </w:rPr>
        <w:t>The secret link in the soul, in faith, is with the Lord Jesus personally</w:t>
      </w:r>
      <w:r w:rsidR="009B2024">
        <w:rPr>
          <w:rFonts w:cs="Times New Roman"/>
        </w:rPr>
        <w:t xml:space="preserve">.  </w:t>
      </w:r>
      <w:r w:rsidRPr="008C40C5">
        <w:rPr>
          <w:rFonts w:cs="Times New Roman"/>
        </w:rPr>
        <w:t xml:space="preserve">How important is this secret side of our </w:t>
      </w:r>
      <w:r w:rsidR="008A5E27" w:rsidRPr="008C40C5">
        <w:rPr>
          <w:rFonts w:cs="Times New Roman"/>
        </w:rPr>
        <w:t>live</w:t>
      </w:r>
      <w:r w:rsidR="00224588">
        <w:rPr>
          <w:rFonts w:cs="Times New Roman"/>
        </w:rPr>
        <w:t>s</w:t>
      </w:r>
      <w:r w:rsidR="008A5E27">
        <w:rPr>
          <w:rFonts w:cs="Times New Roman"/>
        </w:rPr>
        <w:t xml:space="preserve">. </w:t>
      </w:r>
      <w:r w:rsidRPr="008C40C5">
        <w:rPr>
          <w:rFonts w:cs="Times New Roman"/>
        </w:rPr>
        <w:t xml:space="preserve"> There is the appreciation of election, and the appreciation of the inheritance we are just about to enter into, meantime there is a little bit of suffering here, and sacrifice and faithfulness are called for, but we are to be attached to </w:t>
      </w:r>
      <w:r w:rsidR="004F26F1">
        <w:rPr>
          <w:rFonts w:cs="Times New Roman"/>
        </w:rPr>
        <w:t>“</w:t>
      </w:r>
      <w:r w:rsidRPr="008C40C5">
        <w:rPr>
          <w:rFonts w:cs="Times New Roman"/>
        </w:rPr>
        <w:t>Jesus Christ</w:t>
      </w:r>
      <w:r w:rsidR="009E6E4A">
        <w:rPr>
          <w:rFonts w:cs="Times New Roman"/>
        </w:rPr>
        <w:t xml:space="preserve">: </w:t>
      </w:r>
      <w:r w:rsidRPr="008C40C5">
        <w:rPr>
          <w:rFonts w:cs="Times New Roman"/>
        </w:rPr>
        <w:t xml:space="preserve">whom having not </w:t>
      </w:r>
      <w:r w:rsidRPr="008C40C5">
        <w:rPr>
          <w:rFonts w:cs="Times New Roman"/>
        </w:rPr>
        <w:lastRenderedPageBreak/>
        <w:t>seen, ye love; on whom though not now looking, but believing, ye exult with joy unspeakable and filled with the glory</w:t>
      </w:r>
      <w:r w:rsidR="004F26F1">
        <w:rPr>
          <w:rFonts w:cs="Times New Roman"/>
        </w:rPr>
        <w:t>”</w:t>
      </w:r>
      <w:r w:rsidRPr="008C40C5">
        <w:rPr>
          <w:rFonts w:cs="Times New Roman"/>
        </w:rPr>
        <w:t>.</w:t>
      </w:r>
    </w:p>
    <w:p w14:paraId="0F0F8651" w14:textId="5612D72A" w:rsidR="008C40C5" w:rsidRPr="008C40C5" w:rsidRDefault="008C40C5" w:rsidP="008C40C5">
      <w:pPr>
        <w:spacing w:before="120" w:after="0" w:line="240" w:lineRule="auto"/>
        <w:ind w:firstLine="720"/>
        <w:jc w:val="both"/>
        <w:rPr>
          <w:rFonts w:cs="Times New Roman"/>
        </w:rPr>
      </w:pPr>
      <w:r w:rsidRPr="008C40C5">
        <w:rPr>
          <w:rFonts w:cs="Times New Roman"/>
        </w:rPr>
        <w:t xml:space="preserve">These are wonderful expressions that Peter uses to encourage these scattered sojourners, these despised sufferers in these Roman provinces, to lift them up, to strengthen their faith and to give them hope, so that they should not just get through with difficulty, but be overcomers, and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 manifested for God</w:t>
      </w:r>
      <w:r w:rsidR="004F26F1">
        <w:rPr>
          <w:rFonts w:cs="Times New Roman"/>
        </w:rPr>
        <w:t>’</w:t>
      </w:r>
      <w:r w:rsidRPr="008C40C5">
        <w:rPr>
          <w:rFonts w:cs="Times New Roman"/>
        </w:rPr>
        <w:t>s pleasure</w:t>
      </w:r>
      <w:r w:rsidR="009B2024">
        <w:rPr>
          <w:rFonts w:cs="Times New Roman"/>
        </w:rPr>
        <w:t xml:space="preserve">.  </w:t>
      </w:r>
      <w:r w:rsidRPr="008C40C5">
        <w:rPr>
          <w:rFonts w:cs="Times New Roman"/>
        </w:rPr>
        <w:t>Maybe men would not</w:t>
      </w:r>
      <w:r>
        <w:rPr>
          <w:rFonts w:cs="Times New Roman"/>
        </w:rPr>
        <w:t xml:space="preserve"> </w:t>
      </w:r>
      <w:r w:rsidRPr="008C40C5">
        <w:rPr>
          <w:rFonts w:cs="Times New Roman"/>
        </w:rPr>
        <w:t xml:space="preserve">take account of it, but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there, something is expressed that is appreciated and beautiful for the divine pleasure down here</w:t>
      </w:r>
      <w:r w:rsidR="009B2024">
        <w:rPr>
          <w:rFonts w:cs="Times New Roman"/>
        </w:rPr>
        <w:t xml:space="preserve">.  </w:t>
      </w:r>
      <w:r w:rsidRPr="008C40C5">
        <w:rPr>
          <w:rFonts w:cs="Times New Roman"/>
        </w:rPr>
        <w:t>It is, in principle, like the new man.</w:t>
      </w:r>
    </w:p>
    <w:p w14:paraId="41E1D0A7" w14:textId="2B7FE14F" w:rsidR="008C40C5" w:rsidRPr="008C40C5" w:rsidRDefault="008C40C5" w:rsidP="008C40C5">
      <w:pPr>
        <w:spacing w:before="120" w:after="0" w:line="240" w:lineRule="auto"/>
        <w:ind w:firstLine="720"/>
        <w:jc w:val="both"/>
        <w:rPr>
          <w:rFonts w:cs="Times New Roman"/>
        </w:rPr>
      </w:pPr>
      <w:r w:rsidRPr="008C40C5">
        <w:rPr>
          <w:rFonts w:cs="Times New Roman"/>
        </w:rPr>
        <w:t xml:space="preserve">When the Lord said to Saul of Tarsus, </w:t>
      </w:r>
      <w:r w:rsidR="004F26F1">
        <w:rPr>
          <w:rFonts w:cs="Times New Roman"/>
        </w:rPr>
        <w:t>“</w:t>
      </w:r>
      <w:r w:rsidRPr="008C40C5">
        <w:rPr>
          <w:rFonts w:cs="Times New Roman"/>
        </w:rPr>
        <w:t>Why dost thou persecute me?</w:t>
      </w:r>
      <w:r w:rsidR="004F26F1">
        <w:rPr>
          <w:rFonts w:cs="Times New Roman"/>
        </w:rPr>
        <w:t>”</w:t>
      </w:r>
      <w:r w:rsidRPr="008C40C5">
        <w:rPr>
          <w:rFonts w:cs="Times New Roman"/>
        </w:rPr>
        <w:t>, (Acts 9: 4) it certainly involved the truth of the body, but I think it also involved the truth of the new man, that is, the features that were seen in Jesus continued in believers down here, so different from men in the world</w:t>
      </w:r>
      <w:r w:rsidR="009B2024">
        <w:rPr>
          <w:rFonts w:cs="Times New Roman"/>
        </w:rPr>
        <w:t xml:space="preserve">.  </w:t>
      </w:r>
      <w:r w:rsidRPr="008C40C5">
        <w:rPr>
          <w:rFonts w:cs="Times New Roman"/>
        </w:rPr>
        <w:t>It is another</w:t>
      </w:r>
      <w:r>
        <w:rPr>
          <w:rFonts w:cs="Times New Roman"/>
        </w:rPr>
        <w:t xml:space="preserve"> </w:t>
      </w:r>
      <w:r w:rsidRPr="008C40C5">
        <w:rPr>
          <w:rFonts w:cs="Times New Roman"/>
        </w:rPr>
        <w:t>kind of man, another order of man altogether, and after his conversion Saul would appreciate the features that he had seen in these believers whom he was the means of persecuting</w:t>
      </w:r>
      <w:r w:rsidR="009B2024">
        <w:rPr>
          <w:rFonts w:cs="Times New Roman"/>
        </w:rPr>
        <w:t xml:space="preserve">.  </w:t>
      </w:r>
      <w:r w:rsidRPr="008C40C5">
        <w:rPr>
          <w:rFonts w:cs="Times New Roman"/>
        </w:rPr>
        <w:t>He hated these persons because of these features, but he would eventually appreciate that these were the features of the new man, that these persons had divine secrets and were prepared to suffer because of the light of those secrets in their souls.</w:t>
      </w:r>
    </w:p>
    <w:p w14:paraId="0F0E74A2" w14:textId="07696950" w:rsidR="008C40C5" w:rsidRPr="008C40C5" w:rsidRDefault="004F26F1" w:rsidP="008C40C5">
      <w:pPr>
        <w:spacing w:before="120" w:after="0" w:line="240" w:lineRule="auto"/>
        <w:ind w:firstLine="720"/>
        <w:jc w:val="both"/>
        <w:rPr>
          <w:rFonts w:cs="Times New Roman"/>
        </w:rPr>
      </w:pPr>
      <w:r>
        <w:rPr>
          <w:rFonts w:cs="Times New Roman"/>
        </w:rPr>
        <w:t>“</w:t>
      </w:r>
      <w:r w:rsidR="008C40C5" w:rsidRPr="008C40C5">
        <w:rPr>
          <w:rFonts w:cs="Times New Roman"/>
        </w:rPr>
        <w:t>Whom, having not seen, ye love</w:t>
      </w:r>
      <w:r>
        <w:rPr>
          <w:rFonts w:cs="Times New Roman"/>
        </w:rPr>
        <w:t>”</w:t>
      </w:r>
      <w:r w:rsidR="008C40C5" w:rsidRPr="008C40C5">
        <w:rPr>
          <w:rFonts w:cs="Times New Roman"/>
        </w:rPr>
        <w:t>—Peter, as we are often reminded, could not say that, because he had seen the Lord personally in manhood here and had seen Him, too, in resurrection</w:t>
      </w:r>
      <w:r w:rsidR="009B2024">
        <w:rPr>
          <w:rFonts w:cs="Times New Roman"/>
        </w:rPr>
        <w:t xml:space="preserve">.  </w:t>
      </w:r>
      <w:r w:rsidR="008C40C5" w:rsidRPr="008C40C5">
        <w:rPr>
          <w:rFonts w:cs="Times New Roman"/>
        </w:rPr>
        <w:t>But these persons had never seen Him, and we have never seen the Lord Jesus</w:t>
      </w:r>
      <w:r w:rsidR="009B2024">
        <w:rPr>
          <w:rFonts w:cs="Times New Roman"/>
        </w:rPr>
        <w:t xml:space="preserve">.  </w:t>
      </w:r>
      <w:r w:rsidR="008C40C5" w:rsidRPr="008C40C5">
        <w:rPr>
          <w:rFonts w:cs="Times New Roman"/>
        </w:rPr>
        <w:t>Dear fellow-believer, we are going to see Him</w:t>
      </w:r>
      <w:r w:rsidR="003C3CAD">
        <w:rPr>
          <w:rFonts w:cs="Times New Roman"/>
        </w:rPr>
        <w:t xml:space="preserve">!  </w:t>
      </w:r>
      <w:r w:rsidR="008C40C5" w:rsidRPr="008C40C5">
        <w:rPr>
          <w:rFonts w:cs="Times New Roman"/>
        </w:rPr>
        <w:t>It has been said that we shall never see the Father, but we shall see the Lord Jesus, we shall see a blessed Man and the Father will be seen in Him</w:t>
      </w:r>
      <w:r w:rsidR="009B2024">
        <w:rPr>
          <w:rFonts w:cs="Times New Roman"/>
        </w:rPr>
        <w:t xml:space="preserve">.  </w:t>
      </w:r>
      <w:r w:rsidR="008C40C5" w:rsidRPr="008C40C5">
        <w:rPr>
          <w:rFonts w:cs="Times New Roman"/>
        </w:rPr>
        <w:t>We shall actually fix our eyes on the Lord Jesus</w:t>
      </w:r>
      <w:r w:rsidR="009B2024">
        <w:rPr>
          <w:rFonts w:cs="Times New Roman"/>
        </w:rPr>
        <w:t xml:space="preserve">.  </w:t>
      </w:r>
      <w:r w:rsidR="008C40C5" w:rsidRPr="008C40C5">
        <w:rPr>
          <w:rFonts w:cs="Times New Roman"/>
        </w:rPr>
        <w:t>We have not yet seen Him, yet we love Him</w:t>
      </w:r>
      <w:r w:rsidR="009B2024">
        <w:rPr>
          <w:rFonts w:cs="Times New Roman"/>
        </w:rPr>
        <w:t xml:space="preserve">.  </w:t>
      </w:r>
      <w:r w:rsidR="008C40C5" w:rsidRPr="008C40C5">
        <w:rPr>
          <w:rFonts w:cs="Times New Roman"/>
        </w:rPr>
        <w:t>What a Person He is who holds the affections of believers</w:t>
      </w:r>
      <w:r w:rsidR="003C3CAD">
        <w:rPr>
          <w:rFonts w:cs="Times New Roman"/>
        </w:rPr>
        <w:t xml:space="preserve">!  </w:t>
      </w:r>
      <w:r w:rsidR="008C40C5" w:rsidRPr="008C40C5">
        <w:rPr>
          <w:rFonts w:cs="Times New Roman"/>
        </w:rPr>
        <w:t>Therefore these persons in their sufferings and persecutions were held and sustained because of the secret they had in their souls.</w:t>
      </w:r>
    </w:p>
    <w:p w14:paraId="389D15C9" w14:textId="78E548B8" w:rsidR="008C40C5" w:rsidRPr="008C40C5" w:rsidRDefault="008C40C5" w:rsidP="008C40C5">
      <w:pPr>
        <w:spacing w:before="120" w:after="0" w:line="240" w:lineRule="auto"/>
        <w:ind w:firstLine="720"/>
        <w:jc w:val="both"/>
        <w:rPr>
          <w:rFonts w:cs="Times New Roman"/>
        </w:rPr>
      </w:pPr>
      <w:r w:rsidRPr="008C40C5">
        <w:rPr>
          <w:rFonts w:cs="Times New Roman"/>
        </w:rPr>
        <w:t xml:space="preserve">We could read all the chapters because they are so full, but we can only touch on certain features, and so Peter addresses them as </w:t>
      </w:r>
      <w:r w:rsidR="004F26F1">
        <w:rPr>
          <w:rFonts w:cs="Times New Roman"/>
        </w:rPr>
        <w:t>“</w:t>
      </w:r>
      <w:r w:rsidRPr="008C40C5">
        <w:rPr>
          <w:rFonts w:cs="Times New Roman"/>
        </w:rPr>
        <w:t>children of obedience</w:t>
      </w:r>
      <w:r w:rsidR="004F26F1">
        <w:rPr>
          <w:rFonts w:cs="Times New Roman"/>
        </w:rPr>
        <w:t>”</w:t>
      </w:r>
      <w:r w:rsidR="009B2024">
        <w:rPr>
          <w:rFonts w:cs="Times New Roman"/>
        </w:rPr>
        <w:t xml:space="preserve">.  </w:t>
      </w:r>
      <w:r w:rsidRPr="008C40C5">
        <w:rPr>
          <w:rFonts w:cs="Times New Roman"/>
        </w:rPr>
        <w:t>What a fine expression</w:t>
      </w:r>
      <w:r w:rsidR="003C3CAD">
        <w:rPr>
          <w:rFonts w:cs="Times New Roman"/>
        </w:rPr>
        <w:t xml:space="preserve">!  </w:t>
      </w:r>
      <w:r w:rsidRPr="008C40C5">
        <w:rPr>
          <w:rFonts w:cs="Times New Roman"/>
        </w:rPr>
        <w:t>They belong to the family of obedience</w:t>
      </w:r>
      <w:r w:rsidR="009B2024">
        <w:rPr>
          <w:rFonts w:cs="Times New Roman"/>
        </w:rPr>
        <w:t xml:space="preserve">.  </w:t>
      </w:r>
      <w:r w:rsidRPr="008C40C5">
        <w:rPr>
          <w:rFonts w:cs="Times New Roman"/>
        </w:rPr>
        <w:t>What a family</w:t>
      </w:r>
      <w:r w:rsidR="003C3CAD">
        <w:rPr>
          <w:rFonts w:cs="Times New Roman"/>
        </w:rPr>
        <w:t xml:space="preserve">!  </w:t>
      </w:r>
      <w:r w:rsidRPr="008C40C5">
        <w:rPr>
          <w:rFonts w:cs="Times New Roman"/>
        </w:rPr>
        <w:t xml:space="preserve">There is something delightful about an obedient family naturally, although most children break out sometimes, but </w:t>
      </w:r>
      <w:r w:rsidR="004F26F1">
        <w:rPr>
          <w:rFonts w:cs="Times New Roman"/>
        </w:rPr>
        <w:t>“</w:t>
      </w:r>
      <w:r w:rsidRPr="008C40C5">
        <w:rPr>
          <w:rFonts w:cs="Times New Roman"/>
        </w:rPr>
        <w:t>children of obedience</w:t>
      </w:r>
      <w:r w:rsidR="004F26F1">
        <w:rPr>
          <w:rFonts w:cs="Times New Roman"/>
        </w:rPr>
        <w:t>”</w:t>
      </w:r>
      <w:r w:rsidRPr="008C40C5">
        <w:rPr>
          <w:rFonts w:cs="Times New Roman"/>
        </w:rPr>
        <w:t xml:space="preserve"> means taking after the features </w:t>
      </w:r>
      <w:r w:rsidRPr="008C40C5">
        <w:rPr>
          <w:rFonts w:cs="Times New Roman"/>
        </w:rPr>
        <w:lastRenderedPageBreak/>
        <w:t xml:space="preserve">of Christ, </w:t>
      </w:r>
      <w:r w:rsidR="004F26F1">
        <w:rPr>
          <w:rFonts w:cs="Times New Roman"/>
        </w:rPr>
        <w:t>“</w:t>
      </w:r>
      <w:r w:rsidRPr="008C40C5">
        <w:rPr>
          <w:rFonts w:cs="Times New Roman"/>
        </w:rPr>
        <w:t xml:space="preserve">unto the obedience </w:t>
      </w:r>
      <w:r w:rsidR="009B2024">
        <w:rPr>
          <w:rFonts w:cs="Times New Roman"/>
        </w:rPr>
        <w:t xml:space="preserve">... </w:t>
      </w:r>
      <w:r w:rsidRPr="008C40C5">
        <w:rPr>
          <w:rFonts w:cs="Times New Roman"/>
        </w:rPr>
        <w:t>of Jesus Christ</w:t>
      </w:r>
      <w:r w:rsidR="004F26F1">
        <w:rPr>
          <w:rFonts w:cs="Times New Roman"/>
        </w:rPr>
        <w:t>”</w:t>
      </w:r>
      <w:r w:rsidR="009B2024">
        <w:rPr>
          <w:rFonts w:cs="Times New Roman"/>
        </w:rPr>
        <w:t xml:space="preserve">.  </w:t>
      </w:r>
      <w:r w:rsidRPr="008C40C5">
        <w:rPr>
          <w:rFonts w:cs="Times New Roman"/>
        </w:rPr>
        <w:t>Of course, His obedience was Unique</w:t>
      </w:r>
      <w:r w:rsidR="009B2024">
        <w:rPr>
          <w:rFonts w:cs="Times New Roman"/>
        </w:rPr>
        <w:t xml:space="preserve">.  </w:t>
      </w:r>
      <w:r w:rsidRPr="008C40C5">
        <w:rPr>
          <w:rFonts w:cs="Times New Roman"/>
        </w:rPr>
        <w:t>There was never one obedient as He.</w:t>
      </w:r>
    </w:p>
    <w:p w14:paraId="2830BC34" w14:textId="0C8F0DBB" w:rsidR="008C40C5" w:rsidRPr="008C40C5" w:rsidRDefault="008C40C5" w:rsidP="008C40C5">
      <w:pPr>
        <w:spacing w:before="120" w:after="0" w:line="240" w:lineRule="auto"/>
        <w:ind w:firstLine="720"/>
        <w:jc w:val="both"/>
        <w:rPr>
          <w:rFonts w:cs="Times New Roman"/>
        </w:rPr>
      </w:pPr>
      <w:r w:rsidRPr="008C40C5">
        <w:rPr>
          <w:rFonts w:cs="Times New Roman"/>
        </w:rPr>
        <w:t xml:space="preserve">If we are obedient, and if we are </w:t>
      </w:r>
      <w:r w:rsidR="004F26F1">
        <w:rPr>
          <w:rFonts w:cs="Times New Roman"/>
        </w:rPr>
        <w:t>“</w:t>
      </w:r>
      <w:r w:rsidRPr="008C40C5">
        <w:rPr>
          <w:rFonts w:cs="Times New Roman"/>
        </w:rPr>
        <w:t>children of</w:t>
      </w:r>
      <w:r>
        <w:rPr>
          <w:rFonts w:cs="Times New Roman"/>
        </w:rPr>
        <w:t xml:space="preserve"> </w:t>
      </w:r>
      <w:r w:rsidRPr="008C40C5">
        <w:rPr>
          <w:rFonts w:cs="Times New Roman"/>
        </w:rPr>
        <w:t>obedience</w:t>
      </w:r>
      <w:r w:rsidR="004F26F1">
        <w:rPr>
          <w:rFonts w:cs="Times New Roman"/>
        </w:rPr>
        <w:t>”</w:t>
      </w:r>
      <w:r w:rsidRPr="008C40C5">
        <w:rPr>
          <w:rFonts w:cs="Times New Roman"/>
        </w:rPr>
        <w:t>, it is because we have learned to have our own wills subdued and to submit to the will of another</w:t>
      </w:r>
      <w:r w:rsidR="009B2024">
        <w:rPr>
          <w:rFonts w:cs="Times New Roman"/>
        </w:rPr>
        <w:t xml:space="preserve">.  </w:t>
      </w:r>
      <w:r w:rsidRPr="008C40C5">
        <w:rPr>
          <w:rFonts w:cs="Times New Roman"/>
        </w:rPr>
        <w:t>But the obedience of Jesus was that He never exercised His own will—He never had any desire apart from God</w:t>
      </w:r>
      <w:r w:rsidR="004F26F1">
        <w:rPr>
          <w:rFonts w:cs="Times New Roman"/>
        </w:rPr>
        <w:t>’</w:t>
      </w:r>
      <w:r w:rsidRPr="008C40C5">
        <w:rPr>
          <w:rFonts w:cs="Times New Roman"/>
        </w:rPr>
        <w:t>s will</w:t>
      </w:r>
      <w:r w:rsidR="009B2024">
        <w:rPr>
          <w:rFonts w:cs="Times New Roman"/>
        </w:rPr>
        <w:t xml:space="preserve">.  </w:t>
      </w:r>
      <w:r w:rsidRPr="008C40C5">
        <w:rPr>
          <w:rFonts w:cs="Times New Roman"/>
        </w:rPr>
        <w:t>That, was the perfection of the obedience of Jesus Christ</w:t>
      </w:r>
      <w:r w:rsidR="009B2024">
        <w:rPr>
          <w:rFonts w:cs="Times New Roman"/>
        </w:rPr>
        <w:t xml:space="preserve">.  </w:t>
      </w:r>
      <w:r w:rsidRPr="008C40C5">
        <w:rPr>
          <w:rFonts w:cs="Times New Roman"/>
        </w:rPr>
        <w:t xml:space="preserve">But here are persons who are </w:t>
      </w:r>
      <w:r w:rsidR="004F26F1">
        <w:rPr>
          <w:rFonts w:cs="Times New Roman"/>
        </w:rPr>
        <w:t>“</w:t>
      </w:r>
      <w:r w:rsidRPr="008C40C5">
        <w:rPr>
          <w:rFonts w:cs="Times New Roman"/>
        </w:rPr>
        <w:t>children of obedience</w:t>
      </w:r>
      <w:r w:rsidR="004F26F1">
        <w:rPr>
          <w:rFonts w:cs="Times New Roman"/>
        </w:rPr>
        <w:t>”</w:t>
      </w:r>
      <w:r w:rsidRPr="008C40C5">
        <w:rPr>
          <w:rFonts w:cs="Times New Roman"/>
        </w:rPr>
        <w:t>; they belong to the obedient family</w:t>
      </w:r>
      <w:r w:rsidR="009B2024">
        <w:rPr>
          <w:rFonts w:cs="Times New Roman"/>
        </w:rPr>
        <w:t xml:space="preserve">.  </w:t>
      </w:r>
      <w:r w:rsidRPr="008C40C5">
        <w:rPr>
          <w:rFonts w:cs="Times New Roman"/>
        </w:rPr>
        <w:t xml:space="preserve">I wonder if we are all </w:t>
      </w:r>
      <w:r w:rsidR="004F26F1">
        <w:rPr>
          <w:rFonts w:cs="Times New Roman"/>
        </w:rPr>
        <w:t>“</w:t>
      </w:r>
      <w:r w:rsidRPr="008C40C5">
        <w:rPr>
          <w:rFonts w:cs="Times New Roman"/>
        </w:rPr>
        <w:t>children of obedience</w:t>
      </w:r>
      <w:r w:rsidR="004F26F1">
        <w:rPr>
          <w:rFonts w:cs="Times New Roman"/>
        </w:rPr>
        <w:t>”</w:t>
      </w:r>
      <w:r w:rsidRPr="008C40C5">
        <w:rPr>
          <w:rFonts w:cs="Times New Roman"/>
        </w:rPr>
        <w:t>, whether we are all subject to the Lord Jesus Christ, subject to the will of God</w:t>
      </w:r>
      <w:r w:rsidR="009B2024">
        <w:rPr>
          <w:rFonts w:cs="Times New Roman"/>
        </w:rPr>
        <w:t xml:space="preserve">.  </w:t>
      </w:r>
      <w:r w:rsidRPr="008C40C5">
        <w:rPr>
          <w:rFonts w:cs="Times New Roman"/>
        </w:rPr>
        <w:t>If we are, it is because we have learned to be subdued, and learned to submerge our own will and to submit to the will of Another</w:t>
      </w:r>
      <w:r w:rsidR="009B2024">
        <w:rPr>
          <w:rFonts w:cs="Times New Roman"/>
        </w:rPr>
        <w:t xml:space="preserve">.  </w:t>
      </w:r>
      <w:r w:rsidRPr="008C40C5">
        <w:rPr>
          <w:rFonts w:cs="Times New Roman"/>
        </w:rPr>
        <w:t xml:space="preserve">So Peter goes on to speak about their being </w:t>
      </w:r>
      <w:r w:rsidR="004F26F1">
        <w:rPr>
          <w:rFonts w:cs="Times New Roman"/>
        </w:rPr>
        <w:t>“</w:t>
      </w:r>
      <w:r w:rsidRPr="008C40C5">
        <w:rPr>
          <w:rFonts w:cs="Times New Roman"/>
        </w:rPr>
        <w:t>not conformed to your former lusts in your ignorance</w:t>
      </w:r>
      <w:r w:rsidR="004F26F1">
        <w:rPr>
          <w:rFonts w:cs="Times New Roman"/>
        </w:rPr>
        <w:t>”</w:t>
      </w:r>
      <w:r w:rsidRPr="008C40C5">
        <w:rPr>
          <w:rFonts w:cs="Times New Roman"/>
        </w:rPr>
        <w:t>.</w:t>
      </w:r>
    </w:p>
    <w:p w14:paraId="0DE51795" w14:textId="1C5421BF" w:rsidR="008C40C5" w:rsidRPr="008C40C5" w:rsidRDefault="008C40C5" w:rsidP="008C40C5">
      <w:pPr>
        <w:spacing w:before="120" w:after="0" w:line="240" w:lineRule="auto"/>
        <w:ind w:firstLine="720"/>
        <w:jc w:val="both"/>
        <w:rPr>
          <w:rFonts w:cs="Times New Roman"/>
        </w:rPr>
      </w:pPr>
      <w:r w:rsidRPr="008C40C5">
        <w:rPr>
          <w:rFonts w:cs="Times New Roman"/>
        </w:rPr>
        <w:t>So these beautiful expressions go on here</w:t>
      </w:r>
      <w:r w:rsidR="009B2024">
        <w:rPr>
          <w:rFonts w:cs="Times New Roman"/>
        </w:rPr>
        <w:t xml:space="preserve">.  </w:t>
      </w:r>
      <w:r w:rsidRPr="008C40C5">
        <w:rPr>
          <w:rFonts w:cs="Times New Roman"/>
        </w:rPr>
        <w:t xml:space="preserve">It says in verse 21, </w:t>
      </w:r>
      <w:r w:rsidR="004F26F1">
        <w:rPr>
          <w:rFonts w:cs="Times New Roman"/>
        </w:rPr>
        <w:t>“</w:t>
      </w:r>
      <w:r w:rsidRPr="008C40C5">
        <w:rPr>
          <w:rFonts w:cs="Times New Roman"/>
        </w:rPr>
        <w:t>who by him do believe on God, who has raised him from among the dead and given him glory, that your faith and hope should be in God</w:t>
      </w:r>
      <w:r w:rsidR="004F26F1">
        <w:rPr>
          <w:rFonts w:cs="Times New Roman"/>
        </w:rPr>
        <w:t>”</w:t>
      </w:r>
      <w:r w:rsidR="009B2024">
        <w:rPr>
          <w:rFonts w:cs="Times New Roman"/>
        </w:rPr>
        <w:t xml:space="preserve">.  </w:t>
      </w:r>
      <w:r w:rsidRPr="008C40C5">
        <w:rPr>
          <w:rFonts w:cs="Times New Roman"/>
        </w:rPr>
        <w:t>That was a secret in the souls of these persons; their faith and hope were</w:t>
      </w:r>
      <w:r w:rsidR="009B2024">
        <w:rPr>
          <w:rFonts w:cs="Times New Roman"/>
        </w:rPr>
        <w:t xml:space="preserve"> </w:t>
      </w:r>
      <w:r w:rsidRPr="008C40C5">
        <w:rPr>
          <w:rFonts w:cs="Times New Roman"/>
        </w:rPr>
        <w:t>in God</w:t>
      </w:r>
      <w:r w:rsidR="009B2024">
        <w:rPr>
          <w:rFonts w:cs="Times New Roman"/>
        </w:rPr>
        <w:t xml:space="preserve">.  </w:t>
      </w:r>
      <w:r w:rsidRPr="008C40C5">
        <w:rPr>
          <w:rFonts w:cs="Times New Roman"/>
        </w:rPr>
        <w:t xml:space="preserve">All these features we are mentioning underlie the expression of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So it speaks about </w:t>
      </w:r>
      <w:r w:rsidR="004F26F1">
        <w:rPr>
          <w:rFonts w:cs="Times New Roman"/>
        </w:rPr>
        <w:t>“</w:t>
      </w:r>
      <w:r w:rsidRPr="008C40C5">
        <w:rPr>
          <w:rFonts w:cs="Times New Roman"/>
        </w:rPr>
        <w:t>Having purified your souls by obedience to the truth to unfeigned brotherly love, love one another out of a pure heart fervently; being born again, not of corruptible seed, but of incorruptible, by the living and abiding word of God</w:t>
      </w:r>
      <w:r w:rsidR="004F26F1">
        <w:rPr>
          <w:rFonts w:cs="Times New Roman"/>
        </w:rPr>
        <w:t>”</w:t>
      </w:r>
      <w:r w:rsidR="009B2024">
        <w:rPr>
          <w:rFonts w:cs="Times New Roman"/>
        </w:rPr>
        <w:t xml:space="preserve">.  </w:t>
      </w:r>
      <w:r w:rsidRPr="008C40C5">
        <w:rPr>
          <w:rFonts w:cs="Times New Roman"/>
        </w:rPr>
        <w:t>We have another origin altogether</w:t>
      </w:r>
      <w:r w:rsidR="009B2024">
        <w:rPr>
          <w:rFonts w:cs="Times New Roman"/>
        </w:rPr>
        <w:t xml:space="preserve">.  </w:t>
      </w:r>
      <w:r w:rsidRPr="008C40C5">
        <w:rPr>
          <w:rFonts w:cs="Times New Roman"/>
        </w:rPr>
        <w:t xml:space="preserve">And so these chapters go on to speak about </w:t>
      </w:r>
      <w:r w:rsidR="004F26F1">
        <w:rPr>
          <w:rFonts w:cs="Times New Roman"/>
        </w:rPr>
        <w:t>“</w:t>
      </w:r>
      <w:r w:rsidRPr="008C40C5">
        <w:rPr>
          <w:rFonts w:cs="Times New Roman"/>
        </w:rPr>
        <w:t>a living stone</w:t>
      </w:r>
      <w:r w:rsidR="004F26F1">
        <w:rPr>
          <w:rFonts w:cs="Times New Roman"/>
        </w:rPr>
        <w:t>”</w:t>
      </w:r>
      <w:r w:rsidRPr="008C40C5">
        <w:rPr>
          <w:rFonts w:cs="Times New Roman"/>
        </w:rPr>
        <w:t xml:space="preserve"> (1 </w:t>
      </w:r>
      <w:r w:rsidR="00D04866">
        <w:rPr>
          <w:rFonts w:cs="Times New Roman"/>
        </w:rPr>
        <w:t>Pet</w:t>
      </w:r>
      <w:r w:rsidRPr="008C40C5">
        <w:rPr>
          <w:rFonts w:cs="Times New Roman"/>
        </w:rPr>
        <w:t xml:space="preserve"> 2: 4), Christ the living stone, and believers coming to Him as living stones and being built together</w:t>
      </w:r>
      <w:r w:rsidR="009B2024">
        <w:rPr>
          <w:rFonts w:cs="Times New Roman"/>
        </w:rPr>
        <w:t xml:space="preserve">.  </w:t>
      </w:r>
      <w:r w:rsidRPr="008C40C5">
        <w:rPr>
          <w:rFonts w:cs="Times New Roman"/>
        </w:rPr>
        <w:t>All these things are secret</w:t>
      </w:r>
      <w:r w:rsidR="009B2024">
        <w:rPr>
          <w:rFonts w:cs="Times New Roman"/>
        </w:rPr>
        <w:t xml:space="preserve">.  </w:t>
      </w:r>
      <w:r w:rsidRPr="008C40C5">
        <w:rPr>
          <w:rFonts w:cs="Times New Roman"/>
        </w:rPr>
        <w:t>We come as individuals, but there is what is collective</w:t>
      </w:r>
      <w:r w:rsidR="009B2024">
        <w:rPr>
          <w:rFonts w:cs="Times New Roman"/>
        </w:rPr>
        <w:t xml:space="preserve">.  </w:t>
      </w:r>
      <w:r w:rsidRPr="008C40C5">
        <w:rPr>
          <w:rFonts w:cs="Times New Roman"/>
        </w:rPr>
        <w:t>There are secrets we have collectively</w:t>
      </w:r>
      <w:r w:rsidR="009B2024">
        <w:rPr>
          <w:rFonts w:cs="Times New Roman"/>
        </w:rPr>
        <w:t xml:space="preserve">.  </w:t>
      </w:r>
      <w:r w:rsidRPr="008C40C5">
        <w:rPr>
          <w:rFonts w:cs="Times New Roman"/>
        </w:rPr>
        <w:t>We have links together which are secret</w:t>
      </w:r>
      <w:r w:rsidR="009B2024">
        <w:rPr>
          <w:rFonts w:cs="Times New Roman"/>
        </w:rPr>
        <w:t xml:space="preserve">.  </w:t>
      </w:r>
      <w:r w:rsidRPr="008C40C5">
        <w:rPr>
          <w:rFonts w:cs="Times New Roman"/>
        </w:rPr>
        <w:t>Links with the Lord Jesus are secret, appreciation of the Father</w:t>
      </w:r>
      <w:r w:rsidR="004F26F1">
        <w:rPr>
          <w:rFonts w:cs="Times New Roman"/>
        </w:rPr>
        <w:t>’</w:t>
      </w:r>
      <w:r w:rsidRPr="008C40C5">
        <w:rPr>
          <w:rFonts w:cs="Times New Roman"/>
        </w:rPr>
        <w:t>s election is secret, but we have also secret links together, links in the</w:t>
      </w:r>
      <w:r>
        <w:rPr>
          <w:rFonts w:cs="Times New Roman"/>
        </w:rPr>
        <w:t xml:space="preserve"> </w:t>
      </w:r>
      <w:r w:rsidRPr="008C40C5">
        <w:rPr>
          <w:rFonts w:cs="Times New Roman"/>
        </w:rPr>
        <w:t>Spirit, affection for one another</w:t>
      </w:r>
      <w:r w:rsidR="009B2024">
        <w:rPr>
          <w:rFonts w:cs="Times New Roman"/>
        </w:rPr>
        <w:t xml:space="preserve">.  </w:t>
      </w:r>
      <w:r w:rsidRPr="008C40C5">
        <w:rPr>
          <w:rFonts w:cs="Times New Roman"/>
        </w:rPr>
        <w:t>All these are divine secrets, known and experienced.</w:t>
      </w:r>
    </w:p>
    <w:p w14:paraId="28C65964" w14:textId="344FCA9E" w:rsidR="008C40C5" w:rsidRPr="008C40C5" w:rsidRDefault="008C40C5" w:rsidP="008C40C5">
      <w:pPr>
        <w:spacing w:before="120" w:after="0" w:line="240" w:lineRule="auto"/>
        <w:ind w:firstLine="720"/>
        <w:jc w:val="both"/>
        <w:rPr>
          <w:rFonts w:cs="Times New Roman"/>
        </w:rPr>
      </w:pPr>
      <w:r w:rsidRPr="008C40C5">
        <w:rPr>
          <w:rFonts w:cs="Times New Roman"/>
        </w:rPr>
        <w:t xml:space="preserve">Then what is to be manifested is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Peter says (1 </w:t>
      </w:r>
      <w:r w:rsidR="00D04866">
        <w:rPr>
          <w:rFonts w:cs="Times New Roman"/>
        </w:rPr>
        <w:t>Pet</w:t>
      </w:r>
      <w:r w:rsidRPr="008C40C5">
        <w:rPr>
          <w:rFonts w:cs="Times New Roman"/>
        </w:rPr>
        <w:t xml:space="preserve"> 2: 13)</w:t>
      </w:r>
      <w:r w:rsidR="009B2024">
        <w:rPr>
          <w:rFonts w:cs="Times New Roman"/>
        </w:rPr>
        <w:t>—“</w:t>
      </w:r>
      <w:r w:rsidRPr="008C40C5">
        <w:rPr>
          <w:rFonts w:cs="Times New Roman"/>
        </w:rPr>
        <w:t>Be in subjection therefore to every human institution for the Lord</w:t>
      </w:r>
      <w:r w:rsidR="004F26F1">
        <w:rPr>
          <w:rFonts w:cs="Times New Roman"/>
        </w:rPr>
        <w:t>’</w:t>
      </w:r>
      <w:r w:rsidRPr="008C40C5">
        <w:rPr>
          <w:rFonts w:cs="Times New Roman"/>
        </w:rPr>
        <w:t>s sake; whether to the king as supreme, or to rulers as sent by him</w:t>
      </w:r>
      <w:r w:rsidR="004F26F1">
        <w:rPr>
          <w:rFonts w:cs="Times New Roman"/>
        </w:rPr>
        <w:t>”</w:t>
      </w:r>
      <w:r w:rsidR="009B2024">
        <w:rPr>
          <w:rFonts w:cs="Times New Roman"/>
        </w:rPr>
        <w:t xml:space="preserve">.  </w:t>
      </w:r>
      <w:r w:rsidRPr="008C40C5">
        <w:rPr>
          <w:rFonts w:cs="Times New Roman"/>
        </w:rPr>
        <w:t xml:space="preserve">Then, </w:t>
      </w:r>
      <w:r w:rsidR="004F26F1">
        <w:rPr>
          <w:rFonts w:cs="Times New Roman"/>
        </w:rPr>
        <w:t>“</w:t>
      </w:r>
      <w:r w:rsidRPr="008C40C5">
        <w:rPr>
          <w:rFonts w:cs="Times New Roman"/>
        </w:rPr>
        <w:t>servants, be subject with all fear to your masters</w:t>
      </w:r>
      <w:r w:rsidR="004F26F1">
        <w:rPr>
          <w:rFonts w:cs="Times New Roman"/>
        </w:rPr>
        <w:t>”</w:t>
      </w:r>
      <w:r w:rsidR="00D04866">
        <w:rPr>
          <w:rFonts w:cs="Times New Roman"/>
        </w:rPr>
        <w:t>,</w:t>
      </w:r>
      <w:r w:rsidRPr="008C40C5">
        <w:rPr>
          <w:rFonts w:cs="Times New Roman"/>
        </w:rPr>
        <w:t xml:space="preserve"> </w:t>
      </w:r>
      <w:r w:rsidR="00901D43">
        <w:rPr>
          <w:rFonts w:cs="Times New Roman"/>
        </w:rPr>
        <w:t>v</w:t>
      </w:r>
      <w:r w:rsidRPr="008C40C5">
        <w:rPr>
          <w:rFonts w:cs="Times New Roman"/>
        </w:rPr>
        <w:t xml:space="preserve"> 18</w:t>
      </w:r>
      <w:r w:rsidR="009B2024">
        <w:rPr>
          <w:rFonts w:cs="Times New Roman"/>
        </w:rPr>
        <w:t xml:space="preserve">.  </w:t>
      </w:r>
      <w:r w:rsidRPr="008C40C5">
        <w:rPr>
          <w:rFonts w:cs="Times New Roman"/>
        </w:rPr>
        <w:t xml:space="preserve">I think the filling out of these relationships, dear brethren, is in the expression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resulting from what is secret in the </w:t>
      </w:r>
      <w:r w:rsidRPr="008C40C5">
        <w:rPr>
          <w:rFonts w:cs="Times New Roman"/>
        </w:rPr>
        <w:lastRenderedPageBreak/>
        <w:t>believer</w:t>
      </w:r>
      <w:r w:rsidR="004F26F1">
        <w:rPr>
          <w:rFonts w:cs="Times New Roman"/>
        </w:rPr>
        <w:t>’</w:t>
      </w:r>
      <w:r w:rsidRPr="008C40C5">
        <w:rPr>
          <w:rFonts w:cs="Times New Roman"/>
        </w:rPr>
        <w:t>s soul</w:t>
      </w:r>
      <w:r w:rsidR="009B2024">
        <w:rPr>
          <w:rFonts w:cs="Times New Roman"/>
        </w:rPr>
        <w:t xml:space="preserve">.  </w:t>
      </w:r>
      <w:r w:rsidRPr="008C40C5">
        <w:rPr>
          <w:rFonts w:cs="Times New Roman"/>
        </w:rPr>
        <w:t xml:space="preserve">If we lack in the secret side we will lack in the side of expression; there will be less expression, maybe no expression,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 but instead we may be rebellious or insubject</w:t>
      </w:r>
      <w:r w:rsidR="009B2024">
        <w:rPr>
          <w:rFonts w:cs="Times New Roman"/>
        </w:rPr>
        <w:t xml:space="preserve">.  </w:t>
      </w:r>
      <w:r w:rsidRPr="008C40C5">
        <w:rPr>
          <w:rFonts w:cs="Times New Roman"/>
        </w:rPr>
        <w:t xml:space="preserve">As the elements of obedience, subjection, and submissiveness are expressed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seen down here</w:t>
      </w:r>
      <w:r w:rsidR="009B2024">
        <w:rPr>
          <w:rFonts w:cs="Times New Roman"/>
        </w:rPr>
        <w:t xml:space="preserve">.  </w:t>
      </w:r>
      <w:r w:rsidRPr="008C40C5">
        <w:rPr>
          <w:rFonts w:cs="Times New Roman"/>
        </w:rPr>
        <w:t xml:space="preserve">I think the very expression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ought to become attractive to us and we ought to be concerned to have our part in the expression of it in the midst of such corruption, violence, and evil as that in which we find ourselves.</w:t>
      </w:r>
    </w:p>
    <w:p w14:paraId="132CB7B1" w14:textId="2927818E" w:rsidR="008C40C5" w:rsidRPr="008C40C5" w:rsidRDefault="008C40C5" w:rsidP="008C40C5">
      <w:pPr>
        <w:spacing w:before="120" w:after="0" w:line="240" w:lineRule="auto"/>
        <w:ind w:firstLine="720"/>
        <w:jc w:val="both"/>
        <w:rPr>
          <w:rFonts w:cs="Times New Roman"/>
        </w:rPr>
      </w:pPr>
      <w:r w:rsidRPr="008C40C5">
        <w:rPr>
          <w:rFonts w:cs="Times New Roman"/>
        </w:rPr>
        <w:t>So the relationship of servants and masters is mentioned here</w:t>
      </w:r>
      <w:r w:rsidR="009B2024">
        <w:rPr>
          <w:rFonts w:cs="Times New Roman"/>
        </w:rPr>
        <w:t xml:space="preserve">.  </w:t>
      </w:r>
      <w:r w:rsidRPr="008C40C5">
        <w:rPr>
          <w:rFonts w:cs="Times New Roman"/>
        </w:rPr>
        <w:t>As we think of the condition of things around us we can hardly speak of the relation of masters and servants; it hardly exists</w:t>
      </w:r>
      <w:r w:rsidR="009B2024">
        <w:rPr>
          <w:rFonts w:cs="Times New Roman"/>
        </w:rPr>
        <w:t xml:space="preserve">.  </w:t>
      </w:r>
      <w:r w:rsidRPr="008C40C5">
        <w:rPr>
          <w:rFonts w:cs="Times New Roman"/>
        </w:rPr>
        <w:t>There are employers, of course, and employees, but we know the conditions in industry today</w:t>
      </w:r>
      <w:r w:rsidR="009B2024">
        <w:rPr>
          <w:rFonts w:cs="Times New Roman"/>
        </w:rPr>
        <w:t xml:space="preserve">.  </w:t>
      </w:r>
      <w:r w:rsidRPr="008C40C5">
        <w:rPr>
          <w:rFonts w:cs="Times New Roman"/>
        </w:rPr>
        <w:t xml:space="preserve">Think of persons being subject to their masters, this spirit, this </w:t>
      </w:r>
      <w:r w:rsidR="004F26F1">
        <w:rPr>
          <w:rFonts w:cs="Times New Roman"/>
        </w:rPr>
        <w:t>“</w:t>
      </w:r>
      <w:r w:rsidRPr="008C40C5">
        <w:rPr>
          <w:rFonts w:cs="Times New Roman"/>
        </w:rPr>
        <w:t>grace of life</w:t>
      </w:r>
      <w:r w:rsidR="004F26F1">
        <w:rPr>
          <w:rFonts w:cs="Times New Roman"/>
        </w:rPr>
        <w:t>”</w:t>
      </w:r>
      <w:r w:rsidRPr="008C40C5">
        <w:rPr>
          <w:rFonts w:cs="Times New Roman"/>
        </w:rPr>
        <w:t xml:space="preserve"> shining out, over against such a dark background as that in which we live</w:t>
      </w:r>
      <w:r w:rsidR="009B2024">
        <w:rPr>
          <w:rFonts w:cs="Times New Roman"/>
        </w:rPr>
        <w:t xml:space="preserve">.  </w:t>
      </w:r>
      <w:r w:rsidRPr="008C40C5">
        <w:rPr>
          <w:rFonts w:cs="Times New Roman"/>
        </w:rPr>
        <w:t>I believe the age we live in is the most selfish age there ever was</w:t>
      </w:r>
      <w:r w:rsidR="009B2024">
        <w:rPr>
          <w:rFonts w:cs="Times New Roman"/>
        </w:rPr>
        <w:t xml:space="preserve">.  </w:t>
      </w:r>
      <w:r w:rsidRPr="008C40C5">
        <w:rPr>
          <w:rFonts w:cs="Times New Roman"/>
        </w:rPr>
        <w:t>It is every man for himself</w:t>
      </w:r>
      <w:r w:rsidR="009B2024">
        <w:rPr>
          <w:rFonts w:cs="Times New Roman"/>
        </w:rPr>
        <w:t xml:space="preserve">.  </w:t>
      </w:r>
      <w:r w:rsidRPr="008C40C5">
        <w:rPr>
          <w:rFonts w:cs="Times New Roman"/>
        </w:rPr>
        <w:t>We have never known such an increase in the asserting by persons of the rights they think they have</w:t>
      </w:r>
      <w:r w:rsidR="009B2024">
        <w:rPr>
          <w:rFonts w:cs="Times New Roman"/>
        </w:rPr>
        <w:t xml:space="preserve">.  </w:t>
      </w:r>
      <w:r w:rsidRPr="008C40C5">
        <w:rPr>
          <w:rFonts w:cs="Times New Roman"/>
        </w:rPr>
        <w:t>One of the features of our day is nationalism, for instance, the rights of nations</w:t>
      </w:r>
      <w:r w:rsidR="009B2024">
        <w:rPr>
          <w:rFonts w:cs="Times New Roman"/>
        </w:rPr>
        <w:t xml:space="preserve">.  </w:t>
      </w:r>
      <w:r w:rsidRPr="008C40C5">
        <w:rPr>
          <w:rFonts w:cs="Times New Roman"/>
        </w:rPr>
        <w:t>It did not exist in the same</w:t>
      </w:r>
      <w:r>
        <w:rPr>
          <w:rFonts w:cs="Times New Roman"/>
        </w:rPr>
        <w:t xml:space="preserve"> </w:t>
      </w:r>
      <w:r w:rsidRPr="008C40C5">
        <w:rPr>
          <w:rFonts w:cs="Times New Roman"/>
        </w:rPr>
        <w:t>way before the last war, but since then there has been a rising of nationalism</w:t>
      </w:r>
      <w:r w:rsidR="009B2024">
        <w:rPr>
          <w:rFonts w:cs="Times New Roman"/>
        </w:rPr>
        <w:t xml:space="preserve">.  </w:t>
      </w:r>
      <w:r w:rsidRPr="008C40C5">
        <w:rPr>
          <w:rFonts w:cs="Times New Roman"/>
        </w:rPr>
        <w:t xml:space="preserve">People speak of the so-called rights of nations and personal rights, all that kind of thing, and over against it all there are simple persons here, not much thought of in the world, manifesting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In 1 Peter 3: 7, we have the relationship of husbands and wives introduced;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to shine out in all our relationships</w:t>
      </w:r>
      <w:r w:rsidR="009B2024">
        <w:rPr>
          <w:rFonts w:cs="Times New Roman"/>
        </w:rPr>
        <w:t xml:space="preserve">.  </w:t>
      </w:r>
      <w:r w:rsidRPr="008C40C5">
        <w:rPr>
          <w:rFonts w:cs="Times New Roman"/>
        </w:rPr>
        <w:t xml:space="preserve">Sometimes they are testing, sometimes very testing, and yet there is to be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7B09D170" w14:textId="12D04DC6" w:rsidR="008C40C5" w:rsidRPr="008C40C5" w:rsidRDefault="008C40C5" w:rsidP="008C40C5">
      <w:pPr>
        <w:spacing w:before="120" w:after="0" w:line="240" w:lineRule="auto"/>
        <w:ind w:firstLine="720"/>
        <w:jc w:val="both"/>
        <w:rPr>
          <w:rFonts w:cs="Times New Roman"/>
        </w:rPr>
      </w:pPr>
      <w:r w:rsidRPr="008C40C5">
        <w:rPr>
          <w:rFonts w:cs="Times New Roman"/>
        </w:rPr>
        <w:t xml:space="preserve">At the end of 1 Peter 2, after speaking of servants and masters, the writer goes on to speak about the Lord Jesus as a Model, </w:t>
      </w:r>
      <w:r w:rsidR="004F26F1">
        <w:rPr>
          <w:rFonts w:cs="Times New Roman"/>
        </w:rPr>
        <w:t>“</w:t>
      </w:r>
      <w:r w:rsidRPr="008C40C5">
        <w:rPr>
          <w:rFonts w:cs="Times New Roman"/>
        </w:rPr>
        <w:t>For to this have ye been called; for Christ also has suffered for you, leaving you a model that ye should follow in his steps—who did no sin, neither was guile found in his mouth; who, when reviled, reviled not again</w:t>
      </w:r>
      <w:r w:rsidR="004F26F1">
        <w:rPr>
          <w:rFonts w:cs="Times New Roman"/>
        </w:rPr>
        <w:t>”</w:t>
      </w:r>
      <w:r w:rsidR="009B2024">
        <w:rPr>
          <w:rFonts w:cs="Times New Roman"/>
        </w:rPr>
        <w:t xml:space="preserve">.  </w:t>
      </w:r>
      <w:r w:rsidRPr="008C40C5">
        <w:rPr>
          <w:rFonts w:cs="Times New Roman"/>
        </w:rPr>
        <w:t xml:space="preserve">It is </w:t>
      </w:r>
      <w:r w:rsidR="004F26F1">
        <w:rPr>
          <w:rFonts w:cs="Times New Roman"/>
        </w:rPr>
        <w:t>“</w:t>
      </w:r>
      <w:r w:rsidRPr="008C40C5">
        <w:rPr>
          <w:rFonts w:cs="Times New Roman"/>
        </w:rPr>
        <w:t>the grace of life</w:t>
      </w:r>
      <w:r w:rsidR="004F26F1">
        <w:rPr>
          <w:rFonts w:cs="Times New Roman"/>
        </w:rPr>
        <w:t>”</w:t>
      </w:r>
      <w:r w:rsidRPr="008C40C5">
        <w:rPr>
          <w:rFonts w:cs="Times New Roman"/>
        </w:rPr>
        <w:t>, dear</w:t>
      </w:r>
      <w:r>
        <w:rPr>
          <w:rFonts w:cs="Times New Roman"/>
        </w:rPr>
        <w:t xml:space="preserve"> </w:t>
      </w:r>
      <w:r w:rsidRPr="008C40C5">
        <w:rPr>
          <w:rFonts w:cs="Times New Roman"/>
        </w:rPr>
        <w:t xml:space="preserve">brethren, seen perfectly in the Lord Jesus who </w:t>
      </w:r>
      <w:r w:rsidR="004F26F1">
        <w:rPr>
          <w:rFonts w:cs="Times New Roman"/>
        </w:rPr>
        <w:t>“</w:t>
      </w:r>
      <w:r w:rsidRPr="008C40C5">
        <w:rPr>
          <w:rFonts w:cs="Times New Roman"/>
        </w:rPr>
        <w:t>when suffering, threatened not; but gave himself over into the hands of him who judges righteously</w:t>
      </w:r>
      <w:r w:rsidR="004F26F1">
        <w:rPr>
          <w:rFonts w:cs="Times New Roman"/>
        </w:rPr>
        <w:t>”</w:t>
      </w:r>
      <w:r w:rsidR="009B2024">
        <w:rPr>
          <w:rFonts w:cs="Times New Roman"/>
        </w:rPr>
        <w:t xml:space="preserve">.  </w:t>
      </w:r>
      <w:r w:rsidRPr="008C40C5">
        <w:rPr>
          <w:rFonts w:cs="Times New Roman"/>
        </w:rPr>
        <w:t xml:space="preserve">It is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displayed in perfection in a blessed Man down here, which is to be continued in believers who are in the understanding of divine and family secrets and manifest the same grace, the same features</w:t>
      </w:r>
      <w:r w:rsidR="009B2024">
        <w:rPr>
          <w:rFonts w:cs="Times New Roman"/>
        </w:rPr>
        <w:t xml:space="preserve">.  </w:t>
      </w:r>
      <w:r w:rsidRPr="008C40C5">
        <w:rPr>
          <w:rFonts w:cs="Times New Roman"/>
        </w:rPr>
        <w:t>It would be in measure, because there was perfection in Christ</w:t>
      </w:r>
      <w:r w:rsidR="009B2024">
        <w:rPr>
          <w:rFonts w:cs="Times New Roman"/>
        </w:rPr>
        <w:t xml:space="preserve">.  </w:t>
      </w:r>
      <w:r w:rsidR="004F26F1">
        <w:rPr>
          <w:rFonts w:cs="Times New Roman"/>
        </w:rPr>
        <w:t>“</w:t>
      </w:r>
      <w:r w:rsidRPr="008C40C5">
        <w:rPr>
          <w:rFonts w:cs="Times New Roman"/>
        </w:rPr>
        <w:t>Who did no sin</w:t>
      </w:r>
      <w:r w:rsidR="004F26F1">
        <w:rPr>
          <w:rFonts w:cs="Times New Roman"/>
        </w:rPr>
        <w:t>”</w:t>
      </w:r>
      <w:r w:rsidRPr="008C40C5">
        <w:rPr>
          <w:rFonts w:cs="Times New Roman"/>
        </w:rPr>
        <w:t xml:space="preserve"> would, of </w:t>
      </w:r>
      <w:r w:rsidRPr="008C40C5">
        <w:rPr>
          <w:rFonts w:cs="Times New Roman"/>
        </w:rPr>
        <w:lastRenderedPageBreak/>
        <w:t xml:space="preserve">course, be unique in Him, but my concern is that the understanding of that of which we are in the secret should result in this same </w:t>
      </w:r>
      <w:r w:rsidR="004F26F1">
        <w:rPr>
          <w:rFonts w:cs="Times New Roman"/>
        </w:rPr>
        <w:t>“</w:t>
      </w:r>
      <w:r w:rsidRPr="008C40C5">
        <w:rPr>
          <w:rFonts w:cs="Times New Roman"/>
        </w:rPr>
        <w:t>grace of life</w:t>
      </w:r>
      <w:r w:rsidR="004F26F1">
        <w:rPr>
          <w:rFonts w:cs="Times New Roman"/>
        </w:rPr>
        <w:t>”</w:t>
      </w:r>
      <w:r w:rsidRPr="008C40C5">
        <w:rPr>
          <w:rFonts w:cs="Times New Roman"/>
        </w:rPr>
        <w:t xml:space="preserve"> being displayed.</w:t>
      </w:r>
    </w:p>
    <w:p w14:paraId="4EF639EE" w14:textId="62B5BFB7" w:rsidR="008C40C5" w:rsidRPr="008C40C5" w:rsidRDefault="008C40C5" w:rsidP="008C40C5">
      <w:pPr>
        <w:spacing w:before="120" w:after="0" w:line="240" w:lineRule="auto"/>
        <w:ind w:firstLine="720"/>
        <w:jc w:val="both"/>
        <w:rPr>
          <w:rFonts w:cs="Times New Roman"/>
        </w:rPr>
      </w:pPr>
      <w:r w:rsidRPr="008C40C5">
        <w:rPr>
          <w:rFonts w:cs="Times New Roman"/>
        </w:rPr>
        <w:t>So 1 Peter 3 contemplates a wife in difficult circumstances, but there is exhortation as to adorning</w:t>
      </w:r>
      <w:r w:rsidR="009B2024">
        <w:rPr>
          <w:rFonts w:cs="Times New Roman"/>
        </w:rPr>
        <w:t xml:space="preserve">.  </w:t>
      </w:r>
      <w:r w:rsidRPr="008C40C5">
        <w:rPr>
          <w:rFonts w:cs="Times New Roman"/>
        </w:rPr>
        <w:t>Adorning is to be secret and inward, not outward</w:t>
      </w:r>
      <w:r w:rsidR="009B2024">
        <w:rPr>
          <w:rFonts w:cs="Times New Roman"/>
        </w:rPr>
        <w:t xml:space="preserve">.  </w:t>
      </w:r>
      <w:r w:rsidR="004F26F1">
        <w:rPr>
          <w:rFonts w:cs="Times New Roman"/>
        </w:rPr>
        <w:t>“</w:t>
      </w:r>
      <w:r w:rsidRPr="008C40C5">
        <w:rPr>
          <w:rFonts w:cs="Times New Roman"/>
        </w:rPr>
        <w:t>Whose adorning let it not be that outward one of …</w:t>
      </w:r>
      <w:r w:rsidR="00901D43">
        <w:rPr>
          <w:rFonts w:cs="Times New Roman"/>
        </w:rPr>
        <w:t xml:space="preserve"> </w:t>
      </w:r>
      <w:r w:rsidRPr="008C40C5">
        <w:rPr>
          <w:rFonts w:cs="Times New Roman"/>
        </w:rPr>
        <w:t>putting on apparel</w:t>
      </w:r>
      <w:r w:rsidR="004F26F1">
        <w:rPr>
          <w:rFonts w:cs="Times New Roman"/>
        </w:rPr>
        <w:t>”</w:t>
      </w:r>
      <w:r w:rsidR="009B2024">
        <w:rPr>
          <w:rFonts w:cs="Times New Roman"/>
        </w:rPr>
        <w:t xml:space="preserve">.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not putting on anything, clothes, or airs and</w:t>
      </w:r>
      <w:r>
        <w:rPr>
          <w:rFonts w:cs="Times New Roman"/>
        </w:rPr>
        <w:t xml:space="preserve"> </w:t>
      </w:r>
      <w:r w:rsidRPr="008C40C5">
        <w:rPr>
          <w:rFonts w:cs="Times New Roman"/>
        </w:rPr>
        <w:t>graces, human niceness, or anything of that kind</w:t>
      </w:r>
      <w:r w:rsidR="009B2024">
        <w:rPr>
          <w:rFonts w:cs="Times New Roman"/>
        </w:rPr>
        <w:t xml:space="preserve">.  </w:t>
      </w:r>
      <w:r w:rsidRPr="008C40C5">
        <w:rPr>
          <w:rFonts w:cs="Times New Roman"/>
        </w:rPr>
        <w:t>There is no such putting on with the believer who is in the secret of these family and divine matters</w:t>
      </w:r>
      <w:r w:rsidR="009B2024">
        <w:rPr>
          <w:rFonts w:cs="Times New Roman"/>
        </w:rPr>
        <w:t xml:space="preserve">.  </w:t>
      </w:r>
      <w:r w:rsidRPr="008C40C5">
        <w:rPr>
          <w:rFonts w:cs="Times New Roman"/>
        </w:rPr>
        <w:t xml:space="preserve">It is what they are shining out and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thus manifested</w:t>
      </w:r>
      <w:r w:rsidR="009B2024">
        <w:rPr>
          <w:rFonts w:cs="Times New Roman"/>
        </w:rPr>
        <w:t xml:space="preserve">.  </w:t>
      </w:r>
      <w:r w:rsidRPr="008C40C5">
        <w:rPr>
          <w:rFonts w:cs="Times New Roman"/>
        </w:rPr>
        <w:t xml:space="preserve">Peter speaks of </w:t>
      </w:r>
      <w:r w:rsidR="004F26F1">
        <w:rPr>
          <w:rFonts w:cs="Times New Roman"/>
        </w:rPr>
        <w:t>“</w:t>
      </w:r>
      <w:r w:rsidRPr="008C40C5">
        <w:rPr>
          <w:rFonts w:cs="Times New Roman"/>
        </w:rPr>
        <w:t>the hidden man of the heart</w:t>
      </w:r>
      <w:r w:rsidR="004F26F1">
        <w:rPr>
          <w:rFonts w:cs="Times New Roman"/>
        </w:rPr>
        <w:t>”</w:t>
      </w:r>
      <w:r w:rsidR="0074505B">
        <w:rPr>
          <w:rFonts w:cs="Times New Roman"/>
        </w:rPr>
        <w:t>,</w:t>
      </w:r>
      <w:r w:rsidRPr="008C40C5">
        <w:rPr>
          <w:rFonts w:cs="Times New Roman"/>
        </w:rPr>
        <w:t xml:space="preserve"> 1 </w:t>
      </w:r>
      <w:r w:rsidR="0074505B">
        <w:rPr>
          <w:rFonts w:cs="Times New Roman"/>
        </w:rPr>
        <w:t>Pet</w:t>
      </w:r>
      <w:r w:rsidRPr="008C40C5">
        <w:rPr>
          <w:rFonts w:cs="Times New Roman"/>
        </w:rPr>
        <w:t xml:space="preserve"> 3: 4</w:t>
      </w:r>
      <w:r w:rsidR="009B2024">
        <w:rPr>
          <w:rFonts w:cs="Times New Roman"/>
        </w:rPr>
        <w:t xml:space="preserve">.  </w:t>
      </w:r>
      <w:r w:rsidRPr="008C40C5">
        <w:rPr>
          <w:rFonts w:cs="Times New Roman"/>
        </w:rPr>
        <w:t>That is the secret side</w:t>
      </w:r>
      <w:r w:rsidR="009B2024">
        <w:rPr>
          <w:rFonts w:cs="Times New Roman"/>
        </w:rPr>
        <w:t xml:space="preserve">.  </w:t>
      </w:r>
      <w:r w:rsidRPr="008C40C5">
        <w:rPr>
          <w:rFonts w:cs="Times New Roman"/>
        </w:rPr>
        <w:t>This section contemplates a wife with a husband who is unbelieving and difficult</w:t>
      </w:r>
      <w:r w:rsidR="009B2024">
        <w:rPr>
          <w:rFonts w:cs="Times New Roman"/>
        </w:rPr>
        <w:t xml:space="preserve">.  </w:t>
      </w:r>
      <w:r w:rsidRPr="008C40C5">
        <w:rPr>
          <w:rFonts w:cs="Times New Roman"/>
        </w:rPr>
        <w:t xml:space="preserve">Now can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work out there</w:t>
      </w:r>
      <w:r w:rsidR="003C3CAD">
        <w:rPr>
          <w:rFonts w:cs="Times New Roman"/>
        </w:rPr>
        <w:t xml:space="preserve">?  </w:t>
      </w:r>
      <w:r w:rsidRPr="008C40C5">
        <w:rPr>
          <w:rFonts w:cs="Times New Roman"/>
        </w:rPr>
        <w:t xml:space="preserve">She is governed by </w:t>
      </w:r>
      <w:r w:rsidR="004F26F1">
        <w:rPr>
          <w:rFonts w:cs="Times New Roman"/>
        </w:rPr>
        <w:t>“</w:t>
      </w:r>
      <w:r w:rsidRPr="008C40C5">
        <w:rPr>
          <w:rFonts w:cs="Times New Roman"/>
        </w:rPr>
        <w:t>the hidden man of the heart</w:t>
      </w:r>
      <w:r w:rsidR="004F26F1">
        <w:rPr>
          <w:rFonts w:cs="Times New Roman"/>
        </w:rPr>
        <w:t>”</w:t>
      </w:r>
      <w:r w:rsidR="009B2024">
        <w:rPr>
          <w:rFonts w:cs="Times New Roman"/>
        </w:rPr>
        <w:t xml:space="preserve">.  </w:t>
      </w:r>
      <w:r w:rsidRPr="008C40C5">
        <w:rPr>
          <w:rFonts w:cs="Times New Roman"/>
        </w:rPr>
        <w:t xml:space="preserve">The husband would be the seen man of the heart, the public man of the heart, but she has the </w:t>
      </w:r>
      <w:r w:rsidR="004F26F1">
        <w:rPr>
          <w:rFonts w:cs="Times New Roman"/>
        </w:rPr>
        <w:t>“</w:t>
      </w:r>
      <w:r w:rsidRPr="008C40C5">
        <w:rPr>
          <w:rFonts w:cs="Times New Roman"/>
        </w:rPr>
        <w:t>hidden man of the heart</w:t>
      </w:r>
      <w:r w:rsidR="004F26F1">
        <w:rPr>
          <w:rFonts w:cs="Times New Roman"/>
        </w:rPr>
        <w:t>”</w:t>
      </w:r>
      <w:r w:rsidRPr="008C40C5">
        <w:rPr>
          <w:rFonts w:cs="Times New Roman"/>
        </w:rPr>
        <w:t>, that is, Christ</w:t>
      </w:r>
      <w:r w:rsidR="009B2024">
        <w:rPr>
          <w:rFonts w:cs="Times New Roman"/>
        </w:rPr>
        <w:t xml:space="preserve">.  </w:t>
      </w:r>
      <w:r w:rsidRPr="008C40C5">
        <w:rPr>
          <w:rFonts w:cs="Times New Roman"/>
        </w:rPr>
        <w:t xml:space="preserve">That is, in principle, Christ dwelling in her heart by faith, and what is to result is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in very difficult and trying circumstances, </w:t>
      </w:r>
      <w:r w:rsidR="004F26F1">
        <w:rPr>
          <w:rFonts w:cs="Times New Roman"/>
        </w:rPr>
        <w:t>“</w:t>
      </w:r>
      <w:r w:rsidRPr="008C40C5">
        <w:rPr>
          <w:rFonts w:cs="Times New Roman"/>
        </w:rPr>
        <w:t>the hidden man of the heart, in the incorruptible ornament of a meek and quiet spirit</w:t>
      </w:r>
      <w:r w:rsidR="004F26F1">
        <w:rPr>
          <w:rFonts w:cs="Times New Roman"/>
        </w:rPr>
        <w:t>”</w:t>
      </w:r>
      <w:r w:rsidRPr="008C40C5">
        <w:rPr>
          <w:rFonts w:cs="Times New Roman"/>
        </w:rPr>
        <w:t xml:space="preserve">; that is,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0FA2B4CD" w14:textId="5AFC85D4" w:rsidR="008C40C5" w:rsidRPr="008C40C5" w:rsidRDefault="008C40C5" w:rsidP="008C40C5">
      <w:pPr>
        <w:spacing w:before="120" w:after="0" w:line="240" w:lineRule="auto"/>
        <w:ind w:firstLine="720"/>
        <w:jc w:val="both"/>
        <w:rPr>
          <w:rFonts w:cs="Times New Roman"/>
        </w:rPr>
      </w:pPr>
      <w:r w:rsidRPr="008C40C5">
        <w:rPr>
          <w:rFonts w:cs="Times New Roman"/>
        </w:rPr>
        <w:t xml:space="preserve">Well, may the Lord encourage us to be attracted to be in the enjoyment, in the appreciation, of a secret order of things—election, an inheritance </w:t>
      </w:r>
      <w:r w:rsidR="004F26F1">
        <w:rPr>
          <w:rFonts w:cs="Times New Roman"/>
        </w:rPr>
        <w:t>“</w:t>
      </w:r>
      <w:r w:rsidRPr="008C40C5">
        <w:rPr>
          <w:rFonts w:cs="Times New Roman"/>
        </w:rPr>
        <w:t>reserved in the heavens</w:t>
      </w:r>
      <w:r w:rsidR="004F26F1">
        <w:rPr>
          <w:rFonts w:cs="Times New Roman"/>
        </w:rPr>
        <w:t>”</w:t>
      </w:r>
      <w:r w:rsidRPr="008C40C5">
        <w:rPr>
          <w:rFonts w:cs="Times New Roman"/>
        </w:rPr>
        <w:t xml:space="preserve">, </w:t>
      </w:r>
      <w:r w:rsidR="004F26F1">
        <w:rPr>
          <w:rFonts w:cs="Times New Roman"/>
        </w:rPr>
        <w:t>“</w:t>
      </w:r>
      <w:r w:rsidRPr="008C40C5">
        <w:rPr>
          <w:rFonts w:cs="Times New Roman"/>
        </w:rPr>
        <w:t>children of obedience</w:t>
      </w:r>
      <w:r w:rsidR="004F26F1">
        <w:rPr>
          <w:rFonts w:cs="Times New Roman"/>
        </w:rPr>
        <w:t>”</w:t>
      </w:r>
      <w:r w:rsidRPr="008C40C5">
        <w:rPr>
          <w:rFonts w:cs="Times New Roman"/>
        </w:rPr>
        <w:t xml:space="preserve">, knowing that we have another source of life and power as </w:t>
      </w:r>
      <w:r w:rsidR="004F26F1">
        <w:rPr>
          <w:rFonts w:cs="Times New Roman"/>
        </w:rPr>
        <w:t>“</w:t>
      </w:r>
      <w:r w:rsidRPr="008C40C5">
        <w:rPr>
          <w:rFonts w:cs="Times New Roman"/>
        </w:rPr>
        <w:t>born again, not of corruptible seed, but of incorruptible, by the living and abiding word of God</w:t>
      </w:r>
      <w:r w:rsidR="004F26F1">
        <w:rPr>
          <w:rFonts w:cs="Times New Roman"/>
        </w:rPr>
        <w:t>”</w:t>
      </w:r>
      <w:r w:rsidR="009B2024">
        <w:rPr>
          <w:rFonts w:cs="Times New Roman"/>
        </w:rPr>
        <w:t xml:space="preserve">.  </w:t>
      </w:r>
      <w:r w:rsidRPr="008C40C5">
        <w:rPr>
          <w:rFonts w:cs="Times New Roman"/>
        </w:rPr>
        <w:t>We have desires and motives that are different from those of the natural man, different from what we are by nature, derived from God</w:t>
      </w:r>
      <w:r w:rsidR="009B2024">
        <w:rPr>
          <w:rFonts w:cs="Times New Roman"/>
        </w:rPr>
        <w:t xml:space="preserve">.  </w:t>
      </w:r>
      <w:r w:rsidRPr="008C40C5">
        <w:rPr>
          <w:rFonts w:cs="Times New Roman"/>
        </w:rPr>
        <w:t xml:space="preserve">These secrets, dear brethren, need to be understood and appreciated by us, and, without putting anything on,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manifested and relationships are filled out in this beautiful way for the divine pleasure</w:t>
      </w:r>
      <w:r w:rsidR="009B2024">
        <w:rPr>
          <w:rFonts w:cs="Times New Roman"/>
        </w:rPr>
        <w:t xml:space="preserve">.  </w:t>
      </w:r>
      <w:r w:rsidRPr="008C40C5">
        <w:rPr>
          <w:rFonts w:cs="Times New Roman"/>
        </w:rPr>
        <w:t>The same grace that shone in Jesus is to shine out now in believers here</w:t>
      </w:r>
      <w:r w:rsidR="009B2024">
        <w:rPr>
          <w:rFonts w:cs="Times New Roman"/>
        </w:rPr>
        <w:t xml:space="preserve">.  </w:t>
      </w:r>
      <w:r w:rsidRPr="008C40C5">
        <w:rPr>
          <w:rFonts w:cs="Times New Roman"/>
        </w:rPr>
        <w:t xml:space="preserve">The early part of chapter 3 envisages very difficult circumstances where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to shine</w:t>
      </w:r>
      <w:r w:rsidR="009B2024">
        <w:rPr>
          <w:rFonts w:cs="Times New Roman"/>
        </w:rPr>
        <w:t xml:space="preserve">.  </w:t>
      </w:r>
      <w:r w:rsidRPr="008C40C5">
        <w:rPr>
          <w:rFonts w:cs="Times New Roman"/>
        </w:rPr>
        <w:t xml:space="preserve">The </w:t>
      </w:r>
      <w:r w:rsidR="004F26F1">
        <w:rPr>
          <w:rFonts w:cs="Times New Roman"/>
        </w:rPr>
        <w:t>‘</w:t>
      </w:r>
      <w:r w:rsidRPr="008C40C5">
        <w:rPr>
          <w:rFonts w:cs="Times New Roman"/>
        </w:rPr>
        <w:t>conversation</w:t>
      </w:r>
      <w:r w:rsidR="004F26F1">
        <w:rPr>
          <w:rFonts w:cs="Times New Roman"/>
        </w:rPr>
        <w:t>’</w:t>
      </w:r>
      <w:r w:rsidRPr="008C40C5">
        <w:rPr>
          <w:rFonts w:cs="Times New Roman"/>
        </w:rPr>
        <w:t xml:space="preserve">, the manner of life, </w:t>
      </w:r>
      <w:r w:rsidR="004F26F1">
        <w:rPr>
          <w:rFonts w:cs="Times New Roman"/>
        </w:rPr>
        <w:t>“</w:t>
      </w:r>
      <w:r w:rsidRPr="008C40C5">
        <w:rPr>
          <w:rFonts w:cs="Times New Roman"/>
        </w:rPr>
        <w:t>the grace of life</w:t>
      </w:r>
      <w:r w:rsidR="004F26F1">
        <w:rPr>
          <w:rFonts w:cs="Times New Roman"/>
        </w:rPr>
        <w:t>”</w:t>
      </w:r>
      <w:r w:rsidRPr="008C40C5">
        <w:rPr>
          <w:rFonts w:cs="Times New Roman"/>
        </w:rPr>
        <w:t>, is to be such that persons are won</w:t>
      </w:r>
      <w:r w:rsidR="009B2024">
        <w:rPr>
          <w:rFonts w:cs="Times New Roman"/>
        </w:rPr>
        <w:t xml:space="preserve">.  </w:t>
      </w:r>
      <w:r w:rsidRPr="008C40C5">
        <w:rPr>
          <w:rFonts w:cs="Times New Roman"/>
        </w:rPr>
        <w:t>There is a powerful</w:t>
      </w:r>
      <w:r>
        <w:rPr>
          <w:rFonts w:cs="Times New Roman"/>
        </w:rPr>
        <w:t xml:space="preserve"> </w:t>
      </w:r>
      <w:r w:rsidRPr="008C40C5">
        <w:rPr>
          <w:rFonts w:cs="Times New Roman"/>
        </w:rPr>
        <w:t>testimony that overcomes and secures</w:t>
      </w:r>
      <w:r w:rsidR="009B2024">
        <w:rPr>
          <w:rFonts w:cs="Times New Roman"/>
        </w:rPr>
        <w:t xml:space="preserve">.  </w:t>
      </w:r>
      <w:r w:rsidRPr="008C40C5">
        <w:rPr>
          <w:rFonts w:cs="Times New Roman"/>
        </w:rPr>
        <w:t>That possibility is put here, and whether it is this relationship spoken of here, or other relationships, there is something powerful operating.</w:t>
      </w:r>
    </w:p>
    <w:p w14:paraId="4978B787" w14:textId="239517CC" w:rsidR="008C40C5" w:rsidRPr="008C40C5" w:rsidRDefault="008C40C5" w:rsidP="008C40C5">
      <w:pPr>
        <w:spacing w:before="120" w:after="0" w:line="240" w:lineRule="auto"/>
        <w:ind w:firstLine="720"/>
        <w:jc w:val="both"/>
        <w:rPr>
          <w:rFonts w:cs="Times New Roman"/>
        </w:rPr>
      </w:pPr>
      <w:r w:rsidRPr="008C40C5">
        <w:rPr>
          <w:rFonts w:cs="Times New Roman"/>
        </w:rPr>
        <w:lastRenderedPageBreak/>
        <w:t xml:space="preserve">Then </w:t>
      </w:r>
      <w:r w:rsidR="004F26F1">
        <w:rPr>
          <w:rFonts w:cs="Times New Roman"/>
        </w:rPr>
        <w:t>“</w:t>
      </w:r>
      <w:r w:rsidRPr="008C40C5">
        <w:rPr>
          <w:rFonts w:cs="Times New Roman"/>
        </w:rPr>
        <w:t>fellow-heirs of the grace of life</w:t>
      </w:r>
      <w:r w:rsidR="004F26F1">
        <w:rPr>
          <w:rFonts w:cs="Times New Roman"/>
        </w:rPr>
        <w:t>”</w:t>
      </w:r>
      <w:r w:rsidRPr="008C40C5">
        <w:rPr>
          <w:rFonts w:cs="Times New Roman"/>
        </w:rPr>
        <w:t xml:space="preserve"> means that there are persons bound in the very close relationship of husband and wife, the closest of all relationships, and they are </w:t>
      </w:r>
      <w:r w:rsidR="004F26F1">
        <w:rPr>
          <w:rFonts w:cs="Times New Roman"/>
        </w:rPr>
        <w:t>“</w:t>
      </w:r>
      <w:r w:rsidRPr="008C40C5">
        <w:rPr>
          <w:rFonts w:cs="Times New Roman"/>
        </w:rPr>
        <w:t>fellow-heirs</w:t>
      </w:r>
      <w:r w:rsidR="004F26F1">
        <w:rPr>
          <w:rFonts w:cs="Times New Roman"/>
        </w:rPr>
        <w:t>”</w:t>
      </w:r>
      <w:r w:rsidR="009B2024">
        <w:rPr>
          <w:rFonts w:cs="Times New Roman"/>
        </w:rPr>
        <w:t xml:space="preserve">.  </w:t>
      </w:r>
      <w:r w:rsidRPr="008C40C5">
        <w:rPr>
          <w:rFonts w:cs="Times New Roman"/>
        </w:rPr>
        <w:t>This is what is normal</w:t>
      </w:r>
      <w:r w:rsidR="009B2024">
        <w:rPr>
          <w:rFonts w:cs="Times New Roman"/>
        </w:rPr>
        <w:t xml:space="preserve">.  </w:t>
      </w:r>
      <w:r w:rsidRPr="008C40C5">
        <w:rPr>
          <w:rFonts w:cs="Times New Roman"/>
        </w:rPr>
        <w:t xml:space="preserve">Not now one an heir, and another not an heir, but </w:t>
      </w:r>
      <w:r w:rsidR="004F26F1">
        <w:rPr>
          <w:rFonts w:cs="Times New Roman"/>
        </w:rPr>
        <w:t>‘</w:t>
      </w:r>
      <w:r w:rsidRPr="008C40C5">
        <w:rPr>
          <w:rFonts w:cs="Times New Roman"/>
        </w:rPr>
        <w:t>fellow-heirs</w:t>
      </w:r>
      <w:r w:rsidR="004F26F1">
        <w:rPr>
          <w:rFonts w:cs="Times New Roman"/>
        </w:rPr>
        <w:t>’</w:t>
      </w:r>
      <w:r w:rsidR="009B2024">
        <w:rPr>
          <w:rFonts w:cs="Times New Roman"/>
        </w:rPr>
        <w:t xml:space="preserve">.  </w:t>
      </w:r>
      <w:r w:rsidRPr="008C40C5">
        <w:rPr>
          <w:rFonts w:cs="Times New Roman"/>
        </w:rPr>
        <w:t xml:space="preserve">It is heirs together of </w:t>
      </w:r>
      <w:r w:rsidR="004F26F1">
        <w:rPr>
          <w:rFonts w:cs="Times New Roman"/>
        </w:rPr>
        <w:t>“</w:t>
      </w:r>
      <w:r w:rsidRPr="008C40C5">
        <w:rPr>
          <w:rFonts w:cs="Times New Roman"/>
        </w:rPr>
        <w:t>the grace of life, that your prayers be not hindered</w:t>
      </w:r>
      <w:r w:rsidR="004F26F1">
        <w:rPr>
          <w:rFonts w:cs="Times New Roman"/>
        </w:rPr>
        <w:t>”</w:t>
      </w:r>
      <w:r w:rsidR="009B2024">
        <w:rPr>
          <w:rFonts w:cs="Times New Roman"/>
        </w:rPr>
        <w:t xml:space="preserve">.  </w:t>
      </w:r>
      <w:r w:rsidRPr="008C40C5">
        <w:rPr>
          <w:rFonts w:cs="Times New Roman"/>
        </w:rPr>
        <w:t>I think we ought to value and appreciate what is normal and promote what is normal</w:t>
      </w:r>
      <w:r w:rsidR="009B2024">
        <w:rPr>
          <w:rFonts w:cs="Times New Roman"/>
        </w:rPr>
        <w:t xml:space="preserve">.  </w:t>
      </w:r>
      <w:r w:rsidRPr="008C40C5">
        <w:rPr>
          <w:rFonts w:cs="Times New Roman"/>
        </w:rPr>
        <w:t xml:space="preserve">This divinely instituted relationship becomes the additional occasion for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to shine out</w:t>
      </w:r>
      <w:r w:rsidR="009B2024">
        <w:rPr>
          <w:rFonts w:cs="Times New Roman"/>
        </w:rPr>
        <w:t xml:space="preserve">.  </w:t>
      </w:r>
      <w:r w:rsidRPr="008C40C5">
        <w:rPr>
          <w:rFonts w:cs="Times New Roman"/>
        </w:rPr>
        <w:t>Let us not be</w:t>
      </w:r>
      <w:r>
        <w:rPr>
          <w:rFonts w:cs="Times New Roman"/>
        </w:rPr>
        <w:t xml:space="preserve"> </w:t>
      </w:r>
      <w:r w:rsidRPr="008C40C5">
        <w:rPr>
          <w:rFonts w:cs="Times New Roman"/>
        </w:rPr>
        <w:t xml:space="preserve">without what is secret; let us not be without </w:t>
      </w:r>
      <w:r w:rsidR="004F26F1">
        <w:rPr>
          <w:rFonts w:cs="Times New Roman"/>
        </w:rPr>
        <w:t>“</w:t>
      </w:r>
      <w:r w:rsidRPr="008C40C5">
        <w:rPr>
          <w:rFonts w:cs="Times New Roman"/>
        </w:rPr>
        <w:t>the hidden man of the heart</w:t>
      </w:r>
      <w:r w:rsidR="004F26F1">
        <w:rPr>
          <w:rFonts w:cs="Times New Roman"/>
        </w:rPr>
        <w:t>”</w:t>
      </w:r>
      <w:r w:rsidRPr="008C40C5">
        <w:rPr>
          <w:rFonts w:cs="Times New Roman"/>
        </w:rPr>
        <w:t xml:space="preserve">; nor be without reality, with no </w:t>
      </w:r>
      <w:r w:rsidR="004F26F1">
        <w:rPr>
          <w:rFonts w:cs="Times New Roman"/>
        </w:rPr>
        <w:t>‘</w:t>
      </w:r>
      <w:r w:rsidRPr="008C40C5">
        <w:rPr>
          <w:rFonts w:cs="Times New Roman"/>
        </w:rPr>
        <w:t>putting on</w:t>
      </w:r>
      <w:r w:rsidR="004F26F1">
        <w:rPr>
          <w:rFonts w:cs="Times New Roman"/>
        </w:rPr>
        <w:t>’</w:t>
      </w:r>
      <w:r w:rsidR="009B2024">
        <w:rPr>
          <w:rFonts w:cs="Times New Roman"/>
        </w:rPr>
        <w:t xml:space="preserve">.  </w:t>
      </w:r>
      <w:r w:rsidRPr="008C40C5">
        <w:rPr>
          <w:rFonts w:cs="Times New Roman"/>
        </w:rPr>
        <w:t xml:space="preserve">May there be this </w:t>
      </w:r>
      <w:r w:rsidR="004F26F1">
        <w:rPr>
          <w:rFonts w:cs="Times New Roman"/>
        </w:rPr>
        <w:t>“</w:t>
      </w:r>
      <w:r w:rsidRPr="008C40C5">
        <w:rPr>
          <w:rFonts w:cs="Times New Roman"/>
        </w:rPr>
        <w:t>incorruptible ornament of a meek and quiet spirit</w:t>
      </w:r>
      <w:r w:rsidR="004F26F1">
        <w:rPr>
          <w:rFonts w:cs="Times New Roman"/>
        </w:rPr>
        <w:t>”</w:t>
      </w:r>
      <w:r w:rsidR="009B2024">
        <w:rPr>
          <w:rFonts w:cs="Times New Roman"/>
        </w:rPr>
        <w:t xml:space="preserve">.  </w:t>
      </w:r>
      <w:r w:rsidRPr="008C40C5">
        <w:rPr>
          <w:rFonts w:cs="Times New Roman"/>
        </w:rPr>
        <w:t xml:space="preserve">I wonder which one of us has a </w:t>
      </w:r>
      <w:r w:rsidR="004F26F1">
        <w:rPr>
          <w:rFonts w:cs="Times New Roman"/>
        </w:rPr>
        <w:t>“</w:t>
      </w:r>
      <w:r w:rsidRPr="008C40C5">
        <w:rPr>
          <w:rFonts w:cs="Times New Roman"/>
        </w:rPr>
        <w:t>meek and quiet spirit</w:t>
      </w:r>
      <w:r w:rsidR="004F26F1">
        <w:rPr>
          <w:rFonts w:cs="Times New Roman"/>
        </w:rPr>
        <w:t>”</w:t>
      </w:r>
      <w:r w:rsidR="009B2024">
        <w:rPr>
          <w:rFonts w:cs="Times New Roman"/>
        </w:rPr>
        <w:t xml:space="preserve">.  </w:t>
      </w:r>
      <w:r w:rsidRPr="008C40C5">
        <w:rPr>
          <w:rFonts w:cs="Times New Roman"/>
        </w:rPr>
        <w:t xml:space="preserve">It is a feature that marked the Lord and it is a feature in which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manifested</w:t>
      </w:r>
      <w:r w:rsidR="009B2024">
        <w:rPr>
          <w:rFonts w:cs="Times New Roman"/>
        </w:rPr>
        <w:t xml:space="preserve">.  </w:t>
      </w:r>
      <w:r w:rsidRPr="008C40C5">
        <w:rPr>
          <w:rFonts w:cs="Times New Roman"/>
        </w:rPr>
        <w:t xml:space="preserve">May the Lord encourage us therefore to understand and to appreciate divine secrets, and to have part in this testimony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for His </w:t>
      </w:r>
      <w:r w:rsidR="0074505B">
        <w:rPr>
          <w:rFonts w:cs="Times New Roman"/>
        </w:rPr>
        <w:t>N</w:t>
      </w:r>
      <w:r w:rsidRPr="008C40C5">
        <w:rPr>
          <w:rFonts w:cs="Times New Roman"/>
        </w:rPr>
        <w:t>ame</w:t>
      </w:r>
      <w:r w:rsidR="004F26F1">
        <w:rPr>
          <w:rFonts w:cs="Times New Roman"/>
        </w:rPr>
        <w:t>’</w:t>
      </w:r>
      <w:r w:rsidRPr="008C40C5">
        <w:rPr>
          <w:rFonts w:cs="Times New Roman"/>
        </w:rPr>
        <w:t>s sake.</w:t>
      </w:r>
    </w:p>
    <w:p w14:paraId="3E61475E" w14:textId="77777777" w:rsidR="008C40C5" w:rsidRDefault="008C40C5" w:rsidP="008C40C5">
      <w:pPr>
        <w:spacing w:before="120" w:after="0" w:line="240" w:lineRule="auto"/>
        <w:jc w:val="both"/>
        <w:rPr>
          <w:rFonts w:cs="Times New Roman"/>
        </w:rPr>
      </w:pPr>
    </w:p>
    <w:p w14:paraId="1E97EC4D" w14:textId="703F104D" w:rsidR="008C40C5" w:rsidRPr="008C40C5" w:rsidRDefault="008C40C5" w:rsidP="008C40C5">
      <w:pPr>
        <w:spacing w:before="120" w:after="0" w:line="240" w:lineRule="auto"/>
        <w:jc w:val="both"/>
        <w:rPr>
          <w:rFonts w:cs="Times New Roman"/>
          <w:b/>
          <w:bCs/>
        </w:rPr>
      </w:pPr>
      <w:r w:rsidRPr="008C40C5">
        <w:rPr>
          <w:rFonts w:cs="Times New Roman"/>
          <w:b/>
          <w:bCs/>
        </w:rPr>
        <w:t>MALVERN</w:t>
      </w:r>
    </w:p>
    <w:p w14:paraId="658CC491" w14:textId="3B3B0C6D" w:rsidR="008C40C5" w:rsidRPr="008C40C5" w:rsidRDefault="008C40C5" w:rsidP="008C40C5">
      <w:pPr>
        <w:spacing w:before="120" w:after="0" w:line="240" w:lineRule="auto"/>
        <w:jc w:val="both"/>
        <w:rPr>
          <w:rFonts w:cs="Times New Roman"/>
          <w:b/>
          <w:bCs/>
        </w:rPr>
      </w:pPr>
      <w:r w:rsidRPr="008C40C5">
        <w:rPr>
          <w:rFonts w:cs="Times New Roman"/>
          <w:b/>
          <w:bCs/>
        </w:rPr>
        <w:t>11</w:t>
      </w:r>
      <w:r w:rsidRPr="008C40C5">
        <w:rPr>
          <w:rFonts w:cs="Times New Roman"/>
          <w:b/>
          <w:bCs/>
          <w:vertAlign w:val="superscript"/>
        </w:rPr>
        <w:t>th</w:t>
      </w:r>
      <w:r w:rsidRPr="008C40C5">
        <w:rPr>
          <w:rFonts w:cs="Times New Roman"/>
          <w:b/>
          <w:bCs/>
        </w:rPr>
        <w:t xml:space="preserve"> June 1977</w:t>
      </w:r>
    </w:p>
    <w:p w14:paraId="13CC69EB" w14:textId="77777777" w:rsidR="008C40C5" w:rsidRDefault="008C40C5" w:rsidP="008C40C5">
      <w:pPr>
        <w:spacing w:before="120" w:after="0" w:line="240" w:lineRule="auto"/>
        <w:jc w:val="center"/>
        <w:rPr>
          <w:rFonts w:cs="Times New Roman"/>
          <w:bCs/>
          <w:szCs w:val="24"/>
        </w:rPr>
      </w:pPr>
      <w:r w:rsidRPr="00FD428C">
        <w:rPr>
          <w:rFonts w:cs="Times New Roman"/>
          <w:bCs/>
          <w:szCs w:val="24"/>
        </w:rPr>
        <w:t>_____________________</w:t>
      </w:r>
    </w:p>
    <w:p w14:paraId="6D77462F" w14:textId="2439F482" w:rsidR="006A4987" w:rsidRDefault="006A4987">
      <w:pPr>
        <w:rPr>
          <w:rFonts w:cs="Times New Roman"/>
        </w:rPr>
      </w:pPr>
      <w:r>
        <w:rPr>
          <w:rFonts w:cs="Times New Roman"/>
        </w:rPr>
        <w:br w:type="page"/>
      </w:r>
    </w:p>
    <w:p w14:paraId="4C5AF961" w14:textId="4336BE89" w:rsidR="006A4987" w:rsidRPr="006A4987" w:rsidRDefault="006A4987" w:rsidP="006A4987">
      <w:pPr>
        <w:pStyle w:val="Heading1"/>
      </w:pPr>
      <w:bookmarkStart w:id="40" w:name="_Toc26879115"/>
      <w:bookmarkStart w:id="41" w:name="_Toc35685470"/>
      <w:r w:rsidRPr="006A4987">
        <w:lastRenderedPageBreak/>
        <w:t>SALT AND LIGHT</w:t>
      </w:r>
      <w:bookmarkEnd w:id="40"/>
      <w:bookmarkEnd w:id="41"/>
    </w:p>
    <w:p w14:paraId="6B1C503C" w14:textId="77777777" w:rsidR="006A4987" w:rsidRPr="006A4987" w:rsidRDefault="006A4987" w:rsidP="006A4987">
      <w:pPr>
        <w:spacing w:before="120" w:after="0" w:line="240" w:lineRule="auto"/>
        <w:jc w:val="both"/>
        <w:rPr>
          <w:rFonts w:cs="Times New Roman"/>
          <w:b/>
          <w:bCs/>
        </w:rPr>
      </w:pPr>
      <w:r w:rsidRPr="006A4987">
        <w:rPr>
          <w:rFonts w:cs="Times New Roman"/>
          <w:b/>
          <w:bCs/>
        </w:rPr>
        <w:t>Matthew 5: 13-16</w:t>
      </w:r>
    </w:p>
    <w:p w14:paraId="383EF9B2" w14:textId="491A4D30" w:rsidR="006A4987" w:rsidRPr="006A4987" w:rsidRDefault="006A4987" w:rsidP="00016237">
      <w:pPr>
        <w:spacing w:before="120" w:after="0" w:line="240" w:lineRule="auto"/>
        <w:ind w:firstLine="720"/>
        <w:jc w:val="both"/>
        <w:rPr>
          <w:rFonts w:cs="Times New Roman"/>
        </w:rPr>
      </w:pPr>
      <w:r w:rsidRPr="006A4987">
        <w:rPr>
          <w:rFonts w:cs="Times New Roman"/>
        </w:rPr>
        <w:t>Two features that properly belong to believers during the time of the Lord</w:t>
      </w:r>
      <w:r w:rsidR="004F26F1">
        <w:rPr>
          <w:rFonts w:cs="Times New Roman"/>
        </w:rPr>
        <w:t>’</w:t>
      </w:r>
      <w:r w:rsidRPr="006A4987">
        <w:rPr>
          <w:rFonts w:cs="Times New Roman"/>
        </w:rPr>
        <w:t>s absence are the salt of the earth and the light of the world</w:t>
      </w:r>
      <w:r w:rsidR="009B2024">
        <w:rPr>
          <w:rFonts w:cs="Times New Roman"/>
        </w:rPr>
        <w:t xml:space="preserve">.  </w:t>
      </w:r>
      <w:r w:rsidRPr="006A4987">
        <w:rPr>
          <w:rFonts w:cs="Times New Roman"/>
        </w:rPr>
        <w:t>Salt arrests decay, corruption, and the working of leaven</w:t>
      </w:r>
      <w:r w:rsidR="009B2024">
        <w:rPr>
          <w:rFonts w:cs="Times New Roman"/>
        </w:rPr>
        <w:t xml:space="preserve">.  </w:t>
      </w:r>
      <w:r w:rsidRPr="006A4987">
        <w:rPr>
          <w:rFonts w:cs="Times New Roman"/>
        </w:rPr>
        <w:t>This scripture might read, Ye are the salt of the land; that is, it is salt operating in a certain area</w:t>
      </w:r>
      <w:r w:rsidR="009B2024">
        <w:rPr>
          <w:rFonts w:cs="Times New Roman"/>
        </w:rPr>
        <w:t xml:space="preserve">.  </w:t>
      </w:r>
      <w:r w:rsidRPr="006A4987">
        <w:rPr>
          <w:rFonts w:cs="Times New Roman"/>
        </w:rPr>
        <w:t>When the Lord was here there was a wonderful influence operating</w:t>
      </w:r>
      <w:r w:rsidR="009B2024">
        <w:rPr>
          <w:rFonts w:cs="Times New Roman"/>
        </w:rPr>
        <w:t xml:space="preserve">.  </w:t>
      </w:r>
      <w:r w:rsidRPr="006A4987">
        <w:rPr>
          <w:rFonts w:cs="Times New Roman"/>
        </w:rPr>
        <w:t>We were reading on Lord</w:t>
      </w:r>
      <w:r w:rsidR="004F26F1">
        <w:rPr>
          <w:rFonts w:cs="Times New Roman"/>
        </w:rPr>
        <w:t>’</w:t>
      </w:r>
      <w:r w:rsidRPr="006A4987">
        <w:rPr>
          <w:rFonts w:cs="Times New Roman"/>
        </w:rPr>
        <w:t>s day in Mark 14 about the Lord in the testing circumstances before the leaders of the Jewish nation in the high priest</w:t>
      </w:r>
      <w:r w:rsidR="004F26F1">
        <w:rPr>
          <w:rFonts w:cs="Times New Roman"/>
        </w:rPr>
        <w:t>’</w:t>
      </w:r>
      <w:r w:rsidRPr="006A4987">
        <w:rPr>
          <w:rFonts w:cs="Times New Roman"/>
        </w:rPr>
        <w:t>s palace</w:t>
      </w:r>
      <w:r w:rsidR="009B2024">
        <w:rPr>
          <w:rFonts w:cs="Times New Roman"/>
        </w:rPr>
        <w:t xml:space="preserve">.  </w:t>
      </w:r>
      <w:r w:rsidRPr="006A4987">
        <w:rPr>
          <w:rFonts w:cs="Times New Roman"/>
        </w:rPr>
        <w:t>He stands out in His perfection, His uniqueness and the holiness of His humanity</w:t>
      </w:r>
      <w:r w:rsidR="009B2024">
        <w:rPr>
          <w:rFonts w:cs="Times New Roman"/>
        </w:rPr>
        <w:t xml:space="preserve">.  </w:t>
      </w:r>
      <w:r w:rsidRPr="006A4987">
        <w:rPr>
          <w:rFonts w:cs="Times New Roman"/>
        </w:rPr>
        <w:t xml:space="preserve">The Lord here is a wonderful object of contemplation, but in His absence believers are to be </w:t>
      </w:r>
      <w:r w:rsidR="004F26F1">
        <w:rPr>
          <w:rFonts w:cs="Times New Roman"/>
        </w:rPr>
        <w:t>‘</w:t>
      </w:r>
      <w:r w:rsidRPr="006A4987">
        <w:rPr>
          <w:rFonts w:cs="Times New Roman"/>
        </w:rPr>
        <w:t>the salt of the land</w:t>
      </w:r>
      <w:r w:rsidR="004F26F1">
        <w:rPr>
          <w:rFonts w:cs="Times New Roman"/>
        </w:rPr>
        <w:t>’</w:t>
      </w:r>
      <w:r w:rsidR="009B2024">
        <w:rPr>
          <w:rFonts w:cs="Times New Roman"/>
        </w:rPr>
        <w:t xml:space="preserve">.  </w:t>
      </w:r>
      <w:r w:rsidRPr="006A4987">
        <w:rPr>
          <w:rFonts w:cs="Times New Roman"/>
        </w:rPr>
        <w:t>Wherever believers are, whether it is in their homes or in their business, in their employment, at school, whatever area believers are in, there is to be a restraining influence, a pure influence that arrests the working of corruption or leaven</w:t>
      </w:r>
      <w:r w:rsidR="009B2024">
        <w:rPr>
          <w:rFonts w:cs="Times New Roman"/>
        </w:rPr>
        <w:t xml:space="preserve">.  </w:t>
      </w:r>
      <w:r w:rsidRPr="006A4987">
        <w:rPr>
          <w:rFonts w:cs="Times New Roman"/>
        </w:rPr>
        <w:t>Where the believer is true and where his reality shines, whatever the area may be, there is an arresting of what is evil</w:t>
      </w:r>
      <w:r w:rsidR="009B2024">
        <w:rPr>
          <w:rFonts w:cs="Times New Roman"/>
        </w:rPr>
        <w:t xml:space="preserve">.  </w:t>
      </w:r>
      <w:r w:rsidRPr="006A4987">
        <w:rPr>
          <w:rFonts w:cs="Times New Roman"/>
        </w:rPr>
        <w:t xml:space="preserve">The Lord says </w:t>
      </w:r>
      <w:r w:rsidR="004F26F1">
        <w:rPr>
          <w:rFonts w:cs="Times New Roman"/>
        </w:rPr>
        <w:t>“</w:t>
      </w:r>
      <w:r w:rsidRPr="006A4987">
        <w:rPr>
          <w:rFonts w:cs="Times New Roman"/>
        </w:rPr>
        <w:t>but if the salt have become insipid</w:t>
      </w:r>
      <w:r w:rsidR="004F26F1">
        <w:rPr>
          <w:rFonts w:cs="Times New Roman"/>
        </w:rPr>
        <w:t>”</w:t>
      </w:r>
      <w:r w:rsidRPr="006A4987">
        <w:rPr>
          <w:rFonts w:cs="Times New Roman"/>
        </w:rPr>
        <w:t>, that is, if the salt loses its own character; the believer is meant to have a certain character</w:t>
      </w:r>
      <w:r w:rsidR="009B2024">
        <w:rPr>
          <w:rFonts w:cs="Times New Roman"/>
        </w:rPr>
        <w:t xml:space="preserve">.  </w:t>
      </w:r>
      <w:r w:rsidRPr="006A4987">
        <w:rPr>
          <w:rFonts w:cs="Times New Roman"/>
        </w:rPr>
        <w:t xml:space="preserve">Peter says </w:t>
      </w:r>
      <w:r w:rsidR="004F26F1">
        <w:rPr>
          <w:rFonts w:cs="Times New Roman"/>
        </w:rPr>
        <w:t>“</w:t>
      </w:r>
      <w:r w:rsidRPr="006A4987">
        <w:rPr>
          <w:rFonts w:cs="Times New Roman"/>
        </w:rPr>
        <w:t>in your faith have also virtue</w:t>
      </w:r>
      <w:r w:rsidR="004F26F1">
        <w:rPr>
          <w:rFonts w:cs="Times New Roman"/>
        </w:rPr>
        <w:t>”</w:t>
      </w:r>
      <w:r w:rsidRPr="006A4987">
        <w:rPr>
          <w:rFonts w:cs="Times New Roman"/>
        </w:rPr>
        <w:t>, 2 Pet  1: 5</w:t>
      </w:r>
      <w:r w:rsidR="009B2024">
        <w:rPr>
          <w:rFonts w:cs="Times New Roman"/>
        </w:rPr>
        <w:t xml:space="preserve">.  </w:t>
      </w:r>
      <w:r w:rsidRPr="006A4987">
        <w:rPr>
          <w:rFonts w:cs="Times New Roman"/>
        </w:rPr>
        <w:t>Virtue is the working of reality; it is the courage to be what you are</w:t>
      </w:r>
      <w:r w:rsidR="009B2024">
        <w:rPr>
          <w:rFonts w:cs="Times New Roman"/>
        </w:rPr>
        <w:t xml:space="preserve">.  </w:t>
      </w:r>
      <w:r w:rsidRPr="006A4987">
        <w:rPr>
          <w:rFonts w:cs="Times New Roman"/>
        </w:rPr>
        <w:t>There are features in that section which Peter exhorts us about, so that the believer should appear in his true character as linked with and true and faithful to the Lord Jesus in heaven and having the Spirit possessing him down here.</w:t>
      </w:r>
    </w:p>
    <w:p w14:paraId="62FDEAB8" w14:textId="43A2CE8C" w:rsidR="006A4987" w:rsidRPr="006A4987" w:rsidRDefault="006A4987" w:rsidP="00016237">
      <w:pPr>
        <w:spacing w:before="120" w:after="0" w:line="240" w:lineRule="auto"/>
        <w:ind w:firstLine="720"/>
        <w:jc w:val="both"/>
        <w:rPr>
          <w:rFonts w:cs="Times New Roman"/>
        </w:rPr>
      </w:pPr>
      <w:r w:rsidRPr="006A4987">
        <w:rPr>
          <w:rFonts w:cs="Times New Roman"/>
        </w:rPr>
        <w:t>We were reading on Lord</w:t>
      </w:r>
      <w:r w:rsidR="004F26F1">
        <w:rPr>
          <w:rFonts w:cs="Times New Roman"/>
        </w:rPr>
        <w:t>’</w:t>
      </w:r>
      <w:r w:rsidRPr="006A4987">
        <w:rPr>
          <w:rFonts w:cs="Times New Roman"/>
        </w:rPr>
        <w:t xml:space="preserve">s day about Peter </w:t>
      </w:r>
      <w:r w:rsidR="004F26F1">
        <w:rPr>
          <w:rFonts w:cs="Times New Roman"/>
        </w:rPr>
        <w:t>“</w:t>
      </w:r>
      <w:r w:rsidRPr="006A4987">
        <w:rPr>
          <w:rFonts w:cs="Times New Roman"/>
        </w:rPr>
        <w:t>sitting with the officers and warming himself in the light of the fire</w:t>
      </w:r>
      <w:r w:rsidR="004F26F1">
        <w:rPr>
          <w:rFonts w:cs="Times New Roman"/>
        </w:rPr>
        <w:t>”</w:t>
      </w:r>
      <w:r w:rsidR="00240B54">
        <w:rPr>
          <w:rFonts w:cs="Times New Roman"/>
        </w:rPr>
        <w:t>,</w:t>
      </w:r>
      <w:r w:rsidRPr="006A4987">
        <w:rPr>
          <w:rFonts w:cs="Times New Roman"/>
        </w:rPr>
        <w:t xml:space="preserve"> Mark 14: 54</w:t>
      </w:r>
      <w:r w:rsidR="009B2024">
        <w:rPr>
          <w:rFonts w:cs="Times New Roman"/>
        </w:rPr>
        <w:t xml:space="preserve">.  </w:t>
      </w:r>
      <w:r w:rsidRPr="006A4987">
        <w:rPr>
          <w:rFonts w:cs="Times New Roman"/>
        </w:rPr>
        <w:t>For the moment the salt had become insipid</w:t>
      </w:r>
      <w:r w:rsidR="009B2024">
        <w:rPr>
          <w:rFonts w:cs="Times New Roman"/>
        </w:rPr>
        <w:t xml:space="preserve">.  </w:t>
      </w:r>
      <w:r w:rsidRPr="006A4987">
        <w:rPr>
          <w:rFonts w:cs="Times New Roman"/>
        </w:rPr>
        <w:t>Peter had lost his true character</w:t>
      </w:r>
      <w:r w:rsidR="009B2024">
        <w:rPr>
          <w:rFonts w:cs="Times New Roman"/>
        </w:rPr>
        <w:t xml:space="preserve">.  </w:t>
      </w:r>
      <w:r w:rsidRPr="006A4987">
        <w:rPr>
          <w:rFonts w:cs="Times New Roman"/>
        </w:rPr>
        <w:t xml:space="preserve">He said earlier </w:t>
      </w:r>
      <w:r w:rsidR="004F26F1">
        <w:rPr>
          <w:rFonts w:cs="Times New Roman"/>
        </w:rPr>
        <w:t>“</w:t>
      </w:r>
      <w:r w:rsidRPr="006A4987">
        <w:rPr>
          <w:rFonts w:cs="Times New Roman"/>
        </w:rPr>
        <w:t>Lord, if it be thou, command me to come to thee upon the waters</w:t>
      </w:r>
      <w:r w:rsidR="004F26F1">
        <w:rPr>
          <w:rFonts w:cs="Times New Roman"/>
        </w:rPr>
        <w:t>”</w:t>
      </w:r>
      <w:r w:rsidRPr="006A4987">
        <w:rPr>
          <w:rFonts w:cs="Times New Roman"/>
        </w:rPr>
        <w:t>, Matt 14: 28</w:t>
      </w:r>
      <w:r w:rsidR="009B2024">
        <w:rPr>
          <w:rFonts w:cs="Times New Roman"/>
        </w:rPr>
        <w:t xml:space="preserve">.  </w:t>
      </w:r>
      <w:r w:rsidRPr="006A4987">
        <w:rPr>
          <w:rFonts w:cs="Times New Roman"/>
        </w:rPr>
        <w:t>You see in this confession the reality of Peter</w:t>
      </w:r>
      <w:r w:rsidR="009B2024">
        <w:rPr>
          <w:rFonts w:cs="Times New Roman"/>
        </w:rPr>
        <w:t xml:space="preserve">.  </w:t>
      </w:r>
      <w:r w:rsidRPr="006A4987">
        <w:rPr>
          <w:rFonts w:cs="Times New Roman"/>
        </w:rPr>
        <w:t>He was a real believer</w:t>
      </w:r>
      <w:r w:rsidR="009B2024">
        <w:rPr>
          <w:rFonts w:cs="Times New Roman"/>
        </w:rPr>
        <w:t xml:space="preserve">.  </w:t>
      </w:r>
      <w:r w:rsidRPr="006A4987">
        <w:rPr>
          <w:rFonts w:cs="Times New Roman"/>
        </w:rPr>
        <w:t xml:space="preserve">You see his reality again shining out when he said </w:t>
      </w:r>
      <w:r w:rsidR="004F26F1">
        <w:rPr>
          <w:rFonts w:cs="Times New Roman"/>
        </w:rPr>
        <w:t>“</w:t>
      </w:r>
      <w:r w:rsidRPr="006A4987">
        <w:rPr>
          <w:rFonts w:cs="Times New Roman"/>
        </w:rPr>
        <w:t>Thou art the Christ, the Son of the living God</w:t>
      </w:r>
      <w:r w:rsidR="004F26F1">
        <w:rPr>
          <w:rFonts w:cs="Times New Roman"/>
        </w:rPr>
        <w:t>”</w:t>
      </w:r>
      <w:r w:rsidRPr="006A4987">
        <w:rPr>
          <w:rFonts w:cs="Times New Roman"/>
        </w:rPr>
        <w:t>, Matt 16: 16</w:t>
      </w:r>
      <w:r w:rsidR="009B2024">
        <w:rPr>
          <w:rFonts w:cs="Times New Roman"/>
        </w:rPr>
        <w:t xml:space="preserve">.  </w:t>
      </w:r>
      <w:r w:rsidRPr="006A4987">
        <w:rPr>
          <w:rFonts w:cs="Times New Roman"/>
        </w:rPr>
        <w:t>Think of the character that Peter really had</w:t>
      </w:r>
      <w:r w:rsidR="003C3CAD">
        <w:rPr>
          <w:rFonts w:cs="Times New Roman"/>
        </w:rPr>
        <w:t xml:space="preserve">!  </w:t>
      </w:r>
      <w:r w:rsidRPr="006A4987">
        <w:rPr>
          <w:rFonts w:cs="Times New Roman"/>
        </w:rPr>
        <w:t>But when he was warming himself at the fire beside the officers he was not shining in his true character; he became mixed up with those who were really the enemies of the Lord</w:t>
      </w:r>
      <w:r w:rsidR="009B2024">
        <w:rPr>
          <w:rFonts w:cs="Times New Roman"/>
        </w:rPr>
        <w:t xml:space="preserve">.  </w:t>
      </w:r>
      <w:r w:rsidRPr="006A4987">
        <w:rPr>
          <w:rFonts w:cs="Times New Roman"/>
        </w:rPr>
        <w:t>The salt had become insipid</w:t>
      </w:r>
      <w:r w:rsidR="009B2024">
        <w:rPr>
          <w:rFonts w:cs="Times New Roman"/>
        </w:rPr>
        <w:t xml:space="preserve">.  </w:t>
      </w:r>
      <w:r w:rsidRPr="006A4987">
        <w:rPr>
          <w:rFonts w:cs="Times New Roman"/>
        </w:rPr>
        <w:t>For the moment its true character was not shining</w:t>
      </w:r>
      <w:r w:rsidR="009B2024">
        <w:rPr>
          <w:rFonts w:cs="Times New Roman"/>
        </w:rPr>
        <w:t xml:space="preserve">.  </w:t>
      </w:r>
      <w:r w:rsidRPr="006A4987">
        <w:rPr>
          <w:rFonts w:cs="Times New Roman"/>
        </w:rPr>
        <w:t>How liable we are to be mixed up</w:t>
      </w:r>
      <w:r w:rsidR="003C3CAD">
        <w:rPr>
          <w:rFonts w:cs="Times New Roman"/>
        </w:rPr>
        <w:t xml:space="preserve">!  </w:t>
      </w:r>
      <w:r w:rsidRPr="006A4987">
        <w:rPr>
          <w:rFonts w:cs="Times New Roman"/>
        </w:rPr>
        <w:t xml:space="preserve">We need to maintain separation from evil, if the salt is to retain its true </w:t>
      </w:r>
      <w:r w:rsidRPr="006A4987">
        <w:rPr>
          <w:rFonts w:cs="Times New Roman"/>
        </w:rPr>
        <w:lastRenderedPageBreak/>
        <w:t>character; there has to be the feature of separation</w:t>
      </w:r>
      <w:r w:rsidR="009B2024">
        <w:rPr>
          <w:rFonts w:cs="Times New Roman"/>
        </w:rPr>
        <w:t xml:space="preserve">.  </w:t>
      </w:r>
      <w:r w:rsidRPr="006A4987">
        <w:rPr>
          <w:rFonts w:cs="Times New Roman"/>
        </w:rPr>
        <w:t>If there is mixture there will be insipidity and the salt will lose its true character</w:t>
      </w:r>
      <w:r w:rsidR="009B2024">
        <w:rPr>
          <w:rFonts w:cs="Times New Roman"/>
        </w:rPr>
        <w:t xml:space="preserve">.  </w:t>
      </w:r>
      <w:r w:rsidR="004F26F1">
        <w:rPr>
          <w:rFonts w:cs="Times New Roman"/>
        </w:rPr>
        <w:t>“</w:t>
      </w:r>
      <w:r w:rsidRPr="006A4987">
        <w:rPr>
          <w:rFonts w:cs="Times New Roman"/>
        </w:rPr>
        <w:t>Ye are the salt of the earth</w:t>
      </w:r>
      <w:r w:rsidR="004F26F1">
        <w:rPr>
          <w:rFonts w:cs="Times New Roman"/>
        </w:rPr>
        <w:t>”</w:t>
      </w:r>
      <w:r w:rsidR="009B2024">
        <w:rPr>
          <w:rFonts w:cs="Times New Roman"/>
        </w:rPr>
        <w:t xml:space="preserve">.  </w:t>
      </w:r>
      <w:r w:rsidRPr="006A4987">
        <w:rPr>
          <w:rFonts w:cs="Times New Roman"/>
        </w:rPr>
        <w:t>Just as the Lord was when He was here, so believers ought to be in His absence, and the Lord gives us His Spirit to maintain reality and to prove our reality, and to act as genuine disciples of the Lord</w:t>
      </w:r>
      <w:r w:rsidR="009B2024">
        <w:rPr>
          <w:rFonts w:cs="Times New Roman"/>
        </w:rPr>
        <w:t xml:space="preserve">.  </w:t>
      </w:r>
      <w:r w:rsidRPr="006A4987">
        <w:rPr>
          <w:rFonts w:cs="Times New Roman"/>
        </w:rPr>
        <w:t>Peter was a genuine disciple of the Lord but he was not acting as a disciple in the verses referred to in Mark 14</w:t>
      </w:r>
      <w:r w:rsidR="009B2024">
        <w:rPr>
          <w:rFonts w:cs="Times New Roman"/>
        </w:rPr>
        <w:t xml:space="preserve">.  </w:t>
      </w:r>
      <w:r w:rsidRPr="006A4987">
        <w:rPr>
          <w:rFonts w:cs="Times New Roman"/>
        </w:rPr>
        <w:t>We have all been like Peter; maybe some of us still are</w:t>
      </w:r>
      <w:r w:rsidR="009B2024">
        <w:rPr>
          <w:rFonts w:cs="Times New Roman"/>
        </w:rPr>
        <w:t xml:space="preserve">.  </w:t>
      </w:r>
      <w:r w:rsidRPr="006A4987">
        <w:rPr>
          <w:rFonts w:cs="Times New Roman"/>
        </w:rPr>
        <w:t>Peter was recovered; he went out and wept bitterly</w:t>
      </w:r>
      <w:r w:rsidR="009B2024">
        <w:rPr>
          <w:rFonts w:cs="Times New Roman"/>
        </w:rPr>
        <w:t xml:space="preserve">.  </w:t>
      </w:r>
      <w:r w:rsidRPr="006A4987">
        <w:rPr>
          <w:rFonts w:cs="Times New Roman"/>
        </w:rPr>
        <w:t>When Peter spoke of dying with the Lord (see Mark 14: 31) he meant it; he really loved the Lord</w:t>
      </w:r>
      <w:r w:rsidR="009B2024">
        <w:rPr>
          <w:rFonts w:cs="Times New Roman"/>
        </w:rPr>
        <w:t xml:space="preserve">.  </w:t>
      </w:r>
      <w:r w:rsidRPr="006A4987">
        <w:rPr>
          <w:rFonts w:cs="Times New Roman"/>
        </w:rPr>
        <w:t xml:space="preserve">He was recovered as we can see in the early chapters of the Acts where we can see the feature of </w:t>
      </w:r>
      <w:r w:rsidR="004F26F1">
        <w:rPr>
          <w:rFonts w:cs="Times New Roman"/>
        </w:rPr>
        <w:t>“</w:t>
      </w:r>
      <w:r w:rsidRPr="006A4987">
        <w:rPr>
          <w:rFonts w:cs="Times New Roman"/>
        </w:rPr>
        <w:t>the salt of the earth</w:t>
      </w:r>
      <w:r w:rsidR="004F26F1">
        <w:rPr>
          <w:rFonts w:cs="Times New Roman"/>
        </w:rPr>
        <w:t>”</w:t>
      </w:r>
      <w:r w:rsidR="009B2024">
        <w:rPr>
          <w:rFonts w:cs="Times New Roman"/>
        </w:rPr>
        <w:t xml:space="preserve">.  </w:t>
      </w:r>
      <w:r w:rsidRPr="006A4987">
        <w:rPr>
          <w:rFonts w:cs="Times New Roman"/>
        </w:rPr>
        <w:t>Think of the influence Peter had</w:t>
      </w:r>
      <w:r w:rsidR="003C3CAD">
        <w:rPr>
          <w:rFonts w:cs="Times New Roman"/>
        </w:rPr>
        <w:t xml:space="preserve">!  </w:t>
      </w:r>
      <w:r w:rsidRPr="006A4987">
        <w:rPr>
          <w:rFonts w:cs="Times New Roman"/>
        </w:rPr>
        <w:t>We read of Peter</w:t>
      </w:r>
      <w:r w:rsidR="004F26F1">
        <w:rPr>
          <w:rFonts w:cs="Times New Roman"/>
        </w:rPr>
        <w:t>’</w:t>
      </w:r>
      <w:r w:rsidRPr="006A4987">
        <w:rPr>
          <w:rFonts w:cs="Times New Roman"/>
        </w:rPr>
        <w:t>s shadow; Peter</w:t>
      </w:r>
      <w:r w:rsidR="004F26F1">
        <w:rPr>
          <w:rFonts w:cs="Times New Roman"/>
        </w:rPr>
        <w:t>’</w:t>
      </w:r>
      <w:r w:rsidRPr="006A4987">
        <w:rPr>
          <w:rFonts w:cs="Times New Roman"/>
        </w:rPr>
        <w:t>s shadow appeared to be the means of healing persons</w:t>
      </w:r>
      <w:r w:rsidR="00356A95">
        <w:rPr>
          <w:rFonts w:cs="Times New Roman"/>
        </w:rPr>
        <w:t xml:space="preserve">, </w:t>
      </w:r>
      <w:r w:rsidRPr="006A4987">
        <w:rPr>
          <w:rFonts w:cs="Times New Roman"/>
        </w:rPr>
        <w:t>see Acts 5: 15</w:t>
      </w:r>
      <w:r w:rsidR="009B2024">
        <w:rPr>
          <w:rFonts w:cs="Times New Roman"/>
        </w:rPr>
        <w:t xml:space="preserve">.  </w:t>
      </w:r>
      <w:r w:rsidRPr="006A4987">
        <w:rPr>
          <w:rFonts w:cs="Times New Roman"/>
        </w:rPr>
        <w:t>Think of the greatness of the influence that Peter had</w:t>
      </w:r>
      <w:r w:rsidR="003C3CAD">
        <w:rPr>
          <w:rFonts w:cs="Times New Roman"/>
        </w:rPr>
        <w:t xml:space="preserve">!  </w:t>
      </w:r>
      <w:r w:rsidRPr="006A4987">
        <w:rPr>
          <w:rFonts w:cs="Times New Roman"/>
        </w:rPr>
        <w:t>Think of him taking that lame man by the right hand</w:t>
      </w:r>
      <w:r w:rsidR="003C3CAD">
        <w:rPr>
          <w:rFonts w:cs="Times New Roman"/>
        </w:rPr>
        <w:t xml:space="preserve">!  </w:t>
      </w:r>
      <w:r w:rsidRPr="006A4987">
        <w:rPr>
          <w:rFonts w:cs="Times New Roman"/>
        </w:rPr>
        <w:t xml:space="preserve">He said </w:t>
      </w:r>
      <w:r w:rsidR="004F26F1">
        <w:rPr>
          <w:rFonts w:cs="Times New Roman"/>
        </w:rPr>
        <w:t>“</w:t>
      </w:r>
      <w:r w:rsidRPr="006A4987">
        <w:rPr>
          <w:rFonts w:cs="Times New Roman"/>
        </w:rPr>
        <w:t>Silver and gold I have not; but what I have, this give I to thee: In the name of Jesus Christ the Nazaraean rise up and walk</w:t>
      </w:r>
      <w:r w:rsidR="004F26F1">
        <w:rPr>
          <w:rFonts w:cs="Times New Roman"/>
        </w:rPr>
        <w:t>”</w:t>
      </w:r>
      <w:r w:rsidRPr="006A4987">
        <w:rPr>
          <w:rFonts w:cs="Times New Roman"/>
        </w:rPr>
        <w:t>, Acts 3: 6</w:t>
      </w:r>
      <w:r w:rsidR="009B2024">
        <w:rPr>
          <w:rFonts w:cs="Times New Roman"/>
        </w:rPr>
        <w:t xml:space="preserve">.  </w:t>
      </w:r>
      <w:r w:rsidRPr="006A4987">
        <w:rPr>
          <w:rFonts w:cs="Times New Roman"/>
        </w:rPr>
        <w:t>You see the salt operating in Peter as a recovered man.</w:t>
      </w:r>
    </w:p>
    <w:p w14:paraId="42227281" w14:textId="086DA05A" w:rsidR="006A4987" w:rsidRPr="006A4987" w:rsidRDefault="006A4987" w:rsidP="00016237">
      <w:pPr>
        <w:spacing w:before="120" w:after="0" w:line="240" w:lineRule="auto"/>
        <w:ind w:firstLine="720"/>
        <w:jc w:val="both"/>
        <w:rPr>
          <w:rFonts w:cs="Times New Roman"/>
        </w:rPr>
      </w:pPr>
      <w:r w:rsidRPr="006A4987">
        <w:rPr>
          <w:rFonts w:cs="Times New Roman"/>
        </w:rPr>
        <w:t>If we become insipid in any sense at all, there is a means of recovery</w:t>
      </w:r>
      <w:r w:rsidR="009B2024">
        <w:rPr>
          <w:rFonts w:cs="Times New Roman"/>
        </w:rPr>
        <w:t xml:space="preserve">.  </w:t>
      </w:r>
      <w:r w:rsidRPr="006A4987">
        <w:rPr>
          <w:rFonts w:cs="Times New Roman"/>
        </w:rPr>
        <w:t>What has happened in Christendom is that the salt has become insipid permanently</w:t>
      </w:r>
      <w:r w:rsidR="009B2024">
        <w:rPr>
          <w:rFonts w:cs="Times New Roman"/>
        </w:rPr>
        <w:t xml:space="preserve">.  </w:t>
      </w:r>
      <w:r w:rsidRPr="006A4987">
        <w:rPr>
          <w:rFonts w:cs="Times New Roman"/>
        </w:rPr>
        <w:t>In the ruin of the church, including the setting up of the clergy and all the human arrangements of men, the salt has lost its true character; it has become insipid</w:t>
      </w:r>
      <w:r w:rsidR="009B2024">
        <w:rPr>
          <w:rFonts w:cs="Times New Roman"/>
        </w:rPr>
        <w:t xml:space="preserve">.  </w:t>
      </w:r>
      <w:r w:rsidRPr="006A4987">
        <w:rPr>
          <w:rFonts w:cs="Times New Roman"/>
        </w:rPr>
        <w:t xml:space="preserve">It says, </w:t>
      </w:r>
      <w:r w:rsidR="004F26F1">
        <w:rPr>
          <w:rFonts w:cs="Times New Roman"/>
        </w:rPr>
        <w:t>“</w:t>
      </w:r>
      <w:r w:rsidRPr="006A4987">
        <w:rPr>
          <w:rFonts w:cs="Times New Roman"/>
        </w:rPr>
        <w:t>if the salt have become insipid, wherewith shall it be salted</w:t>
      </w:r>
      <w:r w:rsidR="003C3CAD">
        <w:rPr>
          <w:rFonts w:cs="Times New Roman"/>
        </w:rPr>
        <w:t xml:space="preserve">?  </w:t>
      </w:r>
      <w:r w:rsidRPr="006A4987">
        <w:rPr>
          <w:rFonts w:cs="Times New Roman"/>
        </w:rPr>
        <w:t>It is no longer fit for anything but to be cast out and to be trodden under foot by men</w:t>
      </w:r>
      <w:r w:rsidR="004F26F1">
        <w:rPr>
          <w:rFonts w:cs="Times New Roman"/>
        </w:rPr>
        <w:t>”</w:t>
      </w:r>
      <w:r w:rsidR="009B2024">
        <w:rPr>
          <w:rFonts w:cs="Times New Roman"/>
        </w:rPr>
        <w:t xml:space="preserve">.  </w:t>
      </w:r>
      <w:r w:rsidRPr="006A4987">
        <w:rPr>
          <w:rFonts w:cs="Times New Roman"/>
        </w:rPr>
        <w:t>That is what has happened in mere profession, the mere profession of Christ and of Christianity, and it is all around us</w:t>
      </w:r>
      <w:r w:rsidR="009B2024">
        <w:rPr>
          <w:rFonts w:cs="Times New Roman"/>
        </w:rPr>
        <w:t xml:space="preserve">.  </w:t>
      </w:r>
      <w:r w:rsidRPr="006A4987">
        <w:rPr>
          <w:rFonts w:cs="Times New Roman"/>
        </w:rPr>
        <w:t>What we have around us is not heathendom, it is not heathen darkness; it is the insipidity of salt that has lost its savour</w:t>
      </w:r>
      <w:r w:rsidR="009B2024">
        <w:rPr>
          <w:rFonts w:cs="Times New Roman"/>
        </w:rPr>
        <w:t xml:space="preserve">.  </w:t>
      </w:r>
      <w:r w:rsidRPr="006A4987">
        <w:rPr>
          <w:rFonts w:cs="Times New Roman"/>
        </w:rPr>
        <w:t>If salt is exposed for any length of time to certain elements it will lose its true character</w:t>
      </w:r>
      <w:r w:rsidR="009B2024">
        <w:rPr>
          <w:rFonts w:cs="Times New Roman"/>
        </w:rPr>
        <w:t xml:space="preserve">.  </w:t>
      </w:r>
      <w:r w:rsidRPr="006A4987">
        <w:rPr>
          <w:rFonts w:cs="Times New Roman"/>
        </w:rPr>
        <w:t>Let us understand that we are meant to be an influence for good, an influence to arrest the working of evil and the working of leaven wherever we are found</w:t>
      </w:r>
      <w:r w:rsidR="009B2024">
        <w:rPr>
          <w:rFonts w:cs="Times New Roman"/>
        </w:rPr>
        <w:t xml:space="preserve">.  </w:t>
      </w:r>
      <w:r w:rsidRPr="006A4987">
        <w:rPr>
          <w:rFonts w:cs="Times New Roman"/>
        </w:rPr>
        <w:t>This is what the believer is meant to be; it is how he has part in the testimony, not only in what is said but in what he is in reality, shining out over against a corrupted Christendom among which we move.</w:t>
      </w:r>
    </w:p>
    <w:p w14:paraId="3E8F9AA7" w14:textId="306C9881" w:rsidR="006A4987" w:rsidRPr="006A4987" w:rsidRDefault="006A4987" w:rsidP="00016237">
      <w:pPr>
        <w:spacing w:before="120" w:after="0" w:line="240" w:lineRule="auto"/>
        <w:ind w:firstLine="720"/>
        <w:jc w:val="both"/>
        <w:rPr>
          <w:rFonts w:cs="Times New Roman"/>
        </w:rPr>
      </w:pPr>
      <w:r w:rsidRPr="006A4987">
        <w:rPr>
          <w:rFonts w:cs="Times New Roman"/>
        </w:rPr>
        <w:t xml:space="preserve">Then the Lord says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 xml:space="preserve">When the Lord was here He said </w:t>
      </w:r>
      <w:r w:rsidR="004F26F1">
        <w:rPr>
          <w:rFonts w:cs="Times New Roman"/>
        </w:rPr>
        <w:t>“</w:t>
      </w:r>
      <w:r w:rsidRPr="006A4987">
        <w:rPr>
          <w:rFonts w:cs="Times New Roman"/>
        </w:rPr>
        <w:t>I am the light of the world</w:t>
      </w:r>
      <w:r w:rsidR="004F26F1">
        <w:rPr>
          <w:rFonts w:cs="Times New Roman"/>
        </w:rPr>
        <w:t>”</w:t>
      </w:r>
      <w:r w:rsidRPr="006A4987">
        <w:rPr>
          <w:rFonts w:cs="Times New Roman"/>
        </w:rPr>
        <w:t>, John 8: 12</w:t>
      </w:r>
      <w:r w:rsidR="009B2024">
        <w:rPr>
          <w:rFonts w:cs="Times New Roman"/>
        </w:rPr>
        <w:t xml:space="preserve">.  </w:t>
      </w:r>
      <w:r w:rsidRPr="006A4987">
        <w:rPr>
          <w:rFonts w:cs="Times New Roman"/>
        </w:rPr>
        <w:t xml:space="preserve">The influence that arrests the working of evil in this world is the influence of </w:t>
      </w:r>
      <w:r w:rsidRPr="006A4987">
        <w:rPr>
          <w:rFonts w:cs="Times New Roman"/>
        </w:rPr>
        <w:lastRenderedPageBreak/>
        <w:t>believers; and the only light in this world is with believers</w:t>
      </w:r>
      <w:r w:rsidR="009B2024">
        <w:rPr>
          <w:rFonts w:cs="Times New Roman"/>
        </w:rPr>
        <w:t xml:space="preserve">.  </w:t>
      </w:r>
      <w:r w:rsidRPr="006A4987">
        <w:rPr>
          <w:rFonts w:cs="Times New Roman"/>
        </w:rPr>
        <w:t>When the Lord takes believers out of this world, as will happen at the rapture, there will be nothing left but darkness</w:t>
      </w:r>
      <w:r w:rsidR="009B2024">
        <w:rPr>
          <w:rFonts w:cs="Times New Roman"/>
        </w:rPr>
        <w:t xml:space="preserve">.  </w:t>
      </w:r>
      <w:r w:rsidRPr="006A4987">
        <w:rPr>
          <w:rFonts w:cs="Times New Roman"/>
        </w:rPr>
        <w:t>Oh, what darkness there will be</w:t>
      </w:r>
      <w:r w:rsidR="003C3CAD">
        <w:rPr>
          <w:rFonts w:cs="Times New Roman"/>
        </w:rPr>
        <w:t xml:space="preserve">!  </w:t>
      </w:r>
      <w:r w:rsidRPr="006A4987">
        <w:rPr>
          <w:rFonts w:cs="Times New Roman"/>
        </w:rPr>
        <w:t xml:space="preserve">It says at the opening of the sixth seal, </w:t>
      </w:r>
      <w:r w:rsidR="004F26F1">
        <w:rPr>
          <w:rFonts w:cs="Times New Roman"/>
        </w:rPr>
        <w:t>‘‘</w:t>
      </w:r>
      <w:r w:rsidRPr="006A4987">
        <w:rPr>
          <w:rFonts w:cs="Times New Roman"/>
        </w:rPr>
        <w:t>the sun became black as hair sackcloth</w:t>
      </w:r>
      <w:r w:rsidR="004F26F1">
        <w:rPr>
          <w:rFonts w:cs="Times New Roman"/>
        </w:rPr>
        <w:t>”</w:t>
      </w:r>
      <w:r w:rsidRPr="006A4987">
        <w:rPr>
          <w:rFonts w:cs="Times New Roman"/>
        </w:rPr>
        <w:t xml:space="preserve"> (Rev 6: 12); that is what is going to happen</w:t>
      </w:r>
      <w:r w:rsidR="009B2024">
        <w:rPr>
          <w:rFonts w:cs="Times New Roman"/>
        </w:rPr>
        <w:t xml:space="preserve">.  </w:t>
      </w:r>
      <w:r w:rsidRPr="006A4987">
        <w:rPr>
          <w:rFonts w:cs="Times New Roman"/>
        </w:rPr>
        <w:t>The only light there is in this world now is in believers</w:t>
      </w:r>
      <w:r w:rsidR="009B2024">
        <w:rPr>
          <w:rFonts w:cs="Times New Roman"/>
        </w:rPr>
        <w:t xml:space="preserve">.  </w:t>
      </w:r>
      <w:r w:rsidRPr="006A4987">
        <w:rPr>
          <w:rFonts w:cs="Times New Roman"/>
        </w:rPr>
        <w:t>When the Lord was here the only light in the world was what shone in Christ; otherwise there was darkness</w:t>
      </w:r>
      <w:r w:rsidR="009B2024">
        <w:rPr>
          <w:rFonts w:cs="Times New Roman"/>
        </w:rPr>
        <w:t xml:space="preserve">.  </w:t>
      </w:r>
      <w:r w:rsidR="004F26F1">
        <w:rPr>
          <w:rFonts w:cs="Times New Roman"/>
        </w:rPr>
        <w:t>“</w:t>
      </w:r>
      <w:r w:rsidRPr="006A4987">
        <w:rPr>
          <w:rFonts w:cs="Times New Roman"/>
        </w:rPr>
        <w:t>In him was life, and the life was the light of men</w:t>
      </w:r>
      <w:r w:rsidR="009B2024">
        <w:rPr>
          <w:rFonts w:cs="Times New Roman"/>
        </w:rPr>
        <w:t xml:space="preserve">.  </w:t>
      </w:r>
      <w:r w:rsidRPr="006A4987">
        <w:rPr>
          <w:rFonts w:cs="Times New Roman"/>
        </w:rPr>
        <w:t>And light appears in darkness, and the darkness apprehended it not</w:t>
      </w:r>
      <w:r w:rsidR="004F26F1">
        <w:rPr>
          <w:rFonts w:cs="Times New Roman"/>
        </w:rPr>
        <w:t>”</w:t>
      </w:r>
      <w:r w:rsidRPr="006A4987">
        <w:rPr>
          <w:rFonts w:cs="Times New Roman"/>
        </w:rPr>
        <w:t>, John 1: 4,</w:t>
      </w:r>
      <w:r w:rsidR="00356A95">
        <w:rPr>
          <w:rFonts w:cs="Times New Roman"/>
        </w:rPr>
        <w:t xml:space="preserve"> </w:t>
      </w:r>
      <w:r w:rsidRPr="006A4987">
        <w:rPr>
          <w:rFonts w:cs="Times New Roman"/>
        </w:rPr>
        <w:t>5</w:t>
      </w:r>
      <w:r w:rsidR="009B2024">
        <w:rPr>
          <w:rFonts w:cs="Times New Roman"/>
        </w:rPr>
        <w:t xml:space="preserve">.  </w:t>
      </w:r>
      <w:r w:rsidRPr="006A4987">
        <w:rPr>
          <w:rFonts w:cs="Times New Roman"/>
        </w:rPr>
        <w:t xml:space="preserve">The Lord said to his disciples,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This world is in total darkness except for light that shines in believers</w:t>
      </w:r>
      <w:r w:rsidR="009B2024">
        <w:rPr>
          <w:rFonts w:cs="Times New Roman"/>
        </w:rPr>
        <w:t xml:space="preserve">.  </w:t>
      </w:r>
      <w:r w:rsidRPr="006A4987">
        <w:rPr>
          <w:rFonts w:cs="Times New Roman"/>
        </w:rPr>
        <w:t>This is light, of course, as to God, as to the true knowledge of God and as to the grace of God</w:t>
      </w:r>
      <w:r w:rsidR="009B2024">
        <w:rPr>
          <w:rFonts w:cs="Times New Roman"/>
        </w:rPr>
        <w:t xml:space="preserve">.  </w:t>
      </w:r>
      <w:r w:rsidRPr="006A4987">
        <w:rPr>
          <w:rFonts w:cs="Times New Roman"/>
        </w:rPr>
        <w:t>Where are these features found</w:t>
      </w:r>
      <w:r w:rsidR="003C3CAD">
        <w:rPr>
          <w:rFonts w:cs="Times New Roman"/>
        </w:rPr>
        <w:t xml:space="preserve">?  </w:t>
      </w:r>
      <w:r w:rsidRPr="006A4987">
        <w:rPr>
          <w:rFonts w:cs="Times New Roman"/>
        </w:rPr>
        <w:t>They are found only in believers</w:t>
      </w:r>
      <w:r w:rsidR="009B2024">
        <w:rPr>
          <w:rFonts w:cs="Times New Roman"/>
        </w:rPr>
        <w:t xml:space="preserve">.  </w:t>
      </w:r>
      <w:r w:rsidRPr="006A4987">
        <w:rPr>
          <w:rFonts w:cs="Times New Roman"/>
        </w:rPr>
        <w:t>Nowhere else in this world is there light according to this verse</w:t>
      </w:r>
      <w:r w:rsidR="009B2024">
        <w:rPr>
          <w:rFonts w:cs="Times New Roman"/>
        </w:rPr>
        <w:t xml:space="preserve">.  </w:t>
      </w:r>
      <w:r w:rsidR="004F26F1">
        <w:rPr>
          <w:rFonts w:cs="Times New Roman"/>
        </w:rPr>
        <w:t>“</w:t>
      </w:r>
      <w:r w:rsidRPr="006A4987">
        <w:rPr>
          <w:rFonts w:cs="Times New Roman"/>
        </w:rPr>
        <w:t>Ye are the light of the world: a city situated on the top of a mountain cannot be hid</w:t>
      </w:r>
      <w:r w:rsidR="004F26F1">
        <w:rPr>
          <w:rFonts w:cs="Times New Roman"/>
        </w:rPr>
        <w:t>”</w:t>
      </w:r>
      <w:r w:rsidR="009B2024">
        <w:rPr>
          <w:rFonts w:cs="Times New Roman"/>
        </w:rPr>
        <w:t xml:space="preserve">.  </w:t>
      </w:r>
      <w:r w:rsidRPr="006A4987">
        <w:rPr>
          <w:rFonts w:cs="Times New Roman"/>
        </w:rPr>
        <w:t>So it is geographically, a city on top of a mountain cannot be hid; it is seen</w:t>
      </w:r>
      <w:r w:rsidR="009B2024">
        <w:rPr>
          <w:rFonts w:cs="Times New Roman"/>
        </w:rPr>
        <w:t xml:space="preserve">.  </w:t>
      </w:r>
      <w:r w:rsidRPr="006A4987">
        <w:rPr>
          <w:rFonts w:cs="Times New Roman"/>
        </w:rPr>
        <w:t xml:space="preserve">The Lord says </w:t>
      </w:r>
      <w:r w:rsidR="004F26F1">
        <w:rPr>
          <w:rFonts w:cs="Times New Roman"/>
        </w:rPr>
        <w:t>“</w:t>
      </w:r>
      <w:r w:rsidRPr="006A4987">
        <w:rPr>
          <w:rFonts w:cs="Times New Roman"/>
        </w:rPr>
        <w:t>Let your light thus shine before men</w:t>
      </w:r>
      <w:r w:rsidR="004F26F1">
        <w:rPr>
          <w:rFonts w:cs="Times New Roman"/>
        </w:rPr>
        <w:t>”</w:t>
      </w:r>
      <w:r w:rsidRPr="006A4987">
        <w:rPr>
          <w:rFonts w:cs="Times New Roman"/>
        </w:rPr>
        <w:t>; I take it that refers to verse 14 as well as verse 15</w:t>
      </w:r>
      <w:r w:rsidR="009B2024">
        <w:rPr>
          <w:rFonts w:cs="Times New Roman"/>
        </w:rPr>
        <w:t xml:space="preserve">.  </w:t>
      </w:r>
      <w:r w:rsidRPr="006A4987">
        <w:rPr>
          <w:rFonts w:cs="Times New Roman"/>
        </w:rPr>
        <w:t>Let your light thus shine, as if we were on top of a mountain, not hidden somewhere, not covered up by self-gratification, not covered up by business, not covered up by any other thing, but shining, the light thus available for men</w:t>
      </w:r>
      <w:r w:rsidR="009B2024">
        <w:rPr>
          <w:rFonts w:cs="Times New Roman"/>
        </w:rPr>
        <w:t xml:space="preserve">.  </w:t>
      </w:r>
      <w:r w:rsidR="004F26F1">
        <w:rPr>
          <w:rFonts w:cs="Times New Roman"/>
        </w:rPr>
        <w:t>“</w:t>
      </w:r>
      <w:r w:rsidRPr="006A4987">
        <w:rPr>
          <w:rFonts w:cs="Times New Roman"/>
        </w:rPr>
        <w:t>Let your light thus shine before men, so that they may see your upright works, and glorify your Father who is in the heavens</w:t>
      </w:r>
      <w:r w:rsidR="004F26F1">
        <w:rPr>
          <w:rFonts w:cs="Times New Roman"/>
        </w:rPr>
        <w:t>”</w:t>
      </w:r>
      <w:r w:rsidR="009B2024">
        <w:rPr>
          <w:rFonts w:cs="Times New Roman"/>
        </w:rPr>
        <w:t xml:space="preserve">.  </w:t>
      </w:r>
      <w:r w:rsidRPr="006A4987">
        <w:rPr>
          <w:rFonts w:cs="Times New Roman"/>
        </w:rPr>
        <w:t>Oh think of the obligation that is upon us as believers, especially, dear brethren, as believers who have light vouchsafed to us, not because of our faithfulness but because of the faithfulness, the reality and the committal of men and women who have gone before us</w:t>
      </w:r>
      <w:r w:rsidR="009B2024">
        <w:rPr>
          <w:rFonts w:cs="Times New Roman"/>
        </w:rPr>
        <w:t xml:space="preserve">.  </w:t>
      </w:r>
      <w:r w:rsidRPr="006A4987">
        <w:rPr>
          <w:rFonts w:cs="Times New Roman"/>
        </w:rPr>
        <w:t>Think of the reality that was seen in the recovery of the truth</w:t>
      </w:r>
      <w:r w:rsidR="003C3CAD">
        <w:rPr>
          <w:rFonts w:cs="Times New Roman"/>
        </w:rPr>
        <w:t xml:space="preserve">!  </w:t>
      </w:r>
      <w:r w:rsidRPr="006A4987">
        <w:rPr>
          <w:rFonts w:cs="Times New Roman"/>
        </w:rPr>
        <w:t>How real persons were then</w:t>
      </w:r>
      <w:r w:rsidR="003C3CAD">
        <w:rPr>
          <w:rFonts w:cs="Times New Roman"/>
        </w:rPr>
        <w:t xml:space="preserve">!  </w:t>
      </w:r>
      <w:r w:rsidRPr="006A4987">
        <w:rPr>
          <w:rFonts w:cs="Times New Roman"/>
        </w:rPr>
        <w:t>How real the coming of the Lord was to these persons</w:t>
      </w:r>
      <w:r w:rsidR="003C3CAD">
        <w:rPr>
          <w:rFonts w:cs="Times New Roman"/>
        </w:rPr>
        <w:t xml:space="preserve">!  </w:t>
      </w:r>
      <w:r w:rsidRPr="006A4987">
        <w:rPr>
          <w:rFonts w:cs="Times New Roman"/>
        </w:rPr>
        <w:t xml:space="preserve">Thus because of their faithfulness, because of their committal, certain light has come to us: light as to the kingdom of God; light as to the assembly of God; light as to </w:t>
      </w:r>
      <w:r w:rsidR="004F26F1">
        <w:rPr>
          <w:rFonts w:cs="Times New Roman"/>
        </w:rPr>
        <w:t>“</w:t>
      </w:r>
      <w:r w:rsidRPr="006A4987">
        <w:rPr>
          <w:rFonts w:cs="Times New Roman"/>
        </w:rPr>
        <w:t>my assembly</w:t>
      </w:r>
      <w:r w:rsidR="004F26F1">
        <w:rPr>
          <w:rFonts w:cs="Times New Roman"/>
        </w:rPr>
        <w:t>”</w:t>
      </w:r>
      <w:r w:rsidRPr="006A4987">
        <w:rPr>
          <w:rFonts w:cs="Times New Roman"/>
        </w:rPr>
        <w:t>, as the Lord spoke of in Matthew chapter sixteen</w:t>
      </w:r>
      <w:r w:rsidR="009B2024">
        <w:rPr>
          <w:rFonts w:cs="Times New Roman"/>
        </w:rPr>
        <w:t xml:space="preserve">.  </w:t>
      </w:r>
      <w:r w:rsidRPr="006A4987">
        <w:rPr>
          <w:rFonts w:cs="Times New Roman"/>
        </w:rPr>
        <w:t>Think of what wonderful light we have</w:t>
      </w:r>
      <w:r w:rsidR="003C3CAD">
        <w:rPr>
          <w:rFonts w:cs="Times New Roman"/>
        </w:rPr>
        <w:t xml:space="preserve">!  </w:t>
      </w:r>
      <w:r w:rsidRPr="006A4987">
        <w:rPr>
          <w:rFonts w:cs="Times New Roman"/>
        </w:rPr>
        <w:t xml:space="preserve">The Lord might say to us here in this city,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Every believer would shine in some way, but believers who have been blessed with such truth as has come to us are meant to shine in testimony like a city situated on the top of a mountain.</w:t>
      </w:r>
    </w:p>
    <w:p w14:paraId="262CBFB4" w14:textId="21F5E285" w:rsidR="006A4987" w:rsidRPr="006A4987" w:rsidRDefault="006A4987" w:rsidP="00016237">
      <w:pPr>
        <w:spacing w:before="120" w:after="0" w:line="240" w:lineRule="auto"/>
        <w:ind w:firstLine="720"/>
        <w:jc w:val="both"/>
        <w:rPr>
          <w:rFonts w:cs="Times New Roman"/>
        </w:rPr>
      </w:pPr>
      <w:r w:rsidRPr="006A4987">
        <w:rPr>
          <w:rFonts w:cs="Times New Roman"/>
        </w:rPr>
        <w:t xml:space="preserve">The Lord says, too, </w:t>
      </w:r>
      <w:r w:rsidR="004F26F1">
        <w:rPr>
          <w:rFonts w:cs="Times New Roman"/>
        </w:rPr>
        <w:t>“</w:t>
      </w:r>
      <w:r w:rsidRPr="006A4987">
        <w:rPr>
          <w:rFonts w:cs="Times New Roman"/>
        </w:rPr>
        <w:t xml:space="preserve">Nor do men light a lamp and put it under the bushel, but upon the lamp-stand, and it shines for all who are in the </w:t>
      </w:r>
      <w:r w:rsidRPr="006A4987">
        <w:rPr>
          <w:rFonts w:cs="Times New Roman"/>
        </w:rPr>
        <w:lastRenderedPageBreak/>
        <w:t>house</w:t>
      </w:r>
      <w:r w:rsidR="004F26F1">
        <w:rPr>
          <w:rFonts w:cs="Times New Roman"/>
        </w:rPr>
        <w:t>”</w:t>
      </w:r>
      <w:r w:rsidR="009B2024">
        <w:rPr>
          <w:rFonts w:cs="Times New Roman"/>
        </w:rPr>
        <w:t xml:space="preserve">.  </w:t>
      </w:r>
      <w:r w:rsidRPr="006A4987">
        <w:rPr>
          <w:rFonts w:cs="Times New Roman"/>
        </w:rPr>
        <w:t>There is the position of a city set on a mountain top; that is a great public thing</w:t>
      </w:r>
      <w:r w:rsidR="009B2024">
        <w:rPr>
          <w:rFonts w:cs="Times New Roman"/>
        </w:rPr>
        <w:t xml:space="preserve">.  </w:t>
      </w:r>
      <w:r w:rsidRPr="006A4987">
        <w:rPr>
          <w:rFonts w:cs="Times New Roman"/>
        </w:rPr>
        <w:t>Our light is to shine publicly</w:t>
      </w:r>
      <w:r w:rsidR="009B2024">
        <w:rPr>
          <w:rFonts w:cs="Times New Roman"/>
        </w:rPr>
        <w:t xml:space="preserve">.  </w:t>
      </w:r>
      <w:r w:rsidR="004F26F1">
        <w:rPr>
          <w:rFonts w:cs="Times New Roman"/>
        </w:rPr>
        <w:t>“</w:t>
      </w:r>
      <w:r w:rsidRPr="006A4987">
        <w:rPr>
          <w:rFonts w:cs="Times New Roman"/>
        </w:rPr>
        <w:t>By this shall all know that ye are disciples of mine, if ye have love amongst yourselves</w:t>
      </w:r>
      <w:r w:rsidR="004F26F1">
        <w:rPr>
          <w:rFonts w:cs="Times New Roman"/>
        </w:rPr>
        <w:t>”</w:t>
      </w:r>
      <w:r w:rsidRPr="006A4987">
        <w:rPr>
          <w:rFonts w:cs="Times New Roman"/>
        </w:rPr>
        <w:t>, John 13: 35</w:t>
      </w:r>
      <w:r w:rsidR="009B2024">
        <w:rPr>
          <w:rFonts w:cs="Times New Roman"/>
        </w:rPr>
        <w:t xml:space="preserve">.  </w:t>
      </w:r>
      <w:r w:rsidRPr="006A4987">
        <w:rPr>
          <w:rFonts w:cs="Times New Roman"/>
        </w:rPr>
        <w:t>All men are to know</w:t>
      </w:r>
      <w:r w:rsidR="009B2024">
        <w:rPr>
          <w:rFonts w:cs="Times New Roman"/>
        </w:rPr>
        <w:t xml:space="preserve">.  </w:t>
      </w:r>
      <w:r w:rsidRPr="006A4987">
        <w:rPr>
          <w:rFonts w:cs="Times New Roman"/>
        </w:rPr>
        <w:t xml:space="preserve">There is what is public, but there is what is inside the house:  </w:t>
      </w:r>
      <w:r w:rsidR="004F26F1">
        <w:rPr>
          <w:rFonts w:cs="Times New Roman"/>
        </w:rPr>
        <w:t>“</w:t>
      </w:r>
      <w:r w:rsidRPr="006A4987">
        <w:rPr>
          <w:rFonts w:cs="Times New Roman"/>
        </w:rPr>
        <w:t>Nor do men light a lamp and put it under the bushel, but upon the lamp-stand</w:t>
      </w:r>
      <w:r w:rsidR="004F26F1">
        <w:rPr>
          <w:rFonts w:cs="Times New Roman"/>
        </w:rPr>
        <w:t>”</w:t>
      </w:r>
      <w:r w:rsidR="009B2024">
        <w:rPr>
          <w:rFonts w:cs="Times New Roman"/>
        </w:rPr>
        <w:t xml:space="preserve">.  </w:t>
      </w:r>
      <w:r w:rsidRPr="006A4987">
        <w:rPr>
          <w:rFonts w:cs="Times New Roman"/>
        </w:rPr>
        <w:t>That is where the lamp is meant to be; it is meant to be upon the lamp-stand</w:t>
      </w:r>
      <w:r w:rsidR="009B2024">
        <w:rPr>
          <w:rFonts w:cs="Times New Roman"/>
        </w:rPr>
        <w:t xml:space="preserve">.  </w:t>
      </w:r>
      <w:r w:rsidRPr="006A4987">
        <w:rPr>
          <w:rFonts w:cs="Times New Roman"/>
        </w:rPr>
        <w:t>It corresponds to local assembly conditions; brothers and sisters in their true place, and satisfied with the place they have, in the working out of things locally</w:t>
      </w:r>
      <w:r w:rsidR="009B2024">
        <w:rPr>
          <w:rFonts w:cs="Times New Roman"/>
        </w:rPr>
        <w:t xml:space="preserve">.  </w:t>
      </w:r>
      <w:r w:rsidRPr="006A4987">
        <w:rPr>
          <w:rFonts w:cs="Times New Roman"/>
        </w:rPr>
        <w:t>It is not to be put under the bushel</w:t>
      </w:r>
      <w:r w:rsidR="009B2024">
        <w:rPr>
          <w:rFonts w:cs="Times New Roman"/>
        </w:rPr>
        <w:t xml:space="preserve">.  </w:t>
      </w:r>
      <w:r w:rsidRPr="006A4987">
        <w:rPr>
          <w:rFonts w:cs="Times New Roman"/>
        </w:rPr>
        <w:t>We are always tested as to what we put first</w:t>
      </w:r>
      <w:r w:rsidR="009B2024">
        <w:rPr>
          <w:rFonts w:cs="Times New Roman"/>
        </w:rPr>
        <w:t xml:space="preserve">.  </w:t>
      </w:r>
      <w:r w:rsidRPr="006A4987">
        <w:rPr>
          <w:rFonts w:cs="Times New Roman"/>
        </w:rPr>
        <w:t>We might tend to regard the Lord</w:t>
      </w:r>
      <w:r w:rsidR="004F26F1">
        <w:rPr>
          <w:rFonts w:cs="Times New Roman"/>
        </w:rPr>
        <w:t>’</w:t>
      </w:r>
      <w:r w:rsidRPr="006A4987">
        <w:rPr>
          <w:rFonts w:cs="Times New Roman"/>
        </w:rPr>
        <w:t>s things and the meetings as part-time affairs</w:t>
      </w:r>
      <w:r w:rsidR="009B2024">
        <w:rPr>
          <w:rFonts w:cs="Times New Roman"/>
        </w:rPr>
        <w:t xml:space="preserve">.  </w:t>
      </w:r>
      <w:r w:rsidRPr="006A4987">
        <w:rPr>
          <w:rFonts w:cs="Times New Roman"/>
        </w:rPr>
        <w:t>We may have a pursuit in life and fit in the meetings somehow or fit in the Lord</w:t>
      </w:r>
      <w:r w:rsidR="004F26F1">
        <w:rPr>
          <w:rFonts w:cs="Times New Roman"/>
        </w:rPr>
        <w:t>’</w:t>
      </w:r>
      <w:r w:rsidRPr="006A4987">
        <w:rPr>
          <w:rFonts w:cs="Times New Roman"/>
        </w:rPr>
        <w:t>s service somehow</w:t>
      </w:r>
      <w:r w:rsidR="009B2024">
        <w:rPr>
          <w:rFonts w:cs="Times New Roman"/>
        </w:rPr>
        <w:t xml:space="preserve">.  </w:t>
      </w:r>
      <w:r w:rsidRPr="006A4987">
        <w:rPr>
          <w:rFonts w:cs="Times New Roman"/>
        </w:rPr>
        <w:t>That is not the idea at all</w:t>
      </w:r>
      <w:r w:rsidR="009B2024">
        <w:rPr>
          <w:rFonts w:cs="Times New Roman"/>
        </w:rPr>
        <w:t xml:space="preserve">.  </w:t>
      </w:r>
      <w:r w:rsidRPr="006A4987">
        <w:rPr>
          <w:rFonts w:cs="Times New Roman"/>
        </w:rPr>
        <w:t xml:space="preserve">The Lord said </w:t>
      </w:r>
      <w:r w:rsidR="004F26F1">
        <w:rPr>
          <w:rFonts w:cs="Times New Roman"/>
        </w:rPr>
        <w:t>“</w:t>
      </w:r>
      <w:r w:rsidRPr="006A4987">
        <w:rPr>
          <w:rFonts w:cs="Times New Roman"/>
        </w:rPr>
        <w:t>seek ye first the kingdom of God and his righteousness, and all these things shall be added unto you</w:t>
      </w:r>
      <w:r w:rsidR="004F26F1">
        <w:rPr>
          <w:rFonts w:cs="Times New Roman"/>
        </w:rPr>
        <w:t>”</w:t>
      </w:r>
      <w:r w:rsidRPr="006A4987">
        <w:rPr>
          <w:rFonts w:cs="Times New Roman"/>
        </w:rPr>
        <w:t>, Matt 6: 33</w:t>
      </w:r>
      <w:r w:rsidR="009B2024">
        <w:rPr>
          <w:rFonts w:cs="Times New Roman"/>
        </w:rPr>
        <w:t xml:space="preserve">.  </w:t>
      </w:r>
      <w:r w:rsidRPr="006A4987">
        <w:rPr>
          <w:rFonts w:cs="Times New Roman"/>
        </w:rPr>
        <w:t>Everything else will fit into its proper place if we put first things first</w:t>
      </w:r>
      <w:r w:rsidR="009B2024">
        <w:rPr>
          <w:rFonts w:cs="Times New Roman"/>
        </w:rPr>
        <w:t xml:space="preserve">.  </w:t>
      </w:r>
      <w:r w:rsidRPr="006A4987">
        <w:rPr>
          <w:rFonts w:cs="Times New Roman"/>
        </w:rPr>
        <w:t xml:space="preserve"> Dear Mr Edgar Maynard often told us what he got from Mr Taylor: learn to put first  things first</w:t>
      </w:r>
      <w:r w:rsidR="009B2024">
        <w:rPr>
          <w:rFonts w:cs="Times New Roman"/>
        </w:rPr>
        <w:t xml:space="preserve">.  </w:t>
      </w:r>
      <w:r w:rsidRPr="006A4987">
        <w:rPr>
          <w:rFonts w:cs="Times New Roman"/>
        </w:rPr>
        <w:t>The lamp is not to be put under the bushel</w:t>
      </w:r>
      <w:r w:rsidR="009B2024">
        <w:rPr>
          <w:rFonts w:cs="Times New Roman"/>
        </w:rPr>
        <w:t xml:space="preserve">.  </w:t>
      </w:r>
      <w:r w:rsidRPr="006A4987">
        <w:rPr>
          <w:rFonts w:cs="Times New Roman"/>
        </w:rPr>
        <w:t>It is important, of course, that we should earn our livelihood and be righteous</w:t>
      </w:r>
      <w:r w:rsidR="009B2024">
        <w:rPr>
          <w:rFonts w:cs="Times New Roman"/>
        </w:rPr>
        <w:t xml:space="preserve">.  </w:t>
      </w:r>
      <w:r w:rsidRPr="006A4987">
        <w:rPr>
          <w:rFonts w:cs="Times New Roman"/>
        </w:rPr>
        <w:t>But the lamp-stand is the lamp</w:t>
      </w:r>
      <w:r w:rsidR="004F26F1">
        <w:rPr>
          <w:rFonts w:cs="Times New Roman"/>
        </w:rPr>
        <w:t>’</w:t>
      </w:r>
      <w:r w:rsidRPr="006A4987">
        <w:rPr>
          <w:rFonts w:cs="Times New Roman"/>
        </w:rPr>
        <w:t>s proper place</w:t>
      </w:r>
      <w:r w:rsidR="009B2024">
        <w:rPr>
          <w:rFonts w:cs="Times New Roman"/>
        </w:rPr>
        <w:t xml:space="preserve">.  </w:t>
      </w:r>
      <w:r w:rsidRPr="006A4987">
        <w:rPr>
          <w:rFonts w:cs="Times New Roman"/>
        </w:rPr>
        <w:t>The lamp is to be put upon the lamp-stand and it shines for all who are in the house</w:t>
      </w:r>
      <w:r w:rsidR="009B2024">
        <w:rPr>
          <w:rFonts w:cs="Times New Roman"/>
        </w:rPr>
        <w:t xml:space="preserve">.  </w:t>
      </w:r>
      <w:r w:rsidRPr="006A4987">
        <w:rPr>
          <w:rFonts w:cs="Times New Roman"/>
        </w:rPr>
        <w:t xml:space="preserve">The city on the mountain shines for all men, for all to see, but the lamp on the </w:t>
      </w:r>
      <w:r w:rsidR="00016237">
        <w:rPr>
          <w:rFonts w:cs="Times New Roman"/>
        </w:rPr>
        <w:t>l</w:t>
      </w:r>
      <w:r w:rsidRPr="006A4987">
        <w:rPr>
          <w:rFonts w:cs="Times New Roman"/>
        </w:rPr>
        <w:t>amp-stand shines for those who are in the house</w:t>
      </w:r>
      <w:r w:rsidR="009B2024">
        <w:rPr>
          <w:rFonts w:cs="Times New Roman"/>
        </w:rPr>
        <w:t xml:space="preserve">.  </w:t>
      </w:r>
      <w:r w:rsidRPr="006A4987">
        <w:rPr>
          <w:rFonts w:cs="Times New Roman"/>
        </w:rPr>
        <w:t>Those in the house get the benefit of the lamp on the lamp-stand in its proper place</w:t>
      </w:r>
      <w:r w:rsidR="009B2024">
        <w:rPr>
          <w:rFonts w:cs="Times New Roman"/>
        </w:rPr>
        <w:t xml:space="preserve">.  </w:t>
      </w:r>
      <w:r w:rsidRPr="006A4987">
        <w:rPr>
          <w:rFonts w:cs="Times New Roman"/>
        </w:rPr>
        <w:t>May the Lord help us</w:t>
      </w:r>
      <w:r w:rsidR="009B2024">
        <w:rPr>
          <w:rFonts w:cs="Times New Roman"/>
        </w:rPr>
        <w:t xml:space="preserve">.  </w:t>
      </w:r>
      <w:r w:rsidRPr="006A4987">
        <w:rPr>
          <w:rFonts w:cs="Times New Roman"/>
        </w:rPr>
        <w:t>These are obligations on us</w:t>
      </w:r>
      <w:r w:rsidR="009B2024">
        <w:rPr>
          <w:rFonts w:cs="Times New Roman"/>
        </w:rPr>
        <w:t xml:space="preserve">.  </w:t>
      </w:r>
      <w:r w:rsidRPr="006A4987">
        <w:rPr>
          <w:rFonts w:cs="Times New Roman"/>
        </w:rPr>
        <w:t>Whether we like them or not, dear brethren, they are obligations upon us, but the Lord would help us to fulfil them</w:t>
      </w:r>
      <w:r w:rsidR="009B2024">
        <w:rPr>
          <w:rFonts w:cs="Times New Roman"/>
        </w:rPr>
        <w:t xml:space="preserve">.  </w:t>
      </w:r>
      <w:r w:rsidRPr="006A4987">
        <w:rPr>
          <w:rFonts w:cs="Times New Roman"/>
        </w:rPr>
        <w:t>He would give us the power in His Spirit to fill out these obligations that He puts upon us</w:t>
      </w:r>
      <w:r w:rsidR="009B2024">
        <w:rPr>
          <w:rFonts w:cs="Times New Roman"/>
        </w:rPr>
        <w:t xml:space="preserve">.  </w:t>
      </w:r>
      <w:r w:rsidRPr="006A4987">
        <w:rPr>
          <w:rFonts w:cs="Times New Roman"/>
        </w:rPr>
        <w:t xml:space="preserve">You will notice that it is emphatic </w:t>
      </w:r>
      <w:r w:rsidR="004F26F1">
        <w:rPr>
          <w:rFonts w:cs="Times New Roman"/>
        </w:rPr>
        <w:t>‘</w:t>
      </w:r>
      <w:r w:rsidRPr="006463A4">
        <w:rPr>
          <w:rFonts w:cs="Times New Roman"/>
        </w:rPr>
        <w:t>ye</w:t>
      </w:r>
      <w:r w:rsidR="004F26F1" w:rsidRPr="006463A4">
        <w:rPr>
          <w:rFonts w:cs="Times New Roman"/>
        </w:rPr>
        <w:t>’</w:t>
      </w:r>
      <w:r w:rsidRPr="006A4987">
        <w:rPr>
          <w:rFonts w:cs="Times New Roman"/>
        </w:rPr>
        <w:t xml:space="preserve">:  </w:t>
      </w:r>
      <w:r w:rsidR="004F26F1">
        <w:rPr>
          <w:rFonts w:cs="Times New Roman"/>
        </w:rPr>
        <w:t>“</w:t>
      </w:r>
      <w:r w:rsidRPr="006463A4">
        <w:rPr>
          <w:rFonts w:cs="Times New Roman"/>
          <w:i/>
          <w:iCs/>
        </w:rPr>
        <w:t>Ye</w:t>
      </w:r>
      <w:r w:rsidRPr="006A4987">
        <w:rPr>
          <w:rFonts w:cs="Times New Roman"/>
        </w:rPr>
        <w:t xml:space="preserve"> are the salt of the earth</w:t>
      </w:r>
      <w:r w:rsidR="004F26F1">
        <w:rPr>
          <w:rFonts w:cs="Times New Roman"/>
        </w:rPr>
        <w:t>”</w:t>
      </w:r>
      <w:r w:rsidRPr="006A4987">
        <w:rPr>
          <w:rFonts w:cs="Times New Roman"/>
        </w:rPr>
        <w:t xml:space="preserve">; </w:t>
      </w:r>
      <w:r w:rsidR="004F26F1">
        <w:rPr>
          <w:rFonts w:cs="Times New Roman"/>
        </w:rPr>
        <w:t>“</w:t>
      </w:r>
      <w:r w:rsidRPr="00FD1E3F">
        <w:rPr>
          <w:rFonts w:cs="Times New Roman"/>
          <w:i/>
          <w:iCs/>
        </w:rPr>
        <w:t>Ye</w:t>
      </w:r>
      <w:r w:rsidRPr="006A4987">
        <w:rPr>
          <w:rFonts w:cs="Times New Roman"/>
        </w:rPr>
        <w:t xml:space="preserve"> are</w:t>
      </w:r>
      <w:r w:rsidR="00016237">
        <w:rPr>
          <w:rFonts w:cs="Times New Roman"/>
        </w:rPr>
        <w:t xml:space="preserve"> the</w:t>
      </w:r>
      <w:r w:rsidRPr="006A4987">
        <w:rPr>
          <w:rFonts w:cs="Times New Roman"/>
        </w:rPr>
        <w:t xml:space="preserve"> light of the world</w:t>
      </w:r>
      <w:r w:rsidR="004F26F1">
        <w:rPr>
          <w:rFonts w:cs="Times New Roman"/>
        </w:rPr>
        <w:t>”</w:t>
      </w:r>
      <w:r w:rsidR="009B2024">
        <w:rPr>
          <w:rFonts w:cs="Times New Roman"/>
        </w:rPr>
        <w:t xml:space="preserve">.  </w:t>
      </w:r>
      <w:r w:rsidRPr="006A4987">
        <w:rPr>
          <w:rFonts w:cs="Times New Roman"/>
        </w:rPr>
        <w:t>The obligation is put on them and the Lord means it to be put on us, but He will help us to fill it out in reality and power</w:t>
      </w:r>
      <w:r w:rsidR="009B2024">
        <w:rPr>
          <w:rFonts w:cs="Times New Roman"/>
        </w:rPr>
        <w:t xml:space="preserve">.  </w:t>
      </w:r>
      <w:r w:rsidRPr="006A4987">
        <w:rPr>
          <w:rFonts w:cs="Times New Roman"/>
        </w:rPr>
        <w:t>May it be so.</w:t>
      </w:r>
    </w:p>
    <w:p w14:paraId="1DC3175D" w14:textId="77777777" w:rsidR="006A4987" w:rsidRPr="006A4987" w:rsidRDefault="006A4987" w:rsidP="006A4987">
      <w:pPr>
        <w:spacing w:before="120" w:after="0" w:line="240" w:lineRule="auto"/>
        <w:jc w:val="both"/>
        <w:rPr>
          <w:rFonts w:cs="Times New Roman"/>
        </w:rPr>
      </w:pPr>
    </w:p>
    <w:p w14:paraId="6063FC63" w14:textId="77777777" w:rsidR="006A4987" w:rsidRPr="006A4987" w:rsidRDefault="006A4987" w:rsidP="006A4987">
      <w:pPr>
        <w:spacing w:before="120" w:after="0" w:line="240" w:lineRule="auto"/>
        <w:jc w:val="both"/>
        <w:rPr>
          <w:rFonts w:cs="Times New Roman"/>
          <w:b/>
          <w:bCs/>
        </w:rPr>
      </w:pPr>
      <w:r w:rsidRPr="006A4987">
        <w:rPr>
          <w:rFonts w:cs="Times New Roman"/>
          <w:b/>
          <w:bCs/>
        </w:rPr>
        <w:t xml:space="preserve">EDINBURGH </w:t>
      </w:r>
    </w:p>
    <w:p w14:paraId="5E65DB18" w14:textId="45EEC5C0" w:rsidR="008C40C5" w:rsidRDefault="006A4987" w:rsidP="006A4987">
      <w:pPr>
        <w:spacing w:before="120" w:after="0" w:line="240" w:lineRule="auto"/>
        <w:jc w:val="both"/>
        <w:rPr>
          <w:rFonts w:cs="Times New Roman"/>
          <w:b/>
          <w:bCs/>
        </w:rPr>
      </w:pPr>
      <w:r w:rsidRPr="006A4987">
        <w:rPr>
          <w:rFonts w:cs="Times New Roman"/>
          <w:b/>
          <w:bCs/>
        </w:rPr>
        <w:t>12</w:t>
      </w:r>
      <w:r w:rsidRPr="006A4987">
        <w:rPr>
          <w:rFonts w:cs="Times New Roman"/>
          <w:b/>
          <w:bCs/>
          <w:vertAlign w:val="superscript"/>
        </w:rPr>
        <w:t>th</w:t>
      </w:r>
      <w:r w:rsidRPr="006A4987">
        <w:rPr>
          <w:rFonts w:cs="Times New Roman"/>
          <w:b/>
          <w:bCs/>
        </w:rPr>
        <w:t xml:space="preserve"> July 1977</w:t>
      </w:r>
    </w:p>
    <w:p w14:paraId="542A26FB" w14:textId="77777777"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7425408C" w14:textId="70264937" w:rsidR="0078363D" w:rsidRDefault="0078363D">
      <w:pPr>
        <w:rPr>
          <w:rFonts w:cs="Times New Roman"/>
          <w:b/>
          <w:bCs/>
        </w:rPr>
      </w:pPr>
      <w:r>
        <w:rPr>
          <w:rFonts w:cs="Times New Roman"/>
          <w:b/>
          <w:bCs/>
        </w:rPr>
        <w:br w:type="page"/>
      </w:r>
    </w:p>
    <w:p w14:paraId="63B25F03" w14:textId="64DFF45A" w:rsidR="00772FD4" w:rsidRDefault="00772FD4" w:rsidP="00772FD4">
      <w:pPr>
        <w:pStyle w:val="Heading1"/>
      </w:pPr>
      <w:bookmarkStart w:id="42" w:name="_Toc26879116"/>
      <w:bookmarkStart w:id="43" w:name="_Toc35685471"/>
      <w:r>
        <w:lastRenderedPageBreak/>
        <w:t>FIRST THINGS</w:t>
      </w:r>
      <w:bookmarkEnd w:id="42"/>
      <w:bookmarkEnd w:id="43"/>
    </w:p>
    <w:p w14:paraId="421A9C83" w14:textId="77777777" w:rsidR="00772FD4" w:rsidRPr="00772FD4" w:rsidRDefault="00772FD4" w:rsidP="00772FD4">
      <w:pPr>
        <w:spacing w:before="120" w:after="0" w:line="240" w:lineRule="auto"/>
        <w:jc w:val="both"/>
        <w:rPr>
          <w:b/>
          <w:bCs/>
        </w:rPr>
      </w:pPr>
      <w:r w:rsidRPr="00772FD4">
        <w:rPr>
          <w:b/>
          <w:bCs/>
        </w:rPr>
        <w:t>Matthew 6: 31-33; Luke 12: 1-3; 1 Timothy 2: 1-6; James 3: 17,18</w:t>
      </w:r>
    </w:p>
    <w:p w14:paraId="11F31500" w14:textId="75F6C45F" w:rsidR="00772FD4" w:rsidRDefault="00772FD4" w:rsidP="00772FD4">
      <w:pPr>
        <w:spacing w:before="120" w:after="0" w:line="240" w:lineRule="auto"/>
        <w:ind w:firstLine="720"/>
        <w:jc w:val="both"/>
      </w:pPr>
      <w:r>
        <w:t>We are all governed by what we put first</w:t>
      </w:r>
      <w:r w:rsidR="009B2024">
        <w:t xml:space="preserve">.  </w:t>
      </w:r>
      <w:r>
        <w:t>If a man is engrossed in his business when he ought to be with his family he is a business man, he puts business first</w:t>
      </w:r>
      <w:r w:rsidR="009B2024">
        <w:t xml:space="preserve">.  </w:t>
      </w:r>
      <w:r>
        <w:t>If a man puts his family first he is a family man; he might even be with his family when he should be at business</w:t>
      </w:r>
      <w:r w:rsidR="009B2024">
        <w:t xml:space="preserve">.  </w:t>
      </w:r>
      <w:r>
        <w:t>If a man puts sport first he is a man of sport</w:t>
      </w:r>
      <w:r w:rsidR="009B2024">
        <w:t xml:space="preserve">.  </w:t>
      </w:r>
      <w:r>
        <w:t>Many put themselves first; if I put myself first I am a selfish man</w:t>
      </w:r>
      <w:r w:rsidR="009B2024">
        <w:t xml:space="preserve">.  </w:t>
      </w:r>
      <w:r>
        <w:t>We are governed by what we put first; therefore what we put first is of all importance</w:t>
      </w:r>
      <w:r w:rsidR="009B2024">
        <w:t xml:space="preserve">.  </w:t>
      </w:r>
      <w:r>
        <w:t xml:space="preserve">In the first scripture we have read the Lord says to his disciples </w:t>
      </w:r>
      <w:r w:rsidR="004F26F1">
        <w:t>“</w:t>
      </w:r>
      <w:r>
        <w:t>But seek ye first the kingdom of God and his righteousness</w:t>
      </w:r>
      <w:r w:rsidR="004F26F1">
        <w:t>”</w:t>
      </w:r>
      <w:r>
        <w:t>: seek ye first</w:t>
      </w:r>
      <w:r w:rsidR="009B2024">
        <w:t xml:space="preserve">.  </w:t>
      </w:r>
      <w:r>
        <w:t>The Lord had spoken about other things, about food and raiment; these things have their place, but what matters is what comes first</w:t>
      </w:r>
      <w:r w:rsidR="009B2024">
        <w:t xml:space="preserve">.  </w:t>
      </w:r>
      <w:r>
        <w:t xml:space="preserve">The Lord says </w:t>
      </w:r>
      <w:r w:rsidR="004F26F1">
        <w:t>“</w:t>
      </w:r>
      <w:r>
        <w:t>Do not be careful</w:t>
      </w:r>
      <w:r w:rsidR="004F26F1">
        <w:t>”</w:t>
      </w:r>
      <w:r>
        <w:t xml:space="preserve"> (v 25), do not put first what shall we eat or what shall we drink or what shall we put on</w:t>
      </w:r>
      <w:r w:rsidR="009B2024">
        <w:t xml:space="preserve">.  </w:t>
      </w:r>
      <w:r>
        <w:t xml:space="preserve">Maybe men tend to think of what they eat, and women tend to think of what they put on, but these things are not to come first; </w:t>
      </w:r>
      <w:r w:rsidR="004F26F1">
        <w:t>“</w:t>
      </w:r>
      <w:r>
        <w:t>seek ye first the kingdom of God and his righteousness</w:t>
      </w:r>
      <w:r w:rsidR="004F26F1">
        <w:t>”</w:t>
      </w:r>
      <w:r w:rsidR="009B2024">
        <w:t xml:space="preserve">.  </w:t>
      </w:r>
      <w:r>
        <w:t>What does that mean</w:t>
      </w:r>
      <w:r w:rsidR="003C3CAD">
        <w:t xml:space="preserve">?  </w:t>
      </w:r>
      <w:r>
        <w:t>There is an area down here which can be called the kingdom of God; it is in the hearts and souls of believers who confess Jesus as Lord, who have received the Holy Spirit, who have their own links maintained with the Father</w:t>
      </w:r>
      <w:r w:rsidR="009B2024">
        <w:t xml:space="preserve">.  </w:t>
      </w:r>
      <w:r>
        <w:t>The kingdom brings persons into right relationship with the Lord, with the Holy Spirit, with the Father and with one another because believers are meant to be brethren in the kingdom of God</w:t>
      </w:r>
      <w:r w:rsidR="009B2024">
        <w:t xml:space="preserve">.  </w:t>
      </w:r>
      <w:r w:rsidR="004F26F1">
        <w:t>“</w:t>
      </w:r>
      <w:r>
        <w:t>Seek ye first the kingdom of God</w:t>
      </w:r>
      <w:r w:rsidR="004F26F1">
        <w:t>”</w:t>
      </w:r>
      <w:r>
        <w:t>; that is, seek first the promotion of what is for the pleasure of God down here, seek first to extend the prosperity of the interests of the Lord Jesus Christ down here</w:t>
      </w:r>
      <w:r w:rsidR="009B2024">
        <w:t xml:space="preserve">.  </w:t>
      </w:r>
      <w:r>
        <w:t xml:space="preserve">Then the Lord says </w:t>
      </w:r>
      <w:r w:rsidR="004F26F1">
        <w:t>“</w:t>
      </w:r>
      <w:r>
        <w:t>and all these things shall be added unto you</w:t>
      </w:r>
      <w:r w:rsidR="004F26F1">
        <w:t>”</w:t>
      </w:r>
      <w:r w:rsidR="009B2024">
        <w:t xml:space="preserve">.  </w:t>
      </w:r>
      <w:r>
        <w:t>Everything else will fall into its proper place as we seek first the kingdom of God.</w:t>
      </w:r>
    </w:p>
    <w:p w14:paraId="35795873" w14:textId="14C7588A" w:rsidR="00772FD4" w:rsidRDefault="00772FD4" w:rsidP="00772FD4">
      <w:pPr>
        <w:spacing w:before="120" w:after="0" w:line="240" w:lineRule="auto"/>
        <w:ind w:firstLine="720"/>
        <w:jc w:val="both"/>
      </w:pPr>
      <w:r>
        <w:t>When two of John</w:t>
      </w:r>
      <w:r w:rsidR="004F26F1">
        <w:t>’</w:t>
      </w:r>
      <w:r>
        <w:t xml:space="preserve">s disciples followed Jesus we read </w:t>
      </w:r>
      <w:r w:rsidR="004F26F1">
        <w:t>“</w:t>
      </w:r>
      <w:r>
        <w:t>But Jesus having turned, and seeing them following</w:t>
      </w:r>
      <w:r w:rsidR="004F26F1">
        <w:t>”</w:t>
      </w:r>
      <w:r>
        <w:t>, John 1: 38</w:t>
      </w:r>
      <w:r w:rsidR="009B2024">
        <w:t xml:space="preserve">.  </w:t>
      </w:r>
      <w:r>
        <w:t>These two disciples might not have known that anybody was seeing what they were doing, but the Lord saw</w:t>
      </w:r>
      <w:r w:rsidR="009B2024">
        <w:t xml:space="preserve">.  </w:t>
      </w:r>
      <w:r>
        <w:t>If anyone here sets himself or herself to seek first the kingdom of God the Lord will take account of you</w:t>
      </w:r>
      <w:r w:rsidR="009B2024">
        <w:t xml:space="preserve">.  </w:t>
      </w:r>
      <w:r>
        <w:t>If you are set in your measure for the prosperity of the interests of the Lord Jesus Christ down here the Lord will have regard to you and the Holy Spirit will help you</w:t>
      </w:r>
      <w:r w:rsidR="009B2024">
        <w:t xml:space="preserve">.  </w:t>
      </w:r>
      <w:r w:rsidR="004F26F1">
        <w:t>“</w:t>
      </w:r>
      <w:r>
        <w:t>But Jesus having turned, and seeing them following, says to them, What seek ye?</w:t>
      </w:r>
      <w:r w:rsidR="004F26F1">
        <w:t>”</w:t>
      </w:r>
      <w:r>
        <w:t xml:space="preserve">  What a question that is</w:t>
      </w:r>
      <w:r w:rsidR="003C3CAD">
        <w:t xml:space="preserve">!  </w:t>
      </w:r>
      <w:r>
        <w:t xml:space="preserve">If every one were </w:t>
      </w:r>
      <w:r>
        <w:lastRenderedPageBreak/>
        <w:t>asked this evening, what are you really seeking</w:t>
      </w:r>
      <w:r w:rsidR="003C3CAD">
        <w:t xml:space="preserve">?  </w:t>
      </w:r>
      <w:r>
        <w:t>what is your objective in life?, what would be your answer</w:t>
      </w:r>
      <w:r w:rsidR="003C3CAD">
        <w:t xml:space="preserve">?  </w:t>
      </w:r>
      <w:r>
        <w:t xml:space="preserve">These disciples said </w:t>
      </w:r>
      <w:r w:rsidR="004F26F1">
        <w:t>“</w:t>
      </w:r>
      <w:r>
        <w:t>Teacher, where abidest thou?</w:t>
      </w:r>
      <w:r w:rsidR="004F26F1">
        <w:t>”</w:t>
      </w:r>
      <w:r w:rsidR="009B2024">
        <w:t xml:space="preserve">.  </w:t>
      </w:r>
      <w:r>
        <w:t>They were beginning to be interested in the Lord Jesus and His interests</w:t>
      </w:r>
      <w:r w:rsidR="009B2024">
        <w:t xml:space="preserve">.  </w:t>
      </w:r>
      <w:r>
        <w:t>I trust there is someone here who, if up till now has never thought of the promotion of the Lord</w:t>
      </w:r>
      <w:r w:rsidR="004F26F1">
        <w:t>’</w:t>
      </w:r>
      <w:r>
        <w:t>s interests, might begin to put it first</w:t>
      </w:r>
      <w:r w:rsidR="009B2024">
        <w:t xml:space="preserve">.  </w:t>
      </w:r>
      <w:r>
        <w:t>The Lord will encourage you, the Spirit will support you in this move which you desire to make because it is as we move in a right direction that we get the Spirit</w:t>
      </w:r>
      <w:r w:rsidR="004F26F1">
        <w:t>’</w:t>
      </w:r>
      <w:r>
        <w:t>s help</w:t>
      </w:r>
      <w:r w:rsidR="009B2024">
        <w:t xml:space="preserve">.  </w:t>
      </w:r>
      <w:r>
        <w:t>Moses turned aside to see the bush that was burning and was not being consumed, and Jehovah saw that he turned aside to see (see Exod 3: 2,</w:t>
      </w:r>
      <w:r w:rsidR="00B65B8A">
        <w:t xml:space="preserve"> </w:t>
      </w:r>
      <w:r>
        <w:t>3)</w:t>
      </w:r>
      <w:r w:rsidR="009B2024">
        <w:t xml:space="preserve">.  </w:t>
      </w:r>
      <w:r>
        <w:t>I would say this for the encouragement of anyone who desires from this day forward to put the Lord</w:t>
      </w:r>
      <w:r w:rsidR="004F26F1">
        <w:t>’</w:t>
      </w:r>
      <w:r>
        <w:t>s interests first</w:t>
      </w:r>
      <w:r w:rsidR="009B2024">
        <w:t xml:space="preserve">.  </w:t>
      </w:r>
      <w:r>
        <w:t xml:space="preserve">All the other things, the necessities of life, have their place, but they will all fall into their right place if we put first things first: </w:t>
      </w:r>
      <w:r w:rsidR="004F26F1">
        <w:t>“</w:t>
      </w:r>
      <w:r>
        <w:t>seek ye first the kingdom of God and his righteousness</w:t>
      </w:r>
      <w:r w:rsidR="004F26F1">
        <w:t>”</w:t>
      </w:r>
      <w:r w:rsidR="009B2024">
        <w:t xml:space="preserve">.  </w:t>
      </w:r>
      <w:r>
        <w:t>I trust we will all be set that our first consideration in anything we do or any matter that confronts us is, how would this affect the Lord</w:t>
      </w:r>
      <w:r w:rsidR="003C3CAD">
        <w:t xml:space="preserve">?  </w:t>
      </w:r>
      <w:r>
        <w:t>Would this be pleasing to the Lord</w:t>
      </w:r>
      <w:r w:rsidR="003C3CAD">
        <w:t xml:space="preserve">?  </w:t>
      </w:r>
      <w:r>
        <w:t>Would this promote the interests of our absent Lord Jesus Christ who is coming soon and looks for persons down here faithfully to promote His interests in His absence</w:t>
      </w:r>
      <w:r w:rsidR="009B2024">
        <w:t xml:space="preserve">.  </w:t>
      </w:r>
      <w:r>
        <w:t>In this gospel of Matthew you will find five definite identifiable courses of instruction, but we will not be able for any of the other courses unless we begin in the first course</w:t>
      </w:r>
      <w:r w:rsidR="009B2024">
        <w:t>—“</w:t>
      </w:r>
      <w:r>
        <w:t>seek ye first the kingdom of God and his righteousness</w:t>
      </w:r>
      <w:r w:rsidR="004F26F1">
        <w:t>”</w:t>
      </w:r>
      <w:r>
        <w:t>.</w:t>
      </w:r>
    </w:p>
    <w:p w14:paraId="0B42F724" w14:textId="084B10E5" w:rsidR="00772FD4" w:rsidRDefault="00772FD4" w:rsidP="00772FD4">
      <w:pPr>
        <w:spacing w:before="120" w:after="0" w:line="240" w:lineRule="auto"/>
        <w:ind w:firstLine="720"/>
        <w:jc w:val="both"/>
      </w:pPr>
      <w:r>
        <w:t xml:space="preserve">At the end of the 11th chapter of Luke, we read </w:t>
      </w:r>
      <w:r w:rsidR="004F26F1">
        <w:t>“</w:t>
      </w:r>
      <w:r>
        <w:t>And as he said these things to them, the scribes and the Pharisees began to press him urgently, to make him speak of many things</w:t>
      </w:r>
      <w:r w:rsidR="004F26F1">
        <w:t>”</w:t>
      </w:r>
      <w:r w:rsidR="00AD7DAC">
        <w:t>,</w:t>
      </w:r>
      <w:r>
        <w:t xml:space="preserve"> v 53</w:t>
      </w:r>
      <w:r w:rsidR="009B2024">
        <w:t xml:space="preserve">.  </w:t>
      </w:r>
      <w:r>
        <w:t>The scribes and Pharisees made the Lord speak of many things because they had an ulterior motive, they were opposers of the Lord; it says they were watching Him to catch something out of His mouth that they might accuse Him</w:t>
      </w:r>
      <w:r w:rsidR="009B2024">
        <w:t xml:space="preserve">.  </w:t>
      </w:r>
      <w:r>
        <w:t xml:space="preserve">It is in the context of the scribes and Pharisees making Him speak of many things that in chapter 12 </w:t>
      </w:r>
      <w:r w:rsidR="004F26F1">
        <w:t>“</w:t>
      </w:r>
      <w:r>
        <w:t>he began to say to his disciples first</w:t>
      </w:r>
      <w:r w:rsidR="004F26F1">
        <w:t>”</w:t>
      </w:r>
      <w:r w:rsidR="009B2024">
        <w:t xml:space="preserve">.  </w:t>
      </w:r>
      <w:r>
        <w:t xml:space="preserve">He had many things to say to the scribes and Pharisees in chapter 11, and they caused Him to say many things, but the Lord has something first in mind to say: </w:t>
      </w:r>
      <w:r w:rsidR="004F26F1">
        <w:t>“</w:t>
      </w:r>
      <w:r>
        <w:t>he began to say to his disciples first</w:t>
      </w:r>
      <w:r w:rsidR="004F26F1">
        <w:t>”</w:t>
      </w:r>
      <w:r w:rsidR="009B2024">
        <w:t xml:space="preserve">.  </w:t>
      </w:r>
      <w:r>
        <w:t>The note indicates that it was the first thing on His heart to tell them</w:t>
      </w:r>
      <w:r w:rsidR="009B2024">
        <w:t xml:space="preserve">.  </w:t>
      </w:r>
      <w:r>
        <w:t>It would be a great matter, dear brethren, to enquire as to what would be first in the Lord</w:t>
      </w:r>
      <w:r w:rsidR="004F26F1">
        <w:t>’</w:t>
      </w:r>
      <w:r>
        <w:t>s heart to say to us</w:t>
      </w:r>
      <w:r w:rsidR="009B2024">
        <w:t xml:space="preserve">.  </w:t>
      </w:r>
      <w:r>
        <w:t>We might say many things, many right things and many true things, but O to be a true disciple to desire to have what the Lord has first in His heart to say</w:t>
      </w:r>
      <w:r w:rsidR="003C3CAD">
        <w:t xml:space="preserve">!  </w:t>
      </w:r>
      <w:r>
        <w:t xml:space="preserve">The crowd were gathered together </w:t>
      </w:r>
      <w:r>
        <w:lastRenderedPageBreak/>
        <w:t xml:space="preserve">and were treading one on another, disregarding one another, imposing themselves on one another; then </w:t>
      </w:r>
      <w:r w:rsidR="004F26F1">
        <w:t>“</w:t>
      </w:r>
      <w:r>
        <w:t>he began to say to his disciples first, Beware of the leaven of the Pharisees which is hypocrisy</w:t>
      </w:r>
      <w:r w:rsidR="004F26F1">
        <w:t>”</w:t>
      </w:r>
      <w:r w:rsidR="009B2024">
        <w:t xml:space="preserve">.  </w:t>
      </w:r>
      <w:r>
        <w:t xml:space="preserve">I understand the word </w:t>
      </w:r>
      <w:r w:rsidR="004F26F1">
        <w:t>‘</w:t>
      </w:r>
      <w:r>
        <w:t>hypocrisy</w:t>
      </w:r>
      <w:r w:rsidR="004F26F1">
        <w:t>’</w:t>
      </w:r>
      <w:r>
        <w:t xml:space="preserve"> comes from the idea of acting a part</w:t>
      </w:r>
      <w:r w:rsidR="009B2024">
        <w:t xml:space="preserve">.  </w:t>
      </w:r>
      <w:r>
        <w:t>We live in a day when much acting goes on and the best actors are acclaimed, but that is not to mark the disciple; we are not to be acting a part, and yet we are always in danger of professing to be what we are not</w:t>
      </w:r>
      <w:r w:rsidR="009B2024">
        <w:t xml:space="preserve">.  </w:t>
      </w:r>
      <w:r>
        <w:t>What is needed, dear brethren, is reality with every one of us</w:t>
      </w:r>
      <w:r w:rsidR="009B2024">
        <w:t xml:space="preserve">.  </w:t>
      </w:r>
      <w:r>
        <w:t>If we are real we will use diligence to gain the knowledge of God, to hear what the Lord has first in His heart to say to us</w:t>
      </w:r>
      <w:r w:rsidR="009B2024">
        <w:t xml:space="preserve">.  </w:t>
      </w:r>
      <w:r>
        <w:t>We are always in danger of the leaven of the Pharisees</w:t>
      </w:r>
      <w:r w:rsidR="009B2024">
        <w:t xml:space="preserve">.  </w:t>
      </w:r>
      <w:r>
        <w:t>Let us hate this very idea of being unreal or professing to be what we are not and acting a part</w:t>
      </w:r>
      <w:r w:rsidR="009B2024">
        <w:t xml:space="preserve">.  </w:t>
      </w:r>
      <w:r>
        <w:t>The Lord would have us entirely delivered from this hypocritical attitude</w:t>
      </w:r>
      <w:r w:rsidR="009B2024">
        <w:t xml:space="preserve">.  </w:t>
      </w:r>
      <w:r>
        <w:t xml:space="preserve">Paul said, in writing to the Corinthians, </w:t>
      </w:r>
      <w:r w:rsidR="004F26F1">
        <w:t>“</w:t>
      </w:r>
      <w:r>
        <w:t>But by God</w:t>
      </w:r>
      <w:r w:rsidR="004F26F1">
        <w:t>’</w:t>
      </w:r>
      <w:r>
        <w:t>s grace I am what I am</w:t>
      </w:r>
      <w:r w:rsidR="004F26F1">
        <w:t>”</w:t>
      </w:r>
      <w:r>
        <w:t>, 1 Cor 15: 10</w:t>
      </w:r>
      <w:r w:rsidR="009B2024">
        <w:t xml:space="preserve">.  </w:t>
      </w:r>
      <w:r>
        <w:t>Let us be, dear brethren, what we are; there is nothing more attractive than for a believer to be what he is by God</w:t>
      </w:r>
      <w:r w:rsidR="004F26F1">
        <w:t>’</w:t>
      </w:r>
      <w:r>
        <w:t>s grace</w:t>
      </w:r>
      <w:r w:rsidR="009B2024">
        <w:t xml:space="preserve">.  </w:t>
      </w:r>
      <w:r>
        <w:t>Someone said, if I imitate somebody else, who will be me</w:t>
      </w:r>
      <w:r w:rsidR="003C3CAD">
        <w:t xml:space="preserve">?  </w:t>
      </w:r>
      <w:r>
        <w:t>Let us each have our own spiritual personality</w:t>
      </w:r>
      <w:r w:rsidR="009B2024">
        <w:t xml:space="preserve">.  </w:t>
      </w:r>
      <w:r>
        <w:t>What a personality Paul was</w:t>
      </w:r>
      <w:r w:rsidR="003C3CAD">
        <w:t xml:space="preserve">!  </w:t>
      </w:r>
      <w:r>
        <w:t>In Acts 20 those he spoke to embraced him.</w:t>
      </w:r>
    </w:p>
    <w:p w14:paraId="230FDEDF" w14:textId="2FAF7DF0" w:rsidR="00772FD4" w:rsidRDefault="00772FD4" w:rsidP="00772FD4">
      <w:pPr>
        <w:spacing w:before="120" w:after="0" w:line="240" w:lineRule="auto"/>
        <w:ind w:firstLine="720"/>
        <w:jc w:val="both"/>
      </w:pPr>
      <w:r>
        <w:t>Now in 1 Timothy we have Paul writing to an individual, having in mind the truth of the house of God</w:t>
      </w:r>
      <w:r w:rsidR="009B2024">
        <w:t xml:space="preserve">.  </w:t>
      </w:r>
      <w:r>
        <w:t>God</w:t>
      </w:r>
      <w:r w:rsidR="004F26F1">
        <w:t>’</w:t>
      </w:r>
      <w:r>
        <w:t>s house is where God is known and where He is represented</w:t>
      </w:r>
      <w:r w:rsidR="009B2024">
        <w:t xml:space="preserve">.  </w:t>
      </w:r>
      <w:r>
        <w:t>Paul is concerned that Timothy should take on this feature of representing God and that he should take on a charge to promote the representation of God in the lives of believers with whom he came in contact</w:t>
      </w:r>
      <w:r w:rsidR="009B2024">
        <w:t xml:space="preserve">.  </w:t>
      </w:r>
      <w:r>
        <w:t xml:space="preserve">So he says </w:t>
      </w:r>
      <w:r w:rsidR="004F26F1">
        <w:t>“</w:t>
      </w:r>
      <w:r>
        <w:t>I exhort therefore, first of all</w:t>
      </w:r>
      <w:r w:rsidR="004F26F1">
        <w:t>”</w:t>
      </w:r>
      <w:r>
        <w:t>; there were many other things he would exhort him about but this was the first thing he had in mind</w:t>
      </w:r>
      <w:r w:rsidR="009B2024">
        <w:t xml:space="preserve">.  </w:t>
      </w:r>
      <w:r>
        <w:t>He says in effect, if you are going to represent God down here you will have to have an outlook like God has</w:t>
      </w:r>
      <w:r w:rsidR="009B2024">
        <w:t xml:space="preserve">.  </w:t>
      </w:r>
      <w:r w:rsidR="004F26F1">
        <w:t>“</w:t>
      </w:r>
      <w:r>
        <w:t>I exhort therefore, first of all, that supplications, prayers, intercessions, thanksgivings be made for all men</w:t>
      </w:r>
      <w:r w:rsidR="004F26F1">
        <w:t>”</w:t>
      </w:r>
      <w:r w:rsidR="009B2024">
        <w:t xml:space="preserve">.  </w:t>
      </w:r>
      <w:r>
        <w:t>We need, dear brethren, universal outlook</w:t>
      </w:r>
      <w:r w:rsidR="009B2024">
        <w:t xml:space="preserve">.  </w:t>
      </w:r>
      <w:r>
        <w:t>Paul exhorts here that our outlook should be as wide as God</w:t>
      </w:r>
      <w:r w:rsidR="004F26F1">
        <w:t>’</w:t>
      </w:r>
      <w:r>
        <w:t xml:space="preserve">s outlook is, because he goes on to say </w:t>
      </w:r>
      <w:r w:rsidR="004F26F1">
        <w:t>“</w:t>
      </w:r>
      <w:r>
        <w:t>for this is good and acceptable before our Saviour God, who desires that all men should be saved and come to the knowledge of the truth</w:t>
      </w:r>
      <w:r w:rsidR="004F26F1">
        <w:t>”</w:t>
      </w:r>
      <w:r w:rsidR="009B2024">
        <w:t xml:space="preserve">.  </w:t>
      </w:r>
      <w:r>
        <w:t>We tend to be narrow; we are never, dear brethren, to be narrow-minded and we are never to be narrow in our hearts</w:t>
      </w:r>
      <w:r w:rsidR="009B2024">
        <w:t xml:space="preserve">.  </w:t>
      </w:r>
      <w:r>
        <w:t>Our feet are to be in the narrow path as Mr Darby wrote often in his letters, but our outlook is to be as wide as God</w:t>
      </w:r>
      <w:r w:rsidR="004F26F1">
        <w:t>’</w:t>
      </w:r>
      <w:r>
        <w:t>s outlook is in the glad tidings which Paul speaks of here</w:t>
      </w:r>
      <w:r w:rsidR="009B2024">
        <w:t xml:space="preserve">.  </w:t>
      </w:r>
      <w:r>
        <w:t>Not only does God desire that all men should be saved but Paul goes on to speak of God</w:t>
      </w:r>
      <w:r w:rsidR="004F26F1">
        <w:t>’</w:t>
      </w:r>
      <w:r>
        <w:t xml:space="preserve">s </w:t>
      </w:r>
      <w:r>
        <w:lastRenderedPageBreak/>
        <w:t xml:space="preserve">provision for all men: </w:t>
      </w:r>
      <w:r w:rsidR="004F26F1">
        <w:t>“</w:t>
      </w:r>
      <w:r>
        <w:t>the man Christ Jesus who gave himself a ransom for all</w:t>
      </w:r>
      <w:r w:rsidR="004F26F1">
        <w:t>”</w:t>
      </w:r>
      <w:r w:rsidR="009B2024">
        <w:t xml:space="preserve">.  </w:t>
      </w:r>
      <w:r>
        <w:t>Supplications, prayers, intercessions, thanksgivings, are priestly activities, but they have in view all men, not only all who live in Britain</w:t>
      </w:r>
      <w:r w:rsidR="009B2024">
        <w:t xml:space="preserve">.  </w:t>
      </w:r>
      <w:r>
        <w:t>We often hear prayers for the government of this country, but we are to think of all men and other governments too</w:t>
      </w:r>
      <w:r w:rsidR="009B2024">
        <w:t xml:space="preserve">.  </w:t>
      </w:r>
      <w:r>
        <w:t>How extensive is God</w:t>
      </w:r>
      <w:r w:rsidR="004F26F1">
        <w:t>’</w:t>
      </w:r>
      <w:r>
        <w:t>s outlook and God</w:t>
      </w:r>
      <w:r w:rsidR="004F26F1">
        <w:t>’</w:t>
      </w:r>
      <w:r>
        <w:t>s desires</w:t>
      </w:r>
      <w:r w:rsidR="003C3CAD">
        <w:t xml:space="preserve">!  </w:t>
      </w:r>
      <w:r>
        <w:t>How great is the provision that God has made for all men</w:t>
      </w:r>
      <w:r w:rsidR="003C3CAD">
        <w:t xml:space="preserve">!  </w:t>
      </w:r>
      <w:r>
        <w:t>Let us be no longer narrow in our outlook or in our hearts, although keeping our feet on the narrow path</w:t>
      </w:r>
      <w:r w:rsidR="009B2024">
        <w:t xml:space="preserve">.  </w:t>
      </w:r>
      <w:r>
        <w:t>We need wisdom to keep our feet on the narrow path, in the path of God</w:t>
      </w:r>
      <w:r w:rsidR="004F26F1">
        <w:t>’</w:t>
      </w:r>
      <w:r>
        <w:t>s will, God</w:t>
      </w:r>
      <w:r w:rsidR="004F26F1">
        <w:t>’</w:t>
      </w:r>
      <w:r>
        <w:t>s will for every believer, and yet have in mind all men</w:t>
      </w:r>
      <w:r w:rsidR="009B2024">
        <w:t xml:space="preserve">.  </w:t>
      </w:r>
      <w:r>
        <w:t xml:space="preserve">Then it says </w:t>
      </w:r>
      <w:r w:rsidR="004F26F1">
        <w:t>“</w:t>
      </w:r>
      <w:r>
        <w:t>for kings and all that are in dignity, that we may lead a quiet and tranquil life in all piety and gravity; for this is good and acceptable before our Saviour God</w:t>
      </w:r>
      <w:r w:rsidR="004F26F1">
        <w:t>”</w:t>
      </w:r>
      <w:r w:rsidR="009B2024">
        <w:t xml:space="preserve">.  </w:t>
      </w:r>
      <w:r>
        <w:t>God is represented in persons who have an outlook like His own</w:t>
      </w:r>
      <w:r w:rsidR="009B2024">
        <w:t xml:space="preserve">.  </w:t>
      </w:r>
      <w:r>
        <w:t>Paul wrote to the Colossians that his object was to present every man perfect in Christ</w:t>
      </w:r>
      <w:r w:rsidR="00030114">
        <w:t xml:space="preserve">, </w:t>
      </w:r>
      <w:r>
        <w:t>see chap 1: 28</w:t>
      </w:r>
      <w:r w:rsidR="009B2024">
        <w:t xml:space="preserve">.  </w:t>
      </w:r>
      <w:r>
        <w:t>It has been said that he would look upon every man as a potential for Christ</w:t>
      </w:r>
      <w:r w:rsidR="009B2024">
        <w:t xml:space="preserve">.  </w:t>
      </w:r>
      <w:r>
        <w:t>When he was in Corinth he was told to stay there for the Lord had much people in that city</w:t>
      </w:r>
      <w:r w:rsidR="009B2024">
        <w:t xml:space="preserve">.  </w:t>
      </w:r>
      <w:r>
        <w:t>They had not yet come to light, but when Paul was in Corinth he would look upon every man he came in contact with as a potential for Christ, a potential for the will of God.</w:t>
      </w:r>
    </w:p>
    <w:p w14:paraId="32E5CCBB" w14:textId="0EF5379E" w:rsidR="00772FD4" w:rsidRDefault="00772FD4" w:rsidP="00772FD4">
      <w:pPr>
        <w:spacing w:before="120" w:after="0" w:line="240" w:lineRule="auto"/>
        <w:ind w:firstLine="720"/>
        <w:jc w:val="both"/>
      </w:pPr>
      <w:r>
        <w:t>James speaks in his epistle about wisdom</w:t>
      </w:r>
      <w:r w:rsidR="009B2024">
        <w:t xml:space="preserve">.  </w:t>
      </w:r>
      <w:r>
        <w:t>There is a great need of wisdom in this day in which we live</w:t>
      </w:r>
      <w:r w:rsidR="009B2024">
        <w:t xml:space="preserve">.  </w:t>
      </w:r>
      <w:r>
        <w:t>It may be that there is more wisdom needed in the day in which we are than was needed in the early days of Pentecost or in the days of the pristine securing of the gentiles by Paul</w:t>
      </w:r>
      <w:r w:rsidR="009B2024">
        <w:t xml:space="preserve">.  </w:t>
      </w:r>
      <w:r>
        <w:t>Both Paul and James condemn all human wisdom and merely human intellect</w:t>
      </w:r>
      <w:r w:rsidR="009B2024">
        <w:t xml:space="preserve">.  </w:t>
      </w:r>
      <w:r>
        <w:t xml:space="preserve">James presents the wisdom which is from above and which he says </w:t>
      </w:r>
      <w:r w:rsidR="004F26F1">
        <w:t>“</w:t>
      </w:r>
      <w:r>
        <w:t>first is pure</w:t>
      </w:r>
      <w:r w:rsidR="004F26F1">
        <w:t>”</w:t>
      </w:r>
      <w:r w:rsidR="009B2024">
        <w:t xml:space="preserve">.  </w:t>
      </w:r>
      <w:r>
        <w:t>I believe, dear brethren, if there is one thing needed it is purity, purity of motive and purity of desire; we so tend to be influenced by prejudice or preference that we depart from purity</w:t>
      </w:r>
      <w:r w:rsidR="009B2024">
        <w:t xml:space="preserve">.  </w:t>
      </w:r>
      <w:r>
        <w:t>If we are going to derive the wisdom which comes from above there must be this feature of purity</w:t>
      </w:r>
      <w:r w:rsidR="009B2024">
        <w:t xml:space="preserve">.  </w:t>
      </w:r>
      <w:r>
        <w:t>The word of God searches our motives; it will penetrate and divide and discern thoughts and intents of the hear</w:t>
      </w:r>
      <w:r w:rsidR="005B3016">
        <w:t>t</w:t>
      </w:r>
      <w:r w:rsidR="00030114">
        <w:t xml:space="preserve">, </w:t>
      </w:r>
      <w:r>
        <w:t>see Heb 4: 12</w:t>
      </w:r>
      <w:r w:rsidR="009B2024">
        <w:t xml:space="preserve">.  </w:t>
      </w:r>
      <w:r>
        <w:t>We need the word to penetrate so that if our motives are impure</w:t>
      </w:r>
      <w:r w:rsidR="00030114">
        <w:t>,</w:t>
      </w:r>
      <w:r>
        <w:t xml:space="preserve"> the impurities are exposed and judged and we are found with purity of motive</w:t>
      </w:r>
      <w:r w:rsidR="009B2024">
        <w:t xml:space="preserve">.  </w:t>
      </w:r>
      <w:r>
        <w:t>It is not an easy matter to act always on pure motive, we so tend to be wrongly influenced, things influence us, persons influence us, preferences influence us, prejudices influence us; even Peter had deep prejudice</w:t>
      </w:r>
      <w:r w:rsidR="009B2024">
        <w:t xml:space="preserve">.  </w:t>
      </w:r>
      <w:r>
        <w:t>Apostle as he was, commissioned, given the keys of the kingdom</w:t>
      </w:r>
      <w:r w:rsidR="009B2024">
        <w:t>—</w:t>
      </w:r>
      <w:r>
        <w:t xml:space="preserve">for he was the one whom the Lord meant to </w:t>
      </w:r>
      <w:r>
        <w:lastRenderedPageBreak/>
        <w:t>use to open the door of the glad tidings to the nations</w:t>
      </w:r>
      <w:r w:rsidR="009B2024">
        <w:t>—</w:t>
      </w:r>
      <w:r>
        <w:t>he had to have a vision three times, the great vessel like a sheet coming down, to overcome the innate prejudice that he had</w:t>
      </w:r>
      <w:r w:rsidR="009B2024">
        <w:t xml:space="preserve">.  </w:t>
      </w:r>
      <w:r>
        <w:t>In the epistle to the Galatians, in the second chapter, when Peter came to Antioch, he was not quite clear of that prejudice</w:t>
      </w:r>
      <w:r w:rsidR="009B2024">
        <w:t xml:space="preserve">.  </w:t>
      </w:r>
      <w:r>
        <w:t>How deeply it was in Peter and how deeply it is with us</w:t>
      </w:r>
      <w:r w:rsidR="003C3CAD">
        <w:t xml:space="preserve">!  </w:t>
      </w:r>
      <w:r>
        <w:t xml:space="preserve">These kind of things corrupt purity of motive, </w:t>
      </w:r>
      <w:r w:rsidR="004F26F1">
        <w:t>“</w:t>
      </w:r>
      <w:r>
        <w:t>But the wisdom from above first is pure</w:t>
      </w:r>
      <w:r w:rsidR="004F26F1">
        <w:t>”</w:t>
      </w:r>
      <w:r w:rsidR="009B2024">
        <w:t xml:space="preserve">.  </w:t>
      </w:r>
      <w:r>
        <w:t>If we can arrive at purity of motive we can go on to the other features</w:t>
      </w:r>
      <w:r w:rsidR="009B2024">
        <w:t>—“</w:t>
      </w:r>
      <w:r>
        <w:t>peaceful, gentle, yielding</w:t>
      </w:r>
      <w:r w:rsidR="004F26F1">
        <w:t>”</w:t>
      </w:r>
      <w:r>
        <w:t xml:space="preserve">; the Authorised Version reads </w:t>
      </w:r>
      <w:r w:rsidR="004F26F1">
        <w:t>“</w:t>
      </w:r>
      <w:r>
        <w:t>easy to be entreated</w:t>
      </w:r>
      <w:r w:rsidR="004F26F1">
        <w:t>”</w:t>
      </w:r>
      <w:r w:rsidR="009B2024">
        <w:t xml:space="preserve">.  </w:t>
      </w:r>
      <w:r>
        <w:t>O what wisdom that is</w:t>
      </w:r>
      <w:r w:rsidR="003C3CAD">
        <w:t xml:space="preserve">!  </w:t>
      </w:r>
      <w:r>
        <w:t>If you are on the wrong course would you like to be easy to be entreated</w:t>
      </w:r>
      <w:r w:rsidR="003C3CAD">
        <w:t xml:space="preserve">?  </w:t>
      </w:r>
      <w:r>
        <w:t>O that this feature were found in every locality on the face of the earth</w:t>
      </w:r>
      <w:r w:rsidR="003C3CAD">
        <w:t xml:space="preserve">!  </w:t>
      </w:r>
      <w:r>
        <w:t>Alas I am afraid it is not evident in every locality</w:t>
      </w:r>
      <w:r w:rsidR="009B2024">
        <w:t xml:space="preserve">.  </w:t>
      </w:r>
      <w:r>
        <w:t xml:space="preserve">There must be some fault as to the </w:t>
      </w:r>
      <w:r w:rsidR="004F26F1">
        <w:t>“</w:t>
      </w:r>
      <w:r>
        <w:t>pure</w:t>
      </w:r>
      <w:r w:rsidR="004F26F1">
        <w:t>”</w:t>
      </w:r>
      <w:r w:rsidR="009B2024">
        <w:t xml:space="preserve">.  </w:t>
      </w:r>
      <w:r>
        <w:t>If we can be pure we will be easy to be entreated</w:t>
      </w:r>
      <w:r w:rsidR="009B2024">
        <w:t xml:space="preserve">.  </w:t>
      </w:r>
      <w:r>
        <w:t>The brethren will not entreat in vain; there will be an answer to a right entreaty, yielding and unquestioning, that is uncontentious</w:t>
      </w:r>
      <w:r w:rsidR="009B2024">
        <w:t xml:space="preserve">.  </w:t>
      </w:r>
      <w:r>
        <w:t>These are very practical matters dear brethren</w:t>
      </w:r>
      <w:r w:rsidR="009B2024">
        <w:t xml:space="preserve">.  </w:t>
      </w:r>
      <w:r>
        <w:t xml:space="preserve">What I want to call attention to is </w:t>
      </w:r>
      <w:r w:rsidR="004F26F1">
        <w:t>“</w:t>
      </w:r>
      <w:r>
        <w:t>first is pure</w:t>
      </w:r>
      <w:r w:rsidR="004F26F1">
        <w:t>”</w:t>
      </w:r>
      <w:r>
        <w:t>; then these other beautiful features, which were no doubt seen perfectly in the Lord Jesus will be manifested with each one of us.</w:t>
      </w:r>
    </w:p>
    <w:p w14:paraId="34EBF2DB" w14:textId="2E517872" w:rsidR="00772FD4" w:rsidRDefault="00772FD4" w:rsidP="00772FD4">
      <w:pPr>
        <w:spacing w:before="120" w:after="0" w:line="240" w:lineRule="auto"/>
        <w:ind w:firstLine="720"/>
        <w:jc w:val="both"/>
      </w:pPr>
      <w:r>
        <w:t>So may the Lord help us to know what it is to put first things first, because what comes first in our lives will govern us</w:t>
      </w:r>
      <w:r w:rsidR="009B2024">
        <w:t xml:space="preserve">.  </w:t>
      </w:r>
      <w:r>
        <w:t>May the Lord come first, may His interests come first</w:t>
      </w:r>
      <w:r w:rsidR="009B2024">
        <w:t xml:space="preserve">.  </w:t>
      </w:r>
      <w:r>
        <w:t>It may be we could put the Lord first in a certain way but not get what is first in His mind</w:t>
      </w:r>
      <w:r w:rsidR="009B2024">
        <w:t xml:space="preserve">.  </w:t>
      </w:r>
      <w:r>
        <w:t>There are many real believers who are devoted to the Lord but whether all their activities come from what is first in His mind is a question</w:t>
      </w:r>
      <w:r w:rsidR="009B2024">
        <w:t xml:space="preserve">.  </w:t>
      </w:r>
      <w:r>
        <w:t>We need to have the Lord before us as an objective, but we also need to get the Lord</w:t>
      </w:r>
      <w:r w:rsidR="004F26F1">
        <w:t>’</w:t>
      </w:r>
      <w:r>
        <w:t>s mind as to how we are to apply ourselves</w:t>
      </w:r>
      <w:r w:rsidR="009B2024">
        <w:t xml:space="preserve">.  </w:t>
      </w:r>
      <w:r>
        <w:t xml:space="preserve">May we be helped to put first things first for His </w:t>
      </w:r>
      <w:r w:rsidR="004316A6">
        <w:t>N</w:t>
      </w:r>
      <w:r>
        <w:t>ame</w:t>
      </w:r>
      <w:r w:rsidR="004F26F1">
        <w:t>’</w:t>
      </w:r>
      <w:r>
        <w:t>s sake.</w:t>
      </w:r>
    </w:p>
    <w:p w14:paraId="5AD09BFD" w14:textId="77777777" w:rsidR="00772FD4" w:rsidRDefault="00772FD4" w:rsidP="00772FD4">
      <w:pPr>
        <w:spacing w:before="120" w:after="0" w:line="240" w:lineRule="auto"/>
        <w:jc w:val="both"/>
      </w:pPr>
    </w:p>
    <w:p w14:paraId="0FFD3059" w14:textId="77777777" w:rsidR="00772FD4" w:rsidRPr="00772FD4" w:rsidRDefault="00772FD4" w:rsidP="00772FD4">
      <w:pPr>
        <w:spacing w:before="120" w:after="0" w:line="240" w:lineRule="auto"/>
        <w:jc w:val="both"/>
        <w:rPr>
          <w:b/>
          <w:bCs/>
        </w:rPr>
      </w:pPr>
      <w:r w:rsidRPr="00772FD4">
        <w:rPr>
          <w:b/>
          <w:bCs/>
        </w:rPr>
        <w:t>LOCHGELLY</w:t>
      </w:r>
    </w:p>
    <w:p w14:paraId="0EC5068A" w14:textId="77777777" w:rsidR="00772FD4" w:rsidRDefault="00772FD4" w:rsidP="00772FD4">
      <w:pPr>
        <w:spacing w:before="120" w:after="0" w:line="240" w:lineRule="auto"/>
        <w:jc w:val="both"/>
        <w:rPr>
          <w:b/>
          <w:bCs/>
        </w:rPr>
      </w:pPr>
      <w:r w:rsidRPr="00772FD4">
        <w:rPr>
          <w:b/>
          <w:bCs/>
        </w:rPr>
        <w:t>10</w:t>
      </w:r>
      <w:r w:rsidRPr="00772FD4">
        <w:rPr>
          <w:b/>
          <w:bCs/>
          <w:vertAlign w:val="superscript"/>
        </w:rPr>
        <w:t>th</w:t>
      </w:r>
      <w:r w:rsidRPr="00772FD4">
        <w:rPr>
          <w:b/>
          <w:bCs/>
        </w:rPr>
        <w:t xml:space="preserve"> September 1977</w:t>
      </w:r>
    </w:p>
    <w:p w14:paraId="2F9A54D4" w14:textId="379883C6" w:rsidR="00772FD4" w:rsidRDefault="00772FD4" w:rsidP="00772FD4">
      <w:pPr>
        <w:spacing w:before="120" w:after="0" w:line="240" w:lineRule="auto"/>
        <w:jc w:val="center"/>
        <w:rPr>
          <w:rFonts w:eastAsiaTheme="majorEastAsia" w:cstheme="majorBidi"/>
          <w:b/>
          <w:sz w:val="28"/>
          <w:szCs w:val="32"/>
        </w:rPr>
      </w:pPr>
      <w:r w:rsidRPr="00FD428C">
        <w:rPr>
          <w:rFonts w:cs="Times New Roman"/>
          <w:bCs/>
          <w:szCs w:val="24"/>
        </w:rPr>
        <w:t>_____________________</w:t>
      </w:r>
      <w:r>
        <w:br w:type="page"/>
      </w:r>
    </w:p>
    <w:p w14:paraId="016E1DFC" w14:textId="0A6C2563" w:rsidR="00772FD4" w:rsidRDefault="00772FD4" w:rsidP="00772FD4">
      <w:pPr>
        <w:pStyle w:val="Heading1"/>
        <w:spacing w:before="120" w:line="240" w:lineRule="auto"/>
        <w:jc w:val="both"/>
      </w:pPr>
      <w:bookmarkStart w:id="44" w:name="_Toc26879117"/>
      <w:bookmarkStart w:id="45" w:name="_Toc35685472"/>
      <w:r>
        <w:lastRenderedPageBreak/>
        <w:t>GOD SEEKING</w:t>
      </w:r>
      <w:bookmarkEnd w:id="44"/>
      <w:bookmarkEnd w:id="45"/>
    </w:p>
    <w:p w14:paraId="095AA74D" w14:textId="5382A81F" w:rsidR="00772FD4" w:rsidRPr="00772FD4" w:rsidRDefault="00772FD4" w:rsidP="00772FD4">
      <w:pPr>
        <w:spacing w:before="120" w:after="0" w:line="240" w:lineRule="auto"/>
        <w:jc w:val="both"/>
        <w:rPr>
          <w:b/>
          <w:szCs w:val="24"/>
        </w:rPr>
      </w:pPr>
      <w:r w:rsidRPr="00772FD4">
        <w:rPr>
          <w:b/>
          <w:szCs w:val="24"/>
        </w:rPr>
        <w:t>Luke 19: 9,</w:t>
      </w:r>
      <w:r w:rsidR="004316A6">
        <w:rPr>
          <w:b/>
          <w:szCs w:val="24"/>
        </w:rPr>
        <w:t xml:space="preserve"> </w:t>
      </w:r>
      <w:r w:rsidRPr="00772FD4">
        <w:rPr>
          <w:b/>
          <w:szCs w:val="24"/>
        </w:rPr>
        <w:t>10; 15: 8-10; John 4: 23,</w:t>
      </w:r>
      <w:r w:rsidR="004316A6">
        <w:rPr>
          <w:b/>
          <w:szCs w:val="24"/>
        </w:rPr>
        <w:t xml:space="preserve"> </w:t>
      </w:r>
      <w:r w:rsidRPr="00772FD4">
        <w:rPr>
          <w:b/>
          <w:szCs w:val="24"/>
        </w:rPr>
        <w:t>25</w:t>
      </w:r>
    </w:p>
    <w:p w14:paraId="75D0FD20" w14:textId="5895417C" w:rsidR="00772FD4" w:rsidRPr="00772FD4" w:rsidRDefault="00772FD4" w:rsidP="00772FD4">
      <w:pPr>
        <w:spacing w:before="120" w:after="0" w:line="240" w:lineRule="auto"/>
        <w:ind w:firstLine="720"/>
        <w:jc w:val="both"/>
      </w:pPr>
      <w:r w:rsidRPr="00772FD4">
        <w:t>I just have an impression to speak to you this afternoon about God seeking</w:t>
      </w:r>
      <w:r w:rsidR="009B2024">
        <w:t xml:space="preserve">.  </w:t>
      </w:r>
      <w:r w:rsidRPr="00772FD4">
        <w:t>It is a wonderful thing, in fact it is an extraordinary thing, that God should be seeking</w:t>
      </w:r>
      <w:r w:rsidR="009B2024">
        <w:t xml:space="preserve">.  </w:t>
      </w:r>
      <w:r w:rsidRPr="00772FD4">
        <w:t>It is an unusual attitude on the part of the blessed God to be seeking persons</w:t>
      </w:r>
      <w:r w:rsidR="009B2024">
        <w:t xml:space="preserve">.  </w:t>
      </w:r>
      <w:r w:rsidRPr="00772FD4">
        <w:t>God who is all wise, all powerful, who sees and hears and knows everything, is seeking persons; that is remarkable</w:t>
      </w:r>
      <w:r w:rsidR="009B2024">
        <w:t xml:space="preserve">.  </w:t>
      </w:r>
      <w:r w:rsidRPr="00772FD4">
        <w:t>None of us would be blessed unless God was active in this attitude of seeking</w:t>
      </w:r>
      <w:r w:rsidR="009B2024">
        <w:t xml:space="preserve">.  </w:t>
      </w:r>
      <w:r w:rsidRPr="00772FD4">
        <w:t>We have read of the Son of man who has come to seek and save that which is lost</w:t>
      </w:r>
      <w:r w:rsidR="009B2024">
        <w:t xml:space="preserve">.  </w:t>
      </w:r>
      <w:r w:rsidRPr="00772FD4">
        <w:t>Think of man being lost</w:t>
      </w:r>
      <w:r w:rsidR="003C3CAD">
        <w:t xml:space="preserve">!  </w:t>
      </w:r>
      <w:r w:rsidRPr="00772FD4">
        <w:t>This is ridiculed by unbelieving scientific men around us in the world</w:t>
      </w:r>
      <w:r w:rsidR="009B2024">
        <w:t xml:space="preserve">.  </w:t>
      </w:r>
      <w:r w:rsidRPr="00772FD4">
        <w:t>Many educated men and women regard the description of the garden of Eden and man placed there and man</w:t>
      </w:r>
      <w:r w:rsidR="004F26F1">
        <w:t>’</w:t>
      </w:r>
      <w:r w:rsidRPr="00772FD4">
        <w:t>s disobedience as a kind of fable</w:t>
      </w:r>
      <w:r w:rsidR="009B2024">
        <w:t xml:space="preserve">.  </w:t>
      </w:r>
      <w:r w:rsidRPr="00772FD4">
        <w:t>God placed man in the garden in order to get pleasure from him</w:t>
      </w:r>
      <w:r w:rsidR="009B2024">
        <w:t xml:space="preserve">.  </w:t>
      </w:r>
      <w:r w:rsidRPr="00772FD4">
        <w:t>Man was created for God</w:t>
      </w:r>
      <w:r w:rsidR="004F26F1">
        <w:t>’</w:t>
      </w:r>
      <w:r w:rsidRPr="00772FD4">
        <w:t>s pleasure</w:t>
      </w:r>
      <w:r w:rsidR="009B2024">
        <w:t xml:space="preserve">.  </w:t>
      </w:r>
      <w:r w:rsidRPr="00772FD4">
        <w:t xml:space="preserve">There is a word in Revelation 4: </w:t>
      </w:r>
      <w:r w:rsidR="004F26F1">
        <w:t>“</w:t>
      </w:r>
      <w:r w:rsidRPr="00772FD4">
        <w:t>and for thy will they were, and they have been created</w:t>
      </w:r>
      <w:r w:rsidR="004F26F1">
        <w:t>”</w:t>
      </w:r>
      <w:r w:rsidRPr="00772FD4">
        <w:t xml:space="preserve"> (v 11); that was God</w:t>
      </w:r>
      <w:r w:rsidR="004F26F1">
        <w:t>’</w:t>
      </w:r>
      <w:r w:rsidRPr="00772FD4">
        <w:t>s purpose in creating men, but also, man has been lost because of the activities of Satan; the serpent in the garden instilled into the woman doubt as to God</w:t>
      </w:r>
      <w:r w:rsidR="009B2024">
        <w:t xml:space="preserve">.  </w:t>
      </w:r>
      <w:r w:rsidRPr="00772FD4">
        <w:t>The woman gave her ear to the serpent and Adam disobeyed; the serpent, cunningly, craftily got at man through the woman but both were involved in the fall</w:t>
      </w:r>
      <w:r w:rsidR="009B2024">
        <w:t xml:space="preserve">.  </w:t>
      </w:r>
      <w:r w:rsidRPr="00772FD4">
        <w:t>He suggested that God was not all Eve thought He was</w:t>
      </w:r>
      <w:r w:rsidR="009B2024">
        <w:t xml:space="preserve">.  </w:t>
      </w:r>
      <w:r w:rsidRPr="00772FD4">
        <w:t>The serpent succeeded in bringing a distance between man and God</w:t>
      </w:r>
      <w:r w:rsidR="009B2024">
        <w:t xml:space="preserve">.  </w:t>
      </w:r>
      <w:r w:rsidRPr="00772FD4">
        <w:t>It is an awful thing that God lost the confidence of man</w:t>
      </w:r>
      <w:r w:rsidR="009B2024">
        <w:t xml:space="preserve">.  </w:t>
      </w:r>
      <w:r w:rsidRPr="00772FD4">
        <w:t>No being has more right to man</w:t>
      </w:r>
      <w:r w:rsidR="004F26F1">
        <w:t>’</w:t>
      </w:r>
      <w:r w:rsidRPr="00772FD4">
        <w:t>s confidence than God, but the serpent so intervened that man departed from confidence in God</w:t>
      </w:r>
      <w:r w:rsidR="009B2024">
        <w:t xml:space="preserve">.  </w:t>
      </w:r>
      <w:r w:rsidRPr="00772FD4">
        <w:t>That is where the distance came in, where the darkness came in, darkness and doubts as to God; such thoughts are in every human breast.</w:t>
      </w:r>
    </w:p>
    <w:p w14:paraId="6D8BB1C1" w14:textId="3E84A9E7" w:rsidR="00772FD4" w:rsidRPr="00772FD4" w:rsidRDefault="00772FD4" w:rsidP="00772FD4">
      <w:pPr>
        <w:spacing w:before="120" w:after="0" w:line="240" w:lineRule="auto"/>
        <w:ind w:firstLine="720"/>
        <w:jc w:val="both"/>
      </w:pPr>
      <w:r w:rsidRPr="00772FD4">
        <w:t>The gospel tells us that God is seeking the recovery of men and women and boys and girls</w:t>
      </w:r>
      <w:r w:rsidR="009B2024">
        <w:t xml:space="preserve">.  </w:t>
      </w:r>
      <w:r w:rsidRPr="00772FD4">
        <w:t>God is seeking the recovery of that which is lost, and in order to recover what was lost the Son of man has come</w:t>
      </w:r>
      <w:r w:rsidR="009B2024">
        <w:t xml:space="preserve">.  </w:t>
      </w:r>
      <w:r w:rsidRPr="00772FD4">
        <w:t xml:space="preserve">Various reasons are given in Scripture why the Lord came and why He went into death, and one of them is that </w:t>
      </w:r>
      <w:r w:rsidR="004F26F1">
        <w:t>“</w:t>
      </w:r>
      <w:r w:rsidRPr="00772FD4">
        <w:t>the Son of man has come to seek and to save that which is lost</w:t>
      </w:r>
      <w:r w:rsidR="004F26F1">
        <w:t>”</w:t>
      </w:r>
      <w:r w:rsidR="009B2024">
        <w:t xml:space="preserve">.  </w:t>
      </w:r>
      <w:r w:rsidRPr="00772FD4">
        <w:t>When Adam sinned, when the fall took place, God felt the loss far more than Adam did</w:t>
      </w:r>
      <w:r w:rsidR="009B2024">
        <w:t xml:space="preserve">.  </w:t>
      </w:r>
      <w:r w:rsidRPr="00772FD4">
        <w:t xml:space="preserve">It was God who said </w:t>
      </w:r>
      <w:r w:rsidR="004F26F1">
        <w:t>“</w:t>
      </w:r>
      <w:r w:rsidRPr="00772FD4">
        <w:t>where art thou?</w:t>
      </w:r>
      <w:r w:rsidR="004F26F1">
        <w:t>”</w:t>
      </w:r>
      <w:r w:rsidRPr="00772FD4">
        <w:t>, Gen 3: 10</w:t>
      </w:r>
      <w:r w:rsidR="009B2024">
        <w:t xml:space="preserve">.  </w:t>
      </w:r>
      <w:r w:rsidRPr="00772FD4">
        <w:t>Adam never thought of saying regarding God, where art Thou</w:t>
      </w:r>
      <w:r w:rsidR="003C3CAD">
        <w:t xml:space="preserve">?  </w:t>
      </w:r>
      <w:r w:rsidRPr="00772FD4">
        <w:t>In fact, Adam and his wife were hiding themselves from God in the trees of the garden</w:t>
      </w:r>
      <w:r w:rsidR="009B2024">
        <w:t xml:space="preserve">.  </w:t>
      </w:r>
      <w:r w:rsidRPr="00772FD4">
        <w:t xml:space="preserve">You see thus the </w:t>
      </w:r>
      <w:r w:rsidRPr="00772FD4">
        <w:lastRenderedPageBreak/>
        <w:t>distance, the doubt as to God, the lack of confidence that the serpent was successful in instilling into the hearts of Adam and his wife</w:t>
      </w:r>
      <w:r w:rsidR="009B2024">
        <w:t xml:space="preserve">.  </w:t>
      </w:r>
      <w:r w:rsidRPr="00772FD4">
        <w:t xml:space="preserve">It was God who said </w:t>
      </w:r>
      <w:r w:rsidR="004F26F1">
        <w:t>“</w:t>
      </w:r>
      <w:r w:rsidRPr="00772FD4">
        <w:t>where art thou?</w:t>
      </w:r>
      <w:r w:rsidR="004F26F1">
        <w:t>”</w:t>
      </w:r>
      <w:r w:rsidRPr="00772FD4">
        <w:t>; it was God who felt the loss and it is God who is active in the recovery of that which was lost</w:t>
      </w:r>
      <w:r w:rsidR="009B2024">
        <w:t xml:space="preserve">.  </w:t>
      </w:r>
      <w:r w:rsidRPr="00772FD4">
        <w:t>By nature we are all lost, and if we have been found it is because of the activities of the Son of man, because He has come into manhood being in His Person God Himself</w:t>
      </w:r>
      <w:r w:rsidR="009B2024">
        <w:t xml:space="preserve">.  </w:t>
      </w:r>
      <w:r w:rsidRPr="00772FD4">
        <w:t>This morning those of us who broke bread worshipped the Lord Jesus because He is God</w:t>
      </w:r>
      <w:r w:rsidR="009B2024">
        <w:t xml:space="preserve">.  </w:t>
      </w:r>
      <w:r w:rsidR="004F26F1">
        <w:t>“</w:t>
      </w:r>
      <w:r w:rsidRPr="00772FD4">
        <w:t>In the beginning was the Word, and the Word was with God, and the Word was God</w:t>
      </w:r>
      <w:r w:rsidR="004F26F1">
        <w:t>”</w:t>
      </w:r>
      <w:r w:rsidRPr="00772FD4">
        <w:t>, John 1: 1</w:t>
      </w:r>
      <w:r w:rsidR="009B2024">
        <w:t xml:space="preserve">.  </w:t>
      </w:r>
      <w:r w:rsidRPr="00772FD4">
        <w:t>The Word became flesh but it never altered the fact that He is God</w:t>
      </w:r>
      <w:r w:rsidR="009B2024">
        <w:t xml:space="preserve">.  </w:t>
      </w:r>
      <w:r w:rsidRPr="00772FD4">
        <w:t>How wonderful to think of the greatness of the Saviour, the Son of man, the Lord Jesus Christ</w:t>
      </w:r>
      <w:r w:rsidR="003C3CAD">
        <w:t xml:space="preserve">!  </w:t>
      </w:r>
      <w:r w:rsidRPr="00772FD4">
        <w:t>He was pleased to become a Man to seek and to save that which was lost</w:t>
      </w:r>
      <w:r w:rsidR="009B2024">
        <w:t xml:space="preserve">.  </w:t>
      </w:r>
      <w:r w:rsidRPr="00772FD4">
        <w:t>It meant, dear friends, that men were at a distance from God, and if we are at a distance from God, that distance had to be gone into by the Saviour Himself</w:t>
      </w:r>
      <w:r w:rsidR="009B2024">
        <w:t xml:space="preserve">.  </w:t>
      </w:r>
      <w:r w:rsidRPr="00772FD4">
        <w:t>If you could measure what it cost the Lord Jesus to be abandoned by God you would get some idea of the moral distance that there was between our souls and God</w:t>
      </w:r>
      <w:r w:rsidR="009B2024">
        <w:t xml:space="preserve">.  </w:t>
      </w:r>
      <w:r w:rsidRPr="00772FD4">
        <w:t>O how awful the darkness</w:t>
      </w:r>
      <w:r w:rsidR="003C3CAD">
        <w:t xml:space="preserve">!  </w:t>
      </w:r>
      <w:r w:rsidRPr="00772FD4">
        <w:t>How hopeless man</w:t>
      </w:r>
      <w:r w:rsidR="004F26F1">
        <w:t>’</w:t>
      </w:r>
      <w:r w:rsidRPr="00772FD4">
        <w:t>s position</w:t>
      </w:r>
      <w:r w:rsidR="003C3CAD">
        <w:t xml:space="preserve">!  </w:t>
      </w:r>
      <w:r w:rsidRPr="00772FD4">
        <w:t>No one could recover himself and no one could recover his brother</w:t>
      </w:r>
      <w:r w:rsidR="009B2024">
        <w:t xml:space="preserve">.  </w:t>
      </w:r>
      <w:r w:rsidRPr="00772FD4">
        <w:t>There was only One who could effect the basis of the recovery of men and that was the Son of man</w:t>
      </w:r>
      <w:r w:rsidR="009B2024">
        <w:t xml:space="preserve">.  </w:t>
      </w:r>
      <w:r w:rsidRPr="00772FD4">
        <w:t>We read of His suffering at the hands of men, but there was also His suffering at the hand of God, becoming the sin bearer that the distance might not only be bridged but removed</w:t>
      </w:r>
      <w:r w:rsidR="009B2024">
        <w:t xml:space="preserve">.  </w:t>
      </w:r>
      <w:r w:rsidRPr="00772FD4">
        <w:t>God is presenting glad tidings from the standpoint of reconciliation having been accomplished</w:t>
      </w:r>
      <w:r w:rsidR="009B2024">
        <w:t xml:space="preserve">.  </w:t>
      </w:r>
      <w:r w:rsidRPr="00772FD4">
        <w:t>When the Son of man was here amongst men the distance was in a sense removed because He came near to men; in manhood the Lord Jesus came near</w:t>
      </w:r>
      <w:r w:rsidR="009B2024">
        <w:t xml:space="preserve">.  </w:t>
      </w:r>
      <w:r w:rsidRPr="00772FD4">
        <w:t>He was available to everyone who had need; He was available for healing, for giving power, forgiving sins, for every human need</w:t>
      </w:r>
      <w:r w:rsidR="009B2024">
        <w:t xml:space="preserve">.  </w:t>
      </w:r>
      <w:r w:rsidRPr="00772FD4">
        <w:t>How remarkable that the Lord should come so near to men</w:t>
      </w:r>
      <w:r w:rsidR="003C3CAD">
        <w:t xml:space="preserve">!  </w:t>
      </w:r>
      <w:r w:rsidRPr="00772FD4">
        <w:t>But then He has sustained the abandonment, He has suffered the penalty of death, He has poured out His precious blood, He has been buried, that a righteous basis might be laid that men might be recovered</w:t>
      </w:r>
      <w:r w:rsidR="009B2024">
        <w:t xml:space="preserve">.  </w:t>
      </w:r>
      <w:r w:rsidRPr="00772FD4">
        <w:t>No one could be recovered apart from that tremendous work undertaken and completed by the Lord Jesus Christ</w:t>
      </w:r>
      <w:r w:rsidR="009B2024">
        <w:t xml:space="preserve">.  </w:t>
      </w:r>
      <w:r w:rsidRPr="00772FD4">
        <w:t>Every person needs a Saviour, every one who ever lived needs a Saviour</w:t>
      </w:r>
      <w:r w:rsidR="009B2024">
        <w:t xml:space="preserve">.  </w:t>
      </w:r>
      <w:r w:rsidRPr="00772FD4">
        <w:t>There is only One who did not need a Saviour and that was the Saviour Himself</w:t>
      </w:r>
      <w:r w:rsidR="009B2024">
        <w:t xml:space="preserve">.  </w:t>
      </w:r>
      <w:r w:rsidRPr="00772FD4">
        <w:t>There is only one Saviour; no matter what men say, there is only one Saviour; salvation is in none other</w:t>
      </w:r>
      <w:r w:rsidR="009B2024">
        <w:t xml:space="preserve">.  </w:t>
      </w:r>
      <w:r w:rsidRPr="00772FD4">
        <w:t>The Lord Jesus Christ raised from the dead by the glory of the Father and highly exalted is available as a Saviour</w:t>
      </w:r>
      <w:r w:rsidR="009B2024">
        <w:t xml:space="preserve">.  </w:t>
      </w:r>
      <w:r w:rsidRPr="00772FD4">
        <w:t xml:space="preserve">We might think it would have been </w:t>
      </w:r>
      <w:r w:rsidRPr="00772FD4">
        <w:lastRenderedPageBreak/>
        <w:t>simple to have been alive on the earth when the Lord was here and be able to touch Him as some persons did</w:t>
      </w:r>
      <w:r w:rsidR="009B2024">
        <w:t xml:space="preserve">.  </w:t>
      </w:r>
      <w:r w:rsidRPr="00772FD4">
        <w:t>The Lord Jesus personally touched certain persons and others touched Him</w:t>
      </w:r>
      <w:r w:rsidR="009B2024">
        <w:t xml:space="preserve">.  </w:t>
      </w:r>
      <w:r w:rsidRPr="00772FD4">
        <w:t>You might say how simple it would have been</w:t>
      </w:r>
      <w:r w:rsidR="003C3CAD">
        <w:t xml:space="preserve">!  </w:t>
      </w:r>
      <w:r w:rsidRPr="00772FD4">
        <w:t>But, dear friends, the Lord is more available where He is now as a Saviour than He was when He was here</w:t>
      </w:r>
      <w:r w:rsidR="009B2024">
        <w:t xml:space="preserve">.  </w:t>
      </w:r>
      <w:r w:rsidRPr="00772FD4">
        <w:t>The Lord moved in a very small area when He was here, geographically He covered very little ground, sixty miles I suppose from Galilee to Jerusalem, and if we were alive in this country we should have had to travel to Palestine; but you need not make any journey, you can contact the Lord where you are in this room, in your own room or wherever you may be at any time</w:t>
      </w:r>
      <w:r w:rsidR="009B2024">
        <w:t xml:space="preserve">.  </w:t>
      </w:r>
      <w:r w:rsidRPr="00772FD4">
        <w:t>The Lord is more available as Saviour in His present position than He was when He was here; He is available for all men</w:t>
      </w:r>
      <w:r w:rsidR="009B2024">
        <w:t xml:space="preserve">.  </w:t>
      </w:r>
      <w:r w:rsidRPr="00772FD4">
        <w:t>It calls for the exercise of faith; it is a matter of simply believing, simply trusting</w:t>
      </w:r>
      <w:r w:rsidR="009B2024">
        <w:t xml:space="preserve">.  </w:t>
      </w:r>
      <w:r w:rsidRPr="00772FD4">
        <w:t>We often speak about the Ephesians as being a remarkable company that lived in the time of the pristine glory of the assembly; how did they begin</w:t>
      </w:r>
      <w:r w:rsidR="003C3CAD">
        <w:t xml:space="preserve">?  </w:t>
      </w:r>
      <w:r w:rsidRPr="00772FD4">
        <w:t xml:space="preserve">You will find it in verse 13 of Ephesians 1: </w:t>
      </w:r>
      <w:r w:rsidR="004F26F1">
        <w:t>“</w:t>
      </w:r>
      <w:r w:rsidRPr="00772FD4">
        <w:t>the Christ; in whom ye also have trusted</w:t>
      </w:r>
      <w:r w:rsidR="004F26F1">
        <w:t>”</w:t>
      </w:r>
      <w:r w:rsidR="009B2024">
        <w:t xml:space="preserve">.  </w:t>
      </w:r>
      <w:r w:rsidRPr="00772FD4">
        <w:t>They trusted the Saviour; that is how they began</w:t>
      </w:r>
      <w:r w:rsidR="009B2024">
        <w:t xml:space="preserve">.  </w:t>
      </w:r>
      <w:r w:rsidRPr="00772FD4">
        <w:t>O what a simple beginning</w:t>
      </w:r>
      <w:r w:rsidR="003C3CAD">
        <w:t xml:space="preserve">!  </w:t>
      </w:r>
      <w:r w:rsidRPr="00772FD4">
        <w:t>Paul was able to announce to them the whole counsel of God; they were ready to receive the fulness of the light of Christianity; but how did they begin</w:t>
      </w:r>
      <w:r w:rsidR="003C3CAD">
        <w:t xml:space="preserve">?  </w:t>
      </w:r>
      <w:r w:rsidRPr="00772FD4">
        <w:t>They trusted the Saviour</w:t>
      </w:r>
      <w:r w:rsidR="009B2024">
        <w:t xml:space="preserve">.  </w:t>
      </w:r>
      <w:r w:rsidRPr="00772FD4">
        <w:t>Just where you are, dear friend, you can lift up your heart and trust the Saviour</w:t>
      </w:r>
      <w:r w:rsidR="009B2024">
        <w:t xml:space="preserve">.  </w:t>
      </w:r>
      <w:r w:rsidRPr="00772FD4">
        <w:t>Maybe you are burdened with your sins; if you are you can lift up your heart to the Saviour where He is</w:t>
      </w:r>
      <w:r w:rsidR="009B2024">
        <w:t xml:space="preserve">.  </w:t>
      </w:r>
      <w:r w:rsidRPr="00772FD4">
        <w:t>In fact in the preaching of the glad tidings the Saviour comes near to you</w:t>
      </w:r>
      <w:r w:rsidR="009B2024">
        <w:t xml:space="preserve">.  </w:t>
      </w:r>
      <w:r w:rsidRPr="00772FD4">
        <w:t>In the Spirit</w:t>
      </w:r>
      <w:r w:rsidR="004F26F1">
        <w:t>’</w:t>
      </w:r>
      <w:r w:rsidRPr="00772FD4">
        <w:t>s power the Saviour presents Himself to you</w:t>
      </w:r>
      <w:r w:rsidR="009B2024">
        <w:t xml:space="preserve">.  </w:t>
      </w:r>
      <w:r w:rsidRPr="00772FD4">
        <w:t>If you are as yet an unbeliever and have not trusted Him the preaching of the glad tidings is a difficult position for you to be in; you have to thrust Him away because the preacher presents the Saviour to you as available to you now at this moment where you are</w:t>
      </w:r>
      <w:r w:rsidR="009B2024">
        <w:t xml:space="preserve">.  </w:t>
      </w:r>
      <w:r w:rsidRPr="00772FD4">
        <w:t>If you are burdened with the sense of your guilt and your need of a Saviour, lift up your heart now and trust Him</w:t>
      </w:r>
      <w:r w:rsidR="009B2024">
        <w:t xml:space="preserve">.  </w:t>
      </w:r>
      <w:r w:rsidRPr="00772FD4">
        <w:t>You can tell the one who sits next to you, I trust in Jesus as my Saviour</w:t>
      </w:r>
      <w:r w:rsidR="009B2024">
        <w:t xml:space="preserve">.  </w:t>
      </w:r>
      <w:r w:rsidRPr="00772FD4">
        <w:t>It is the basis on which your sins are forgiven</w:t>
      </w:r>
      <w:r w:rsidR="009B2024">
        <w:t xml:space="preserve">.  </w:t>
      </w:r>
      <w:r w:rsidRPr="00772FD4">
        <w:t>The Lord Jesus is the One who has the administration of the divine bounty, of all the blessings that God has in mind in the glad tidings beginning with the forgiveness of sins</w:t>
      </w:r>
      <w:r w:rsidR="009B2024">
        <w:t xml:space="preserve">.  </w:t>
      </w:r>
      <w:r w:rsidRPr="00772FD4">
        <w:t>The Son of man has made possible the way in which we who are lost can be recovered, found</w:t>
      </w:r>
      <w:r w:rsidR="009B2024">
        <w:t xml:space="preserve">.  </w:t>
      </w:r>
      <w:r w:rsidRPr="00772FD4">
        <w:t>There is no other way.</w:t>
      </w:r>
    </w:p>
    <w:p w14:paraId="232F2024" w14:textId="56FF5C1D" w:rsidR="00772FD4" w:rsidRPr="00772FD4" w:rsidRDefault="00772FD4" w:rsidP="00772FD4">
      <w:pPr>
        <w:spacing w:before="120" w:after="0" w:line="240" w:lineRule="auto"/>
        <w:ind w:firstLine="720"/>
        <w:jc w:val="both"/>
      </w:pPr>
      <w:r w:rsidRPr="00772FD4">
        <w:t>Then there is the Lord seeking now</w:t>
      </w:r>
      <w:r w:rsidR="009B2024">
        <w:t xml:space="preserve">.  </w:t>
      </w:r>
      <w:r w:rsidRPr="00772FD4">
        <w:t xml:space="preserve">The Lord said to Zacchaeus </w:t>
      </w:r>
      <w:r w:rsidR="004F26F1">
        <w:t>“</w:t>
      </w:r>
      <w:r w:rsidRPr="00772FD4">
        <w:t xml:space="preserve">To-day salvation is come to this house, inasmuch as he also is a son of Abraham; for the Son of man has come to seek and to save that which </w:t>
      </w:r>
      <w:r w:rsidRPr="00772FD4">
        <w:lastRenderedPageBreak/>
        <w:t>is lost</w:t>
      </w:r>
      <w:r w:rsidR="004F26F1">
        <w:t>”</w:t>
      </w:r>
      <w:r w:rsidR="009B2024">
        <w:t xml:space="preserve">.  </w:t>
      </w:r>
      <w:r w:rsidRPr="00772FD4">
        <w:t>The seeking is of that which was lost of the house of Abraham</w:t>
      </w:r>
      <w:r w:rsidR="009B2024">
        <w:t xml:space="preserve">.  </w:t>
      </w:r>
      <w:r w:rsidRPr="00772FD4">
        <w:t>While in one sense God is seeking in a universal way all men, there is a sense in which God is seeking certain persons, for the setting here of that which is lost is Zacchaeus and his house</w:t>
      </w:r>
      <w:r w:rsidR="009B2024">
        <w:t xml:space="preserve">.  </w:t>
      </w:r>
      <w:r w:rsidRPr="00772FD4">
        <w:t>In the glad tidings God is specific and particular and personal</w:t>
      </w:r>
      <w:r w:rsidR="009B2024">
        <w:t xml:space="preserve">.  </w:t>
      </w:r>
      <w:r w:rsidRPr="00772FD4">
        <w:t>While the glad tidings are available to all men, God speaks to individuals; He is speaking to you personally</w:t>
      </w:r>
      <w:r w:rsidR="009B2024">
        <w:t xml:space="preserve">.  </w:t>
      </w:r>
      <w:r w:rsidRPr="00772FD4">
        <w:t>The Lord is seeking Zacchaeus and his household</w:t>
      </w:r>
      <w:r w:rsidR="009B2024">
        <w:t xml:space="preserve">.  </w:t>
      </w:r>
      <w:r w:rsidRPr="00772FD4">
        <w:t>It is a good thing to take account of our households in that way; maybe some of our households are not all we would like them to be; let us think of the Lord seeking with a view to salvation</w:t>
      </w:r>
      <w:r w:rsidR="009B2024">
        <w:t xml:space="preserve">.  </w:t>
      </w:r>
      <w:r w:rsidRPr="00772FD4">
        <w:t xml:space="preserve">Reference was made this afternoon to the jailor: the word to him was </w:t>
      </w:r>
      <w:r w:rsidR="004F26F1">
        <w:t>“</w:t>
      </w:r>
      <w:r w:rsidRPr="00772FD4">
        <w:t>Believe on the Lord Jesus and thou shalt be saved, thou and thy house</w:t>
      </w:r>
      <w:r w:rsidR="004F26F1">
        <w:t>”</w:t>
      </w:r>
      <w:r w:rsidRPr="00772FD4">
        <w:t>, Acts 16: 31</w:t>
      </w:r>
      <w:r w:rsidR="009B2024">
        <w:t xml:space="preserve">.  </w:t>
      </w:r>
      <w:r w:rsidRPr="00772FD4">
        <w:t>If we realise that the Lord is seeking certain persons, then maybe we will be on that line of seeking too</w:t>
      </w:r>
      <w:r w:rsidR="009B2024">
        <w:t xml:space="preserve">.  </w:t>
      </w:r>
      <w:r w:rsidRPr="00772FD4">
        <w:t>The Lord is very gracious and very patient in His seeking; He is of course very faithful too</w:t>
      </w:r>
      <w:r w:rsidR="009B2024">
        <w:t xml:space="preserve">.  </w:t>
      </w:r>
      <w:r w:rsidRPr="00772FD4">
        <w:t xml:space="preserve">Joseph was sent out by his father to seek the welfare of his brethren, and someone asked him what his purpose was and he said </w:t>
      </w:r>
      <w:r w:rsidR="004F26F1">
        <w:t>“</w:t>
      </w:r>
      <w:r w:rsidRPr="00772FD4">
        <w:t>I am seeking my brethren</w:t>
      </w:r>
      <w:r w:rsidR="004F26F1">
        <w:t>”</w:t>
      </w:r>
      <w:r w:rsidRPr="00772FD4">
        <w:t>, Gen 37: 15</w:t>
      </w:r>
      <w:r w:rsidR="009B2024">
        <w:t xml:space="preserve">.  </w:t>
      </w:r>
      <w:r w:rsidRPr="00772FD4">
        <w:t>Joseph acts with remarkable skill; he knows when to be firm and when to show grace</w:t>
      </w:r>
      <w:r w:rsidR="009B2024">
        <w:t xml:space="preserve">.  </w:t>
      </w:r>
      <w:r w:rsidRPr="00772FD4">
        <w:t>Joseph spoke roughly to them; that is, he was faithful with them, but he gave them their money back in their sacks; that was grace</w:t>
      </w:r>
      <w:r w:rsidR="009B2024">
        <w:t xml:space="preserve">.  </w:t>
      </w:r>
      <w:r w:rsidRPr="00772FD4">
        <w:t>What affected them more than the hard speaking was the fact that they received their money back; that upset them</w:t>
      </w:r>
      <w:r w:rsidR="009B2024">
        <w:t xml:space="preserve">.  </w:t>
      </w:r>
      <w:r w:rsidRPr="00772FD4">
        <w:t>We need to learn skill; sometimes we are hard when we should be gracious and sometimes we are gracious when we should be firm</w:t>
      </w:r>
      <w:r w:rsidR="009B2024">
        <w:t xml:space="preserve">.  </w:t>
      </w:r>
      <w:r w:rsidRPr="00772FD4">
        <w:t>Joseph was skilled; eventually he secured his brethren</w:t>
      </w:r>
      <w:r w:rsidR="009B2024">
        <w:t xml:space="preserve">.  </w:t>
      </w:r>
      <w:r w:rsidRPr="00772FD4">
        <w:t xml:space="preserve">It says </w:t>
      </w:r>
      <w:r w:rsidR="004F26F1">
        <w:t>“</w:t>
      </w:r>
      <w:r w:rsidRPr="00772FD4">
        <w:t>he kissed all his brethren</w:t>
      </w:r>
      <w:r w:rsidR="004F26F1">
        <w:t>”</w:t>
      </w:r>
      <w:r w:rsidRPr="00772FD4">
        <w:t xml:space="preserve"> Gen 45: 15</w:t>
      </w:r>
      <w:r w:rsidR="009B2024">
        <w:t xml:space="preserve">.  </w:t>
      </w:r>
      <w:r w:rsidRPr="00772FD4">
        <w:t>What a fine conclusion</w:t>
      </w:r>
      <w:r w:rsidR="003C3CAD">
        <w:t xml:space="preserve">!  </w:t>
      </w:r>
      <w:r w:rsidRPr="00772FD4">
        <w:t xml:space="preserve"> It is worthwhile setting ourselves to be with the Lord in His seeking and seek wisdom from Him to be faithful and yet to be gracious and secure the end He has in view.</w:t>
      </w:r>
    </w:p>
    <w:p w14:paraId="61F0D5A0" w14:textId="6E190E94" w:rsidR="00772FD4" w:rsidRPr="00772FD4" w:rsidRDefault="00772FD4" w:rsidP="00772FD4">
      <w:pPr>
        <w:spacing w:before="120" w:after="0" w:line="240" w:lineRule="auto"/>
        <w:ind w:firstLine="720"/>
        <w:jc w:val="both"/>
      </w:pPr>
      <w:r w:rsidRPr="00772FD4">
        <w:t>Now in Luke 15 we have the woman seeking</w:t>
      </w:r>
      <w:r w:rsidR="009B2024">
        <w:t xml:space="preserve">.  </w:t>
      </w:r>
      <w:r w:rsidRPr="00772FD4">
        <w:t>She is suggestive of the Holy Spirit</w:t>
      </w:r>
      <w:r w:rsidR="004F26F1">
        <w:t>’</w:t>
      </w:r>
      <w:r w:rsidRPr="00772FD4">
        <w:t>s activities</w:t>
      </w:r>
      <w:r w:rsidR="009B2024">
        <w:t xml:space="preserve">.  </w:t>
      </w:r>
      <w:r w:rsidRPr="00772FD4">
        <w:t>There is one drachma, one piece of silver, lost which was of great value to the woman</w:t>
      </w:r>
      <w:r w:rsidR="009B2024">
        <w:t xml:space="preserve">.  </w:t>
      </w:r>
      <w:r w:rsidRPr="00772FD4">
        <w:t>Maybe others would not think of it as of much value but this woman set her heart on the securing of this lost one</w:t>
      </w:r>
      <w:r w:rsidR="009B2024">
        <w:t xml:space="preserve">.  </w:t>
      </w:r>
      <w:r w:rsidRPr="00772FD4">
        <w:t>This lost drachma would no doubt suggest one who is a believer but not in circulation, not in function</w:t>
      </w:r>
      <w:r w:rsidR="009B2024">
        <w:t xml:space="preserve">.  </w:t>
      </w:r>
      <w:r w:rsidRPr="00772FD4">
        <w:t>If a piece of silver is yours and it is lost you may as well not have it, it is of no value until it is found</w:t>
      </w:r>
      <w:r w:rsidR="009B2024">
        <w:t xml:space="preserve">.  </w:t>
      </w:r>
      <w:r w:rsidRPr="00772FD4">
        <w:t>There may be many believers today who are not available for what the Spirit has in hand</w:t>
      </w:r>
      <w:r w:rsidR="009B2024">
        <w:t xml:space="preserve">.  </w:t>
      </w:r>
      <w:r w:rsidRPr="00772FD4">
        <w:t xml:space="preserve">It says </w:t>
      </w:r>
      <w:r w:rsidR="004F26F1">
        <w:t>“</w:t>
      </w:r>
      <w:r w:rsidRPr="00772FD4">
        <w:t>if she lose one drachma does not light a lamp</w:t>
      </w:r>
      <w:r w:rsidR="004F26F1">
        <w:t>”</w:t>
      </w:r>
      <w:r w:rsidR="009B2024">
        <w:t xml:space="preserve">.  </w:t>
      </w:r>
      <w:r w:rsidRPr="00772FD4">
        <w:t>Light is needed; this coin is in darkness, maybe covered up with dust under some piece of furniture; the woman brings in light</w:t>
      </w:r>
      <w:r w:rsidR="009B2024">
        <w:t xml:space="preserve">.  </w:t>
      </w:r>
      <w:r w:rsidRPr="00772FD4">
        <w:lastRenderedPageBreak/>
        <w:t>Believers can be used by the Spirit to enlighten other believers</w:t>
      </w:r>
      <w:r w:rsidR="009B2024">
        <w:t xml:space="preserve">.  </w:t>
      </w:r>
      <w:r w:rsidRPr="00772FD4">
        <w:t>What a service we can render to fellow believers not available for what the Spirit has in mind, perhaps sitting at home</w:t>
      </w:r>
      <w:r w:rsidR="003C3CAD">
        <w:t xml:space="preserve">!  </w:t>
      </w:r>
      <w:r w:rsidRPr="00772FD4">
        <w:t>She lights a lamp and sweeps the house; she disturbs things, maybe sets some dust moving; the drachma may be covered up with dust; she sweeps the house and seeks carefully till she finds it</w:t>
      </w:r>
      <w:r w:rsidR="009B2024">
        <w:t xml:space="preserve">.  </w:t>
      </w:r>
      <w:r w:rsidRPr="00772FD4">
        <w:t>I have no doubt that the Holy Spirit is active at the moment in this kind of service, and He would look for some of us too to be more available to secure what God Himself values so much</w:t>
      </w:r>
      <w:r w:rsidR="009B2024">
        <w:t xml:space="preserve">.  </w:t>
      </w:r>
      <w:r w:rsidRPr="00772FD4">
        <w:t>It is a very homely kind of parable:  it is a woman and her house</w:t>
      </w:r>
      <w:r w:rsidR="009B2024">
        <w:t xml:space="preserve">.  </w:t>
      </w:r>
      <w:r w:rsidRPr="00772FD4">
        <w:t>It is a house she would know well; she would know every bit of furniture and every corner of the house, just as the Spirit knows all about us, and if we are not available as we ought to be He is seeking</w:t>
      </w:r>
      <w:r w:rsidR="009B2024">
        <w:t xml:space="preserve">.  </w:t>
      </w:r>
      <w:r w:rsidRPr="00772FD4">
        <w:t>He would bring light through the glad tidings, and He would disturb our consciences so that we might be discovered</w:t>
      </w:r>
      <w:r w:rsidR="009B2024">
        <w:t xml:space="preserve">.  </w:t>
      </w:r>
      <w:r w:rsidRPr="00772FD4">
        <w:t xml:space="preserve">Then, see the rejoicing that comes in: </w:t>
      </w:r>
      <w:r w:rsidR="004F26F1">
        <w:t>“</w:t>
      </w:r>
      <w:r w:rsidRPr="00772FD4">
        <w:t>and having found it she calls together the friends and neighbours</w:t>
      </w:r>
      <w:r w:rsidR="004F26F1">
        <w:t>”</w:t>
      </w:r>
      <w:r w:rsidR="009B2024">
        <w:t xml:space="preserve">.  </w:t>
      </w:r>
      <w:r w:rsidRPr="00772FD4">
        <w:t>It is a fine thing to be found</w:t>
      </w:r>
      <w:r w:rsidR="009B2024">
        <w:t xml:space="preserve">.  </w:t>
      </w:r>
      <w:r w:rsidRPr="00772FD4">
        <w:t>If the owner has lost something of great value, O think of the joy he has when he finds it</w:t>
      </w:r>
      <w:r w:rsidR="003C3CAD">
        <w:t xml:space="preserve">!  </w:t>
      </w:r>
      <w:r w:rsidRPr="00772FD4">
        <w:t>Have we all been found</w:t>
      </w:r>
      <w:r w:rsidR="003C3CAD">
        <w:t xml:space="preserve">?  </w:t>
      </w:r>
      <w:r w:rsidRPr="00772FD4">
        <w:t>As believers we could be lost as far as the present activity of the Spirit is concerned because the Spirit would bring us into the current and the power of what is for the pleasure of God at this present time</w:t>
      </w:r>
      <w:r w:rsidR="009B2024">
        <w:t xml:space="preserve">.  </w:t>
      </w:r>
      <w:r w:rsidRPr="00772FD4">
        <w:t xml:space="preserve">It says </w:t>
      </w:r>
      <w:r w:rsidR="004F26F1">
        <w:t>“</w:t>
      </w:r>
      <w:r w:rsidRPr="00772FD4">
        <w:t>Rejoice with me, for I have found the drachma which I had lost</w:t>
      </w:r>
      <w:r w:rsidR="009B2024">
        <w:t xml:space="preserve">.  </w:t>
      </w:r>
      <w:r w:rsidRPr="00772FD4">
        <w:t>Thus, I say unto you, there is joy before the angels of God for one repenting sinner</w:t>
      </w:r>
      <w:r w:rsidR="004F26F1">
        <w:t>”</w:t>
      </w:r>
      <w:r w:rsidR="009B2024">
        <w:t xml:space="preserve">.  </w:t>
      </w:r>
      <w:r w:rsidRPr="00772FD4">
        <w:t>The sweeping of the house and the seeking must affect the conscience because it brings about repentance as to the lost condition and of being out of circulation, and now there is recovery, a lost one is found</w:t>
      </w:r>
      <w:r w:rsidR="009B2024">
        <w:t xml:space="preserve">.  </w:t>
      </w:r>
      <w:r w:rsidRPr="00772FD4">
        <w:t>I trust we are all found; I trust we are all in the current operations of the Holy Spirit</w:t>
      </w:r>
      <w:r w:rsidR="009B2024">
        <w:t xml:space="preserve">.  </w:t>
      </w:r>
      <w:r w:rsidRPr="00772FD4">
        <w:t>There is blessing for the believer in being found and there is joy before the angels of God, joy in the presence of God when one is actually found.</w:t>
      </w:r>
    </w:p>
    <w:p w14:paraId="6F403F14" w14:textId="0FE58946" w:rsidR="00772FD4" w:rsidRPr="00772FD4" w:rsidRDefault="00772FD4" w:rsidP="00772FD4">
      <w:pPr>
        <w:spacing w:before="120" w:after="0" w:line="240" w:lineRule="auto"/>
        <w:ind w:firstLine="720"/>
        <w:jc w:val="both"/>
      </w:pPr>
      <w:r w:rsidRPr="00772FD4">
        <w:t>Now John 4 shows that all is in view of the satisfaction of the Father</w:t>
      </w:r>
      <w:r w:rsidR="009B2024">
        <w:t xml:space="preserve">.  </w:t>
      </w:r>
      <w:r w:rsidRPr="00772FD4">
        <w:t>The glad tidings are meant to bring us into right relation with the Lord Jesus, into the possession and power of the Holy Spirit, and into right relations with the Father</w:t>
      </w:r>
      <w:r w:rsidR="009B2024">
        <w:t xml:space="preserve">.  </w:t>
      </w:r>
      <w:r w:rsidRPr="00772FD4">
        <w:t>This is the seeking of divine Persons not only for the blessing of the believer which is great and vast, but for the satisfaction of the heart of God Himself, the Father seeking such as His worshippers</w:t>
      </w:r>
      <w:r w:rsidR="009B2024">
        <w:t xml:space="preserve">.  </w:t>
      </w:r>
      <w:r w:rsidRPr="00772FD4">
        <w:t>Here was an unlikely person, as has often been said, this woman by the well of Sychar, a disreputable character possibly</w:t>
      </w:r>
      <w:r w:rsidR="009B2024">
        <w:t xml:space="preserve">.  </w:t>
      </w:r>
      <w:r w:rsidRPr="00772FD4">
        <w:t>It has been said that she came to the well when the other women would not come because she felt the reproach of her sinful history</w:t>
      </w:r>
      <w:r w:rsidR="009B2024">
        <w:t xml:space="preserve">.  </w:t>
      </w:r>
      <w:r w:rsidRPr="00772FD4">
        <w:t xml:space="preserve">She came </w:t>
      </w:r>
      <w:r w:rsidRPr="00772FD4">
        <w:lastRenderedPageBreak/>
        <w:t>there seeking water from the well, but there was the Lord Jesus seeking her in view of the satisfaction of the Father</w:t>
      </w:r>
      <w:r w:rsidR="009B2024">
        <w:t xml:space="preserve">.  </w:t>
      </w:r>
      <w:r w:rsidRPr="00772FD4">
        <w:t>What a privilege we have, dear friends, to be here for the satisfaction of the blessed Father Himself</w:t>
      </w:r>
      <w:r w:rsidR="003C3CAD">
        <w:t xml:space="preserve">!  </w:t>
      </w:r>
      <w:r w:rsidRPr="00772FD4">
        <w:t>That will be eternal</w:t>
      </w:r>
      <w:r w:rsidR="009B2024">
        <w:t xml:space="preserve">.  </w:t>
      </w:r>
      <w:r w:rsidRPr="00772FD4">
        <w:t>We are to be secured now as one of the true worshippers, and this will go into eternity</w:t>
      </w:r>
      <w:r w:rsidR="009B2024">
        <w:t xml:space="preserve">.  </w:t>
      </w:r>
      <w:r w:rsidRPr="00772FD4">
        <w:t xml:space="preserve">It says here </w:t>
      </w:r>
      <w:r w:rsidR="004F26F1">
        <w:t>“</w:t>
      </w:r>
      <w:r w:rsidRPr="00772FD4">
        <w:t>the hour is coming and now is, when the true worshippers shall worship the Father in spirit and truth; for also the Father seeks such as his worshippers</w:t>
      </w:r>
      <w:r w:rsidR="004F26F1">
        <w:t>”</w:t>
      </w:r>
      <w:r w:rsidR="009B2024">
        <w:t xml:space="preserve">.  </w:t>
      </w:r>
      <w:r w:rsidRPr="00772FD4">
        <w:t>This is not formal worship; this is worship in spirit and in truth</w:t>
      </w:r>
      <w:r w:rsidR="009B2024">
        <w:t xml:space="preserve">.  </w:t>
      </w:r>
      <w:r w:rsidR="004F26F1">
        <w:t>“</w:t>
      </w:r>
      <w:r w:rsidRPr="00772FD4">
        <w:t>In truth</w:t>
      </w:r>
      <w:r w:rsidR="004F26F1">
        <w:t>”</w:t>
      </w:r>
      <w:r w:rsidRPr="00772FD4">
        <w:t xml:space="preserve"> would be in the great light of Christianity, of revelation, of God</w:t>
      </w:r>
      <w:r w:rsidR="004F26F1">
        <w:t>’</w:t>
      </w:r>
      <w:r w:rsidRPr="00772FD4">
        <w:t>s purpose and of God</w:t>
      </w:r>
      <w:r w:rsidR="004F26F1">
        <w:t>’</w:t>
      </w:r>
      <w:r w:rsidRPr="00772FD4">
        <w:t>s thoughts</w:t>
      </w:r>
      <w:r w:rsidR="009B2024">
        <w:t xml:space="preserve">.  </w:t>
      </w:r>
      <w:r w:rsidR="004F26F1">
        <w:t>“</w:t>
      </w:r>
      <w:r w:rsidRPr="00772FD4">
        <w:t>In spirit</w:t>
      </w:r>
      <w:r w:rsidR="004F26F1">
        <w:t>”</w:t>
      </w:r>
      <w:r w:rsidRPr="00772FD4">
        <w:t xml:space="preserve"> would be reality with us, not formality; not merely nominal but in spirit and truth</w:t>
      </w:r>
      <w:r w:rsidR="009B2024">
        <w:t xml:space="preserve">.  </w:t>
      </w:r>
      <w:r w:rsidRPr="00772FD4">
        <w:t>May the Lord help us to be persons who are not only sought but found, secured and fully recovered, for the glory and pleasure of God.</w:t>
      </w:r>
    </w:p>
    <w:p w14:paraId="0EC0C7F2" w14:textId="77777777" w:rsidR="00772FD4" w:rsidRPr="00772FD4" w:rsidRDefault="00772FD4" w:rsidP="001A5051"/>
    <w:p w14:paraId="14C35520" w14:textId="77777777" w:rsidR="00772FD4" w:rsidRPr="00772FD4" w:rsidRDefault="00772FD4" w:rsidP="00772FD4">
      <w:pPr>
        <w:rPr>
          <w:b/>
          <w:bCs/>
        </w:rPr>
      </w:pPr>
      <w:r w:rsidRPr="00772FD4">
        <w:rPr>
          <w:b/>
          <w:bCs/>
        </w:rPr>
        <w:t>LOCHGELLY</w:t>
      </w:r>
    </w:p>
    <w:p w14:paraId="159D1E5B" w14:textId="4ED47577" w:rsidR="00772FD4" w:rsidRPr="00772FD4" w:rsidRDefault="00772FD4" w:rsidP="00772FD4">
      <w:pPr>
        <w:rPr>
          <w:b/>
          <w:bCs/>
        </w:rPr>
      </w:pPr>
      <w:r w:rsidRPr="00772FD4">
        <w:rPr>
          <w:b/>
          <w:bCs/>
        </w:rPr>
        <w:t>11</w:t>
      </w:r>
      <w:r w:rsidRPr="00772FD4">
        <w:rPr>
          <w:b/>
          <w:bCs/>
          <w:vertAlign w:val="superscript"/>
        </w:rPr>
        <w:t>th</w:t>
      </w:r>
      <w:r w:rsidRPr="00772FD4">
        <w:rPr>
          <w:b/>
          <w:bCs/>
        </w:rPr>
        <w:t xml:space="preserve"> September 1977</w:t>
      </w:r>
    </w:p>
    <w:p w14:paraId="0EA1E5BB" w14:textId="77777777" w:rsidR="00772FD4" w:rsidRDefault="00772FD4" w:rsidP="00772FD4">
      <w:pPr>
        <w:spacing w:before="120" w:after="0" w:line="240" w:lineRule="auto"/>
        <w:jc w:val="center"/>
        <w:rPr>
          <w:rFonts w:cs="Times New Roman"/>
          <w:bCs/>
          <w:szCs w:val="24"/>
        </w:rPr>
      </w:pPr>
      <w:r w:rsidRPr="00FD428C">
        <w:rPr>
          <w:rFonts w:cs="Times New Roman"/>
          <w:bCs/>
          <w:szCs w:val="24"/>
        </w:rPr>
        <w:t>_____________________</w:t>
      </w:r>
    </w:p>
    <w:p w14:paraId="47AB3876" w14:textId="77777777" w:rsidR="00772FD4" w:rsidRPr="00772FD4" w:rsidRDefault="00772FD4" w:rsidP="00772FD4"/>
    <w:p w14:paraId="372CB79B" w14:textId="77777777" w:rsidR="00772FD4" w:rsidRDefault="00772FD4">
      <w:pPr>
        <w:rPr>
          <w:rFonts w:eastAsiaTheme="majorEastAsia" w:cstheme="majorBidi"/>
          <w:b/>
          <w:sz w:val="28"/>
          <w:szCs w:val="32"/>
        </w:rPr>
      </w:pPr>
      <w:r>
        <w:br w:type="page"/>
      </w:r>
    </w:p>
    <w:p w14:paraId="2BDF3F01" w14:textId="0AAA91CB" w:rsidR="0078363D" w:rsidRPr="0078363D" w:rsidRDefault="0078363D" w:rsidP="00772FD4">
      <w:pPr>
        <w:pStyle w:val="Heading1"/>
        <w:spacing w:before="120" w:line="240" w:lineRule="auto"/>
        <w:jc w:val="both"/>
      </w:pPr>
      <w:bookmarkStart w:id="46" w:name="_Toc26879118"/>
      <w:bookmarkStart w:id="47" w:name="_Toc35685473"/>
      <w:r w:rsidRPr="0078363D">
        <w:lastRenderedPageBreak/>
        <w:t>ELECT</w:t>
      </w:r>
      <w:bookmarkEnd w:id="46"/>
      <w:bookmarkEnd w:id="47"/>
      <w:r w:rsidRPr="0078363D">
        <w:t xml:space="preserve"> </w:t>
      </w:r>
    </w:p>
    <w:p w14:paraId="1CF3091B" w14:textId="77777777" w:rsidR="0078363D" w:rsidRPr="00526091" w:rsidRDefault="0078363D" w:rsidP="0078363D">
      <w:pPr>
        <w:autoSpaceDE w:val="0"/>
        <w:autoSpaceDN w:val="0"/>
        <w:adjustRightInd w:val="0"/>
        <w:spacing w:before="120" w:after="0" w:line="240" w:lineRule="auto"/>
        <w:jc w:val="both"/>
        <w:rPr>
          <w:rFonts w:cs="Times New Roman"/>
          <w:b/>
          <w:szCs w:val="24"/>
        </w:rPr>
      </w:pPr>
      <w:r w:rsidRPr="00526091">
        <w:rPr>
          <w:rFonts w:cs="Times New Roman"/>
          <w:b/>
          <w:szCs w:val="24"/>
        </w:rPr>
        <w:t xml:space="preserve">1 Peter 3: 17; 4: 1, 2 </w:t>
      </w:r>
    </w:p>
    <w:p w14:paraId="32B115F8" w14:textId="736F79AC" w:rsidR="0078363D" w:rsidRPr="00526091"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Peter writes to sojourners dispersed in certain Roman provinces far from their homeland</w:t>
      </w:r>
      <w:r w:rsidR="009B2024" w:rsidRPr="00526091">
        <w:rPr>
          <w:rFonts w:cs="Times New Roman"/>
          <w:szCs w:val="24"/>
        </w:rPr>
        <w:t xml:space="preserve">.  </w:t>
      </w:r>
      <w:r w:rsidRPr="00526091">
        <w:rPr>
          <w:rFonts w:cs="Times New Roman"/>
          <w:szCs w:val="24"/>
        </w:rPr>
        <w:t xml:space="preserve">He refers to them in chapter 2 as </w:t>
      </w:r>
      <w:r w:rsidR="004F26F1" w:rsidRPr="00526091">
        <w:rPr>
          <w:rFonts w:cs="Times New Roman"/>
          <w:szCs w:val="24"/>
        </w:rPr>
        <w:t>“</w:t>
      </w:r>
      <w:r w:rsidRPr="00526091">
        <w:rPr>
          <w:rFonts w:cs="Times New Roman"/>
          <w:szCs w:val="24"/>
        </w:rPr>
        <w:t>strangers and sojourners</w:t>
      </w:r>
      <w:r w:rsidR="004F26F1" w:rsidRPr="00526091">
        <w:rPr>
          <w:rFonts w:cs="Times New Roman"/>
          <w:szCs w:val="24"/>
        </w:rPr>
        <w:t>”</w:t>
      </w:r>
      <w:r w:rsidR="008209FB" w:rsidRPr="00526091">
        <w:rPr>
          <w:rFonts w:cs="Times New Roman"/>
          <w:szCs w:val="24"/>
        </w:rPr>
        <w:t xml:space="preserve">, </w:t>
      </w:r>
      <w:r w:rsidRPr="00526091">
        <w:rPr>
          <w:rFonts w:cs="Times New Roman"/>
          <w:szCs w:val="24"/>
        </w:rPr>
        <w:t xml:space="preserve">1 </w:t>
      </w:r>
      <w:r w:rsidR="008209FB" w:rsidRPr="00526091">
        <w:rPr>
          <w:rFonts w:cs="Times New Roman"/>
          <w:szCs w:val="24"/>
        </w:rPr>
        <w:t>Pet</w:t>
      </w:r>
      <w:r w:rsidRPr="00526091">
        <w:rPr>
          <w:rFonts w:cs="Times New Roman"/>
          <w:szCs w:val="24"/>
        </w:rPr>
        <w:t xml:space="preserve"> 2: 11</w:t>
      </w:r>
      <w:r w:rsidR="009B2024" w:rsidRPr="00526091">
        <w:rPr>
          <w:rFonts w:cs="Times New Roman"/>
          <w:szCs w:val="24"/>
        </w:rPr>
        <w:t xml:space="preserve">.  </w:t>
      </w:r>
      <w:r w:rsidRPr="00526091">
        <w:rPr>
          <w:rFonts w:cs="Times New Roman"/>
          <w:szCs w:val="24"/>
        </w:rPr>
        <w:t>I suppose they would have no rights in the countries in which they were living; they were strangers below and citizens above</w:t>
      </w:r>
      <w:r w:rsidR="009B2024" w:rsidRPr="00526091">
        <w:rPr>
          <w:rFonts w:cs="Times New Roman"/>
          <w:szCs w:val="24"/>
        </w:rPr>
        <w:t xml:space="preserve">.  </w:t>
      </w:r>
      <w:r w:rsidRPr="00526091">
        <w:rPr>
          <w:rFonts w:cs="Times New Roman"/>
          <w:szCs w:val="24"/>
        </w:rPr>
        <w:t>They would have no influence on the course of this world; they were in the world but not of it</w:t>
      </w:r>
      <w:r w:rsidR="009B2024" w:rsidRPr="00526091">
        <w:rPr>
          <w:rFonts w:cs="Times New Roman"/>
          <w:szCs w:val="24"/>
        </w:rPr>
        <w:t xml:space="preserve">.  </w:t>
      </w:r>
      <w:r w:rsidRPr="00526091">
        <w:rPr>
          <w:rFonts w:cs="Times New Roman"/>
          <w:szCs w:val="24"/>
        </w:rPr>
        <w:t>They were not of the world but in it to testify, and for the pleasure and the will of God</w:t>
      </w:r>
      <w:r w:rsidR="009B2024" w:rsidRPr="00526091">
        <w:rPr>
          <w:rFonts w:cs="Times New Roman"/>
          <w:szCs w:val="24"/>
        </w:rPr>
        <w:t xml:space="preserve">.  </w:t>
      </w:r>
      <w:r w:rsidRPr="00526091">
        <w:rPr>
          <w:rFonts w:cs="Times New Roman"/>
          <w:szCs w:val="24"/>
        </w:rPr>
        <w:t>That is our position as believers—we are in the world but we are not meant to belong to it, we are meant to be apart from it</w:t>
      </w:r>
      <w:r w:rsidR="009B2024" w:rsidRPr="00526091">
        <w:rPr>
          <w:rFonts w:cs="Times New Roman"/>
          <w:szCs w:val="24"/>
        </w:rPr>
        <w:t xml:space="preserve">.  </w:t>
      </w:r>
      <w:r w:rsidRPr="00526091">
        <w:rPr>
          <w:rFonts w:cs="Times New Roman"/>
          <w:szCs w:val="24"/>
        </w:rPr>
        <w:t>Our citizenship is in heaven, and yet we are left here in the world for the pleasure of God and for testimony</w:t>
      </w:r>
      <w:r w:rsidR="009B2024" w:rsidRPr="00526091">
        <w:rPr>
          <w:rFonts w:cs="Times New Roman"/>
          <w:szCs w:val="24"/>
        </w:rPr>
        <w:t xml:space="preserve">.  </w:t>
      </w:r>
    </w:p>
    <w:p w14:paraId="76C1A5EA" w14:textId="7891047C"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 xml:space="preserve">Although they are addressed as sojourners and strangers they are addressed also as </w:t>
      </w:r>
      <w:r w:rsidR="004F26F1" w:rsidRPr="00526091">
        <w:rPr>
          <w:rFonts w:cs="Times New Roman"/>
          <w:szCs w:val="24"/>
        </w:rPr>
        <w:t>“</w:t>
      </w:r>
      <w:r w:rsidRPr="00526091">
        <w:rPr>
          <w:rFonts w:cs="Times New Roman"/>
          <w:szCs w:val="24"/>
        </w:rPr>
        <w:t>elect according to the foreknowledge of God the Father</w:t>
      </w:r>
      <w:r w:rsidR="004F26F1" w:rsidRPr="00526091">
        <w:rPr>
          <w:rFonts w:cs="Times New Roman"/>
          <w:szCs w:val="24"/>
        </w:rPr>
        <w:t>”</w:t>
      </w:r>
      <w:r w:rsidR="008209FB" w:rsidRPr="00526091">
        <w:rPr>
          <w:rFonts w:cs="Times New Roman"/>
          <w:szCs w:val="24"/>
        </w:rPr>
        <w:t xml:space="preserve">, </w:t>
      </w:r>
      <w:r w:rsidRPr="00526091">
        <w:rPr>
          <w:rFonts w:cs="Times New Roman"/>
          <w:szCs w:val="24"/>
        </w:rPr>
        <w:t xml:space="preserve">1 </w:t>
      </w:r>
      <w:r w:rsidR="008209FB" w:rsidRPr="00526091">
        <w:rPr>
          <w:rFonts w:cs="Times New Roman"/>
          <w:szCs w:val="24"/>
        </w:rPr>
        <w:t>Pet</w:t>
      </w:r>
      <w:r w:rsidRPr="00526091">
        <w:rPr>
          <w:rFonts w:cs="Times New Roman"/>
          <w:szCs w:val="24"/>
        </w:rPr>
        <w:t xml:space="preserve"> 1: 2</w:t>
      </w:r>
      <w:r w:rsidR="009B2024" w:rsidRPr="00526091">
        <w:rPr>
          <w:rFonts w:cs="Times New Roman"/>
          <w:szCs w:val="24"/>
        </w:rPr>
        <w:t xml:space="preserve">.  </w:t>
      </w:r>
      <w:r w:rsidRPr="00526091">
        <w:rPr>
          <w:rFonts w:cs="Times New Roman"/>
          <w:szCs w:val="24"/>
        </w:rPr>
        <w:t>Although they would not be much thought of in the provinces in which they were, nor be persons of influence or be honoured by their fellow men, they were elect according to the foreknowledge of God the Father</w:t>
      </w:r>
      <w:r w:rsidR="009B2024" w:rsidRPr="00526091">
        <w:rPr>
          <w:rFonts w:cs="Times New Roman"/>
          <w:szCs w:val="24"/>
        </w:rPr>
        <w:t xml:space="preserve">.  </w:t>
      </w:r>
      <w:r w:rsidRPr="00526091">
        <w:rPr>
          <w:rFonts w:cs="Times New Roman"/>
          <w:szCs w:val="24"/>
        </w:rPr>
        <w:t>God the Father had these very persons in purpose before the world</w:t>
      </w:r>
      <w:r w:rsidR="004F26F1" w:rsidRPr="00526091">
        <w:rPr>
          <w:rFonts w:cs="Times New Roman"/>
          <w:szCs w:val="24"/>
        </w:rPr>
        <w:t>’</w:t>
      </w:r>
      <w:r w:rsidRPr="00526091">
        <w:rPr>
          <w:rFonts w:cs="Times New Roman"/>
          <w:szCs w:val="24"/>
        </w:rPr>
        <w:t>s foundation, which is true of believers down here now</w:t>
      </w:r>
      <w:r w:rsidR="009B2024" w:rsidRPr="00526091">
        <w:rPr>
          <w:rFonts w:cs="Times New Roman"/>
          <w:szCs w:val="24"/>
        </w:rPr>
        <w:t xml:space="preserve">.  </w:t>
      </w:r>
      <w:r w:rsidRPr="00526091">
        <w:rPr>
          <w:rFonts w:cs="Times New Roman"/>
          <w:szCs w:val="24"/>
        </w:rPr>
        <w:t>This dignity, dear brethren, belongs to persons who are believers in our Lord Jesus Christ</w:t>
      </w:r>
      <w:r w:rsidR="009B2024" w:rsidRPr="00526091">
        <w:rPr>
          <w:rFonts w:cs="Times New Roman"/>
          <w:szCs w:val="24"/>
        </w:rPr>
        <w:t xml:space="preserve">.  </w:t>
      </w:r>
      <w:r w:rsidRPr="00526091">
        <w:rPr>
          <w:rFonts w:cs="Times New Roman"/>
          <w:szCs w:val="24"/>
        </w:rPr>
        <w:t xml:space="preserve">The Lord Jesus Himself is the Elect; </w:t>
      </w:r>
      <w:r w:rsidR="004F26F1" w:rsidRPr="00526091">
        <w:rPr>
          <w:rFonts w:cs="Times New Roman"/>
          <w:szCs w:val="24"/>
        </w:rPr>
        <w:t>“</w:t>
      </w:r>
      <w:r w:rsidRPr="00526091">
        <w:rPr>
          <w:rFonts w:cs="Times New Roman"/>
          <w:szCs w:val="24"/>
        </w:rPr>
        <w:t>Mine elect</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 xml:space="preserve">God said as to Him </w:t>
      </w:r>
      <w:r w:rsidRPr="00F23689">
        <w:rPr>
          <w:rFonts w:cs="Times New Roman"/>
          <w:szCs w:val="24"/>
        </w:rPr>
        <w:t>(</w:t>
      </w:r>
      <w:r w:rsidR="008209FB">
        <w:rPr>
          <w:rFonts w:cs="Times New Roman"/>
          <w:szCs w:val="24"/>
        </w:rPr>
        <w:t>Isa</w:t>
      </w:r>
      <w:r w:rsidRPr="00F23689">
        <w:rPr>
          <w:rFonts w:cs="Times New Roman"/>
          <w:szCs w:val="24"/>
        </w:rPr>
        <w:t xml:space="preserve"> 42: 1); it is special to Him; He is unique as God</w:t>
      </w:r>
      <w:r w:rsidR="004F26F1">
        <w:rPr>
          <w:rFonts w:cs="Times New Roman"/>
          <w:szCs w:val="24"/>
        </w:rPr>
        <w:t>’</w:t>
      </w:r>
      <w:r w:rsidRPr="00F23689">
        <w:rPr>
          <w:rFonts w:cs="Times New Roman"/>
          <w:szCs w:val="24"/>
        </w:rPr>
        <w:t>s Elect; yet these persons were elect according to the foreknowledge of God the Father</w:t>
      </w:r>
      <w:r w:rsidR="009B2024">
        <w:rPr>
          <w:rFonts w:cs="Times New Roman"/>
          <w:szCs w:val="24"/>
        </w:rPr>
        <w:t xml:space="preserve">.  </w:t>
      </w:r>
    </w:p>
    <w:p w14:paraId="7E06ED00" w14:textId="30705E98"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Peter adds, </w:t>
      </w:r>
      <w:r w:rsidR="004F26F1">
        <w:rPr>
          <w:rFonts w:cs="Times New Roman"/>
          <w:szCs w:val="24"/>
        </w:rPr>
        <w:t>“</w:t>
      </w:r>
      <w:r w:rsidRPr="00F23689">
        <w:rPr>
          <w:rFonts w:cs="Times New Roman"/>
          <w:szCs w:val="24"/>
        </w:rPr>
        <w:t>by sanctification of the Spirit</w:t>
      </w:r>
      <w:r w:rsidR="004F26F1">
        <w:rPr>
          <w:rFonts w:cs="Times New Roman"/>
          <w:szCs w:val="24"/>
        </w:rPr>
        <w:t>”</w:t>
      </w:r>
      <w:r w:rsidR="009B2024">
        <w:rPr>
          <w:rFonts w:cs="Times New Roman"/>
          <w:szCs w:val="24"/>
        </w:rPr>
        <w:t xml:space="preserve">.  </w:t>
      </w:r>
      <w:r w:rsidRPr="00F23689">
        <w:rPr>
          <w:rFonts w:cs="Times New Roman"/>
          <w:szCs w:val="24"/>
        </w:rPr>
        <w:t>Not only were they in God</w:t>
      </w:r>
      <w:r w:rsidR="004F26F1">
        <w:rPr>
          <w:rFonts w:cs="Times New Roman"/>
          <w:szCs w:val="24"/>
        </w:rPr>
        <w:t>’</w:t>
      </w:r>
      <w:r w:rsidRPr="00F23689">
        <w:rPr>
          <w:rFonts w:cs="Times New Roman"/>
          <w:szCs w:val="24"/>
        </w:rPr>
        <w:t>s mind before the world</w:t>
      </w:r>
      <w:r w:rsidR="004F26F1">
        <w:rPr>
          <w:rFonts w:cs="Times New Roman"/>
          <w:szCs w:val="24"/>
        </w:rPr>
        <w:t>’</w:t>
      </w:r>
      <w:r w:rsidRPr="00F23689">
        <w:rPr>
          <w:rFonts w:cs="Times New Roman"/>
          <w:szCs w:val="24"/>
        </w:rPr>
        <w:t>s foundation but they were persons who had received the Holy Spirit in view of being sanctified, set apart for holy purposes</w:t>
      </w:r>
      <w:r w:rsidR="009B2024">
        <w:rPr>
          <w:rFonts w:cs="Times New Roman"/>
          <w:szCs w:val="24"/>
        </w:rPr>
        <w:t xml:space="preserve">.  </w:t>
      </w:r>
      <w:r w:rsidRPr="00F23689">
        <w:rPr>
          <w:rFonts w:cs="Times New Roman"/>
          <w:szCs w:val="24"/>
        </w:rPr>
        <w:t xml:space="preserve">That is our place down here, </w:t>
      </w:r>
      <w:r w:rsidR="004F26F1">
        <w:rPr>
          <w:rFonts w:cs="Times New Roman"/>
          <w:szCs w:val="24"/>
        </w:rPr>
        <w:t>“</w:t>
      </w:r>
      <w:r w:rsidRPr="00F23689">
        <w:rPr>
          <w:rFonts w:cs="Times New Roman"/>
          <w:szCs w:val="24"/>
        </w:rPr>
        <w:t>elect according to the foreknowledge of God the Father, by sanctification of the Spirit</w:t>
      </w:r>
      <w:r w:rsidR="004F26F1">
        <w:rPr>
          <w:rFonts w:cs="Times New Roman"/>
          <w:szCs w:val="24"/>
        </w:rPr>
        <w:t>”</w:t>
      </w:r>
      <w:r w:rsidR="009B2024">
        <w:rPr>
          <w:rFonts w:cs="Times New Roman"/>
          <w:szCs w:val="24"/>
        </w:rPr>
        <w:t xml:space="preserve">.  </w:t>
      </w:r>
      <w:r w:rsidRPr="00F23689">
        <w:rPr>
          <w:rFonts w:cs="Times New Roman"/>
          <w:szCs w:val="24"/>
        </w:rPr>
        <w:t>The elect come to light as set apart by sanctification of the Spirit</w:t>
      </w:r>
      <w:r w:rsidR="009B2024">
        <w:rPr>
          <w:rFonts w:cs="Times New Roman"/>
          <w:szCs w:val="24"/>
        </w:rPr>
        <w:t xml:space="preserve">.  </w:t>
      </w:r>
      <w:r w:rsidRPr="00F23689">
        <w:rPr>
          <w:rFonts w:cs="Times New Roman"/>
          <w:szCs w:val="24"/>
        </w:rPr>
        <w:t xml:space="preserve">I understand that the word </w:t>
      </w:r>
      <w:r w:rsidR="004F26F1">
        <w:rPr>
          <w:rFonts w:cs="Times New Roman"/>
          <w:szCs w:val="24"/>
        </w:rPr>
        <w:t>“</w:t>
      </w:r>
      <w:r w:rsidRPr="00F23689">
        <w:rPr>
          <w:rFonts w:cs="Times New Roman"/>
          <w:szCs w:val="24"/>
        </w:rPr>
        <w:t>elect</w:t>
      </w:r>
      <w:r w:rsidR="004F26F1">
        <w:rPr>
          <w:rFonts w:cs="Times New Roman"/>
          <w:szCs w:val="24"/>
        </w:rPr>
        <w:t>”</w:t>
      </w:r>
      <w:r w:rsidRPr="00F23689">
        <w:rPr>
          <w:rFonts w:cs="Times New Roman"/>
          <w:szCs w:val="24"/>
        </w:rPr>
        <w:t xml:space="preserve"> applies to the words that follow</w:t>
      </w:r>
      <w:r w:rsidR="00F050C9">
        <w:rPr>
          <w:rFonts w:cs="Times New Roman"/>
        </w:rPr>
        <w:t>—“</w:t>
      </w:r>
      <w:r w:rsidRPr="00F23689">
        <w:rPr>
          <w:rFonts w:cs="Times New Roman"/>
          <w:szCs w:val="24"/>
        </w:rPr>
        <w:t>according to</w:t>
      </w:r>
      <w:r w:rsidR="004F26F1">
        <w:rPr>
          <w:rFonts w:cs="Times New Roman"/>
          <w:szCs w:val="24"/>
        </w:rPr>
        <w:t>”</w:t>
      </w:r>
      <w:r w:rsidRPr="00F23689">
        <w:rPr>
          <w:rFonts w:cs="Times New Roman"/>
          <w:szCs w:val="24"/>
        </w:rPr>
        <w:t xml:space="preserve"> and </w:t>
      </w:r>
      <w:r w:rsidR="004F26F1">
        <w:rPr>
          <w:rFonts w:cs="Times New Roman"/>
          <w:szCs w:val="24"/>
        </w:rPr>
        <w:t>“</w:t>
      </w:r>
      <w:r w:rsidRPr="00F23689">
        <w:rPr>
          <w:rFonts w:cs="Times New Roman"/>
          <w:szCs w:val="24"/>
        </w:rPr>
        <w:t>by</w:t>
      </w:r>
      <w:r w:rsidR="004F26F1">
        <w:rPr>
          <w:rFonts w:cs="Times New Roman"/>
          <w:szCs w:val="24"/>
        </w:rPr>
        <w:t>”</w:t>
      </w:r>
      <w:r w:rsidRPr="00F23689">
        <w:rPr>
          <w:rFonts w:cs="Times New Roman"/>
          <w:szCs w:val="24"/>
        </w:rPr>
        <w:t xml:space="preserve"> and </w:t>
      </w:r>
      <w:r w:rsidR="004F26F1">
        <w:rPr>
          <w:rFonts w:cs="Times New Roman"/>
          <w:szCs w:val="24"/>
        </w:rPr>
        <w:t>“</w:t>
      </w:r>
      <w:r w:rsidRPr="00F23689">
        <w:rPr>
          <w:rFonts w:cs="Times New Roman"/>
          <w:szCs w:val="24"/>
        </w:rPr>
        <w:t>unto</w:t>
      </w:r>
      <w:r w:rsidR="004F26F1">
        <w:rPr>
          <w:rFonts w:cs="Times New Roman"/>
          <w:szCs w:val="24"/>
        </w:rPr>
        <w:t>”</w:t>
      </w:r>
      <w:r w:rsidRPr="00F23689">
        <w:rPr>
          <w:rFonts w:cs="Times New Roman"/>
          <w:szCs w:val="24"/>
        </w:rPr>
        <w:t xml:space="preserve">; </w:t>
      </w:r>
      <w:r w:rsidR="004F26F1">
        <w:rPr>
          <w:rFonts w:cs="Times New Roman"/>
          <w:szCs w:val="24"/>
        </w:rPr>
        <w:t>“</w:t>
      </w:r>
      <w:r w:rsidRPr="00F23689">
        <w:rPr>
          <w:rFonts w:cs="Times New Roman"/>
          <w:szCs w:val="24"/>
        </w:rPr>
        <w:t>unto the obedience, and sprinkling of the blood of Jesus Christ</w:t>
      </w:r>
      <w:r w:rsidR="004F26F1">
        <w:rPr>
          <w:rFonts w:cs="Times New Roman"/>
          <w:szCs w:val="24"/>
        </w:rPr>
        <w:t>”</w:t>
      </w:r>
      <w:r w:rsidR="009B2024">
        <w:rPr>
          <w:rFonts w:cs="Times New Roman"/>
          <w:szCs w:val="24"/>
        </w:rPr>
        <w:t xml:space="preserve">.  </w:t>
      </w:r>
      <w:r w:rsidRPr="00F23689">
        <w:rPr>
          <w:rFonts w:cs="Times New Roman"/>
          <w:szCs w:val="24"/>
        </w:rPr>
        <w:t>The end in view is that persons are to be obedient</w:t>
      </w:r>
      <w:r w:rsidR="009B2024">
        <w:rPr>
          <w:rFonts w:cs="Times New Roman"/>
          <w:szCs w:val="24"/>
        </w:rPr>
        <w:t xml:space="preserve">.  </w:t>
      </w:r>
      <w:r w:rsidRPr="00F23689">
        <w:rPr>
          <w:rFonts w:cs="Times New Roman"/>
          <w:szCs w:val="24"/>
        </w:rPr>
        <w:t xml:space="preserve">Indeed the same persons are addressed in 1 Peter 1: 14 as </w:t>
      </w:r>
      <w:r w:rsidR="004F26F1">
        <w:rPr>
          <w:rFonts w:cs="Times New Roman"/>
          <w:szCs w:val="24"/>
        </w:rPr>
        <w:t>“</w:t>
      </w:r>
      <w:r w:rsidRPr="00F23689">
        <w:rPr>
          <w:rFonts w:cs="Times New Roman"/>
          <w:szCs w:val="24"/>
        </w:rPr>
        <w:t>children of obedience</w:t>
      </w:r>
      <w:r w:rsidR="004F26F1">
        <w:rPr>
          <w:rFonts w:cs="Times New Roman"/>
          <w:szCs w:val="24"/>
        </w:rPr>
        <w:t>”</w:t>
      </w:r>
      <w:r w:rsidRPr="00F23689">
        <w:rPr>
          <w:rFonts w:cs="Times New Roman"/>
          <w:szCs w:val="24"/>
        </w:rPr>
        <w:t>; they belong to that family</w:t>
      </w:r>
      <w:r w:rsidR="009B2024">
        <w:rPr>
          <w:rFonts w:cs="Times New Roman"/>
          <w:szCs w:val="24"/>
        </w:rPr>
        <w:t xml:space="preserve">.  </w:t>
      </w:r>
      <w:r w:rsidR="004F26F1">
        <w:rPr>
          <w:rFonts w:cs="Times New Roman"/>
          <w:szCs w:val="24"/>
        </w:rPr>
        <w:t>“</w:t>
      </w:r>
      <w:r w:rsidRPr="00F23689">
        <w:rPr>
          <w:rFonts w:cs="Times New Roman"/>
          <w:szCs w:val="24"/>
        </w:rPr>
        <w:t>Unto the obedience and sprinkling of the blood of Jesus Christ</w:t>
      </w:r>
      <w:r w:rsidR="004F26F1">
        <w:rPr>
          <w:rFonts w:cs="Times New Roman"/>
          <w:szCs w:val="24"/>
        </w:rPr>
        <w:t>”</w:t>
      </w:r>
      <w:r w:rsidRPr="00F23689">
        <w:rPr>
          <w:rFonts w:cs="Times New Roman"/>
          <w:szCs w:val="24"/>
        </w:rPr>
        <w:t xml:space="preserve">, that is, the blood </w:t>
      </w:r>
      <w:r w:rsidRPr="00F23689">
        <w:rPr>
          <w:rFonts w:cs="Times New Roman"/>
          <w:szCs w:val="24"/>
        </w:rPr>
        <w:lastRenderedPageBreak/>
        <w:t>of Jesus Christ has certain claims upon these persons and they are desirous of answering to the claims that the blood has upon them</w:t>
      </w:r>
      <w:r w:rsidR="009B2024">
        <w:rPr>
          <w:rFonts w:cs="Times New Roman"/>
          <w:szCs w:val="24"/>
        </w:rPr>
        <w:t xml:space="preserve">.  </w:t>
      </w:r>
    </w:p>
    <w:p w14:paraId="7B32AD24" w14:textId="2117FF0C"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In Leviticus 8 the blood of the ram of consecration was put on the tip of the right ear, on the thumb of the right hand, and on the great toe of the right foot of the priests, and the oil was put on these same members</w:t>
      </w:r>
      <w:r w:rsidR="009B2024">
        <w:rPr>
          <w:rFonts w:cs="Times New Roman"/>
          <w:szCs w:val="24"/>
        </w:rPr>
        <w:t xml:space="preserve">.  </w:t>
      </w:r>
      <w:r w:rsidRPr="00F23689">
        <w:rPr>
          <w:rFonts w:cs="Times New Roman"/>
          <w:szCs w:val="24"/>
        </w:rPr>
        <w:t>I think we need to represent a fulness of committal and devotion in the day in which we live</w:t>
      </w:r>
      <w:r w:rsidR="009B2024">
        <w:rPr>
          <w:rFonts w:cs="Times New Roman"/>
          <w:szCs w:val="24"/>
        </w:rPr>
        <w:t xml:space="preserve">.  </w:t>
      </w:r>
      <w:r w:rsidRPr="00F23689">
        <w:rPr>
          <w:rFonts w:cs="Times New Roman"/>
          <w:szCs w:val="24"/>
        </w:rPr>
        <w:t>There was never a time for half measures, nor for having one foot self-pleasing and one foot in the will of God</w:t>
      </w:r>
      <w:r w:rsidR="009B2024">
        <w:rPr>
          <w:rFonts w:cs="Times New Roman"/>
          <w:szCs w:val="24"/>
        </w:rPr>
        <w:t xml:space="preserve">.  </w:t>
      </w:r>
      <w:r w:rsidRPr="00F23689">
        <w:rPr>
          <w:rFonts w:cs="Times New Roman"/>
          <w:szCs w:val="24"/>
        </w:rPr>
        <w:t>It is impossible really; it is an unsatisfactory state to be in</w:t>
      </w:r>
      <w:r w:rsidR="009B2024">
        <w:rPr>
          <w:rFonts w:cs="Times New Roman"/>
          <w:szCs w:val="24"/>
        </w:rPr>
        <w:t xml:space="preserve">.  </w:t>
      </w:r>
      <w:r w:rsidRPr="00F23689">
        <w:rPr>
          <w:rFonts w:cs="Times New Roman"/>
          <w:szCs w:val="24"/>
        </w:rPr>
        <w:t>What the Lord is after is fulness of committal to Him and to the will of God</w:t>
      </w:r>
      <w:r w:rsidR="009B2024">
        <w:rPr>
          <w:rFonts w:cs="Times New Roman"/>
          <w:szCs w:val="24"/>
        </w:rPr>
        <w:t xml:space="preserve">.  </w:t>
      </w:r>
      <w:r w:rsidRPr="00F23689">
        <w:rPr>
          <w:rFonts w:cs="Times New Roman"/>
          <w:szCs w:val="24"/>
        </w:rPr>
        <w:t>The cleansed leper also had the blood put upon the tip of the right ear, on the thumb of his right hand, and on the great toe of his right foot</w:t>
      </w:r>
      <w:r w:rsidR="00DE2711">
        <w:rPr>
          <w:rFonts w:cs="Times New Roman"/>
          <w:szCs w:val="24"/>
        </w:rPr>
        <w:t>,</w:t>
      </w:r>
      <w:r w:rsidRPr="00F23689">
        <w:rPr>
          <w:rFonts w:cs="Times New Roman"/>
          <w:szCs w:val="24"/>
        </w:rPr>
        <w:t xml:space="preserve"> </w:t>
      </w:r>
      <w:r w:rsidR="00DE2711">
        <w:rPr>
          <w:rFonts w:cs="Times New Roman"/>
          <w:szCs w:val="24"/>
        </w:rPr>
        <w:t>Lev</w:t>
      </w:r>
      <w:r w:rsidRPr="00F23689">
        <w:rPr>
          <w:rFonts w:cs="Times New Roman"/>
          <w:szCs w:val="24"/>
        </w:rPr>
        <w:t xml:space="preserve"> 14: 14</w:t>
      </w:r>
      <w:r w:rsidR="009B2024">
        <w:rPr>
          <w:rFonts w:cs="Times New Roman"/>
          <w:szCs w:val="24"/>
        </w:rPr>
        <w:t xml:space="preserve">.  </w:t>
      </w:r>
      <w:r w:rsidRPr="00F23689">
        <w:rPr>
          <w:rFonts w:cs="Times New Roman"/>
          <w:szCs w:val="24"/>
        </w:rPr>
        <w:t>We are all, I trust, cleansed lepers; we have known what it is to do our own will, even as believers, but there is a way of repentance and cleansing</w:t>
      </w:r>
      <w:r w:rsidR="009B2024">
        <w:rPr>
          <w:rFonts w:cs="Times New Roman"/>
          <w:szCs w:val="24"/>
        </w:rPr>
        <w:t xml:space="preserve">.  </w:t>
      </w:r>
      <w:r w:rsidRPr="00F23689">
        <w:rPr>
          <w:rFonts w:cs="Times New Roman"/>
          <w:szCs w:val="24"/>
        </w:rPr>
        <w:t>The same treatment as in the consecration of the priests was given in the cleansing of the leper</w:t>
      </w:r>
      <w:r w:rsidR="009B2024">
        <w:rPr>
          <w:rFonts w:cs="Times New Roman"/>
          <w:szCs w:val="24"/>
        </w:rPr>
        <w:t xml:space="preserve">.  </w:t>
      </w:r>
      <w:r w:rsidRPr="00F23689">
        <w:rPr>
          <w:rFonts w:cs="Times New Roman"/>
          <w:szCs w:val="24"/>
        </w:rPr>
        <w:t xml:space="preserve">It is in view of being set apart </w:t>
      </w:r>
      <w:r w:rsidR="004F26F1">
        <w:rPr>
          <w:rFonts w:cs="Times New Roman"/>
          <w:szCs w:val="24"/>
        </w:rPr>
        <w:t>“</w:t>
      </w:r>
      <w:r w:rsidRPr="00F23689">
        <w:rPr>
          <w:rFonts w:cs="Times New Roman"/>
          <w:szCs w:val="24"/>
        </w:rPr>
        <w:t>by sanctification of the Spirit, unto the obedience and sprinkling of the blood of Jesus Christ</w:t>
      </w:r>
      <w:r w:rsidR="004F26F1">
        <w:rPr>
          <w:rFonts w:cs="Times New Roman"/>
          <w:szCs w:val="24"/>
        </w:rPr>
        <w:t>”</w:t>
      </w:r>
      <w:r w:rsidR="009B2024">
        <w:rPr>
          <w:rFonts w:cs="Times New Roman"/>
          <w:szCs w:val="24"/>
        </w:rPr>
        <w:t xml:space="preserve">.  </w:t>
      </w:r>
    </w:p>
    <w:p w14:paraId="62292B3F" w14:textId="608F78E7"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In 1 Peter 3: 18 Peter says, </w:t>
      </w:r>
      <w:r w:rsidR="004F26F1">
        <w:rPr>
          <w:rFonts w:cs="Times New Roman"/>
          <w:szCs w:val="24"/>
        </w:rPr>
        <w:t>“</w:t>
      </w:r>
      <w:r w:rsidRPr="00F23689">
        <w:rPr>
          <w:rFonts w:cs="Times New Roman"/>
          <w:szCs w:val="24"/>
        </w:rPr>
        <w:t>Christ indeed has once suffered for sins, the just for the unjust, that he might bring us to God</w:t>
      </w:r>
      <w:r w:rsidR="004F26F1">
        <w:rPr>
          <w:rFonts w:cs="Times New Roman"/>
          <w:szCs w:val="24"/>
        </w:rPr>
        <w:t>”</w:t>
      </w:r>
      <w:r w:rsidR="009B2024">
        <w:rPr>
          <w:rFonts w:cs="Times New Roman"/>
          <w:szCs w:val="24"/>
        </w:rPr>
        <w:t xml:space="preserve">.  </w:t>
      </w:r>
      <w:r w:rsidRPr="00F23689">
        <w:rPr>
          <w:rFonts w:cs="Times New Roman"/>
          <w:szCs w:val="24"/>
        </w:rPr>
        <w:t>It is a great matter to be brought to God, to be brought from our own matters, our own things, our own interests, and brought to God, brought in view of being serviceable to God and committed to His will</w:t>
      </w:r>
      <w:r w:rsidR="009B2024">
        <w:rPr>
          <w:rFonts w:cs="Times New Roman"/>
          <w:szCs w:val="24"/>
        </w:rPr>
        <w:t xml:space="preserve">.  </w:t>
      </w:r>
      <w:r w:rsidRPr="00F23689">
        <w:rPr>
          <w:rFonts w:cs="Times New Roman"/>
          <w:szCs w:val="24"/>
        </w:rPr>
        <w:t>I had especially in mind the opening verses of chapter 4</w:t>
      </w:r>
      <w:r w:rsidR="009B2024">
        <w:rPr>
          <w:rFonts w:cs="Times New Roman"/>
          <w:szCs w:val="24"/>
        </w:rPr>
        <w:t xml:space="preserve">.  </w:t>
      </w:r>
      <w:r w:rsidRPr="00F23689">
        <w:rPr>
          <w:rFonts w:cs="Times New Roman"/>
          <w:szCs w:val="24"/>
        </w:rPr>
        <w:t xml:space="preserve">It says there, </w:t>
      </w:r>
      <w:r w:rsidR="004F26F1">
        <w:rPr>
          <w:rFonts w:cs="Times New Roman"/>
          <w:szCs w:val="24"/>
        </w:rPr>
        <w:t>“</w:t>
      </w:r>
      <w:r w:rsidRPr="00F23689">
        <w:rPr>
          <w:rFonts w:cs="Times New Roman"/>
          <w:szCs w:val="24"/>
        </w:rPr>
        <w:t xml:space="preserve">Christ, then, having suffered for us in the flesh, do </w:t>
      </w:r>
      <w:r w:rsidRPr="00F23689">
        <w:rPr>
          <w:rFonts w:cs="Times New Roman"/>
          <w:i/>
          <w:iCs/>
          <w:szCs w:val="24"/>
        </w:rPr>
        <w:t xml:space="preserve">ye </w:t>
      </w:r>
      <w:r w:rsidRPr="00F23689">
        <w:rPr>
          <w:rFonts w:cs="Times New Roman"/>
          <w:szCs w:val="24"/>
        </w:rPr>
        <w:t>also arm yourselves with the same mind; for he that has suffered in the flesh has done with sin</w:t>
      </w:r>
      <w:r w:rsidR="004F26F1">
        <w:rPr>
          <w:rFonts w:cs="Times New Roman"/>
          <w:szCs w:val="24"/>
        </w:rPr>
        <w:t>”</w:t>
      </w:r>
      <w:r w:rsidR="009B2024">
        <w:rPr>
          <w:rFonts w:cs="Times New Roman"/>
          <w:szCs w:val="24"/>
        </w:rPr>
        <w:t xml:space="preserve">.  </w:t>
      </w:r>
      <w:r w:rsidRPr="00F23689">
        <w:rPr>
          <w:rFonts w:cs="Times New Roman"/>
          <w:szCs w:val="24"/>
        </w:rPr>
        <w:t>The question, dear brethren, is whether we are prepared to suffer rather than sin</w:t>
      </w:r>
      <w:r w:rsidR="009B2024">
        <w:rPr>
          <w:rFonts w:cs="Times New Roman"/>
          <w:szCs w:val="24"/>
        </w:rPr>
        <w:t xml:space="preserve">.  </w:t>
      </w:r>
      <w:r w:rsidRPr="00F23689">
        <w:rPr>
          <w:rFonts w:cs="Times New Roman"/>
          <w:szCs w:val="24"/>
        </w:rPr>
        <w:t>It is a test for every one of us</w:t>
      </w:r>
      <w:r w:rsidR="009B2024">
        <w:rPr>
          <w:rFonts w:cs="Times New Roman"/>
          <w:szCs w:val="24"/>
        </w:rPr>
        <w:t xml:space="preserve">.  </w:t>
      </w:r>
      <w:r w:rsidRPr="00F23689">
        <w:rPr>
          <w:rFonts w:cs="Times New Roman"/>
          <w:szCs w:val="24"/>
        </w:rPr>
        <w:t xml:space="preserve">What will help us is our positive link with a living Man in heaven who, as it says at the end of chapter 3, </w:t>
      </w:r>
      <w:r w:rsidR="004F26F1">
        <w:rPr>
          <w:rFonts w:cs="Times New Roman"/>
          <w:szCs w:val="24"/>
        </w:rPr>
        <w:t>“</w:t>
      </w:r>
      <w:r w:rsidRPr="00F23689">
        <w:rPr>
          <w:rFonts w:cs="Times New Roman"/>
          <w:szCs w:val="24"/>
        </w:rPr>
        <w:t>is at the right hand of God, gone into heaven, angels and authorities and powers being subjected to him</w:t>
      </w:r>
      <w:r w:rsidR="004F26F1">
        <w:rPr>
          <w:rFonts w:cs="Times New Roman"/>
          <w:szCs w:val="24"/>
        </w:rPr>
        <w:t>”</w:t>
      </w:r>
      <w:r w:rsidR="009B2024">
        <w:rPr>
          <w:rFonts w:cs="Times New Roman"/>
          <w:szCs w:val="24"/>
        </w:rPr>
        <w:t xml:space="preserve">.  </w:t>
      </w:r>
      <w:r w:rsidRPr="00F23689">
        <w:rPr>
          <w:rFonts w:cs="Times New Roman"/>
          <w:szCs w:val="24"/>
        </w:rPr>
        <w:t>The Lord Jesus Christ holds the highest office in the universe; no one surpasses Him as to the office which He fills, angels and authorities and powers being subjected to Him</w:t>
      </w:r>
      <w:r w:rsidR="009B2024">
        <w:rPr>
          <w:rFonts w:cs="Times New Roman"/>
          <w:szCs w:val="24"/>
        </w:rPr>
        <w:t xml:space="preserve">.  </w:t>
      </w:r>
      <w:r w:rsidRPr="00F23689">
        <w:rPr>
          <w:rFonts w:cs="Times New Roman"/>
          <w:szCs w:val="24"/>
        </w:rPr>
        <w:t>How blessed to have Him before us as the object of our faith and our affections, and to be held, to abide in Him in that sense</w:t>
      </w:r>
      <w:r w:rsidR="009B2024">
        <w:rPr>
          <w:rFonts w:cs="Times New Roman"/>
          <w:szCs w:val="24"/>
        </w:rPr>
        <w:t xml:space="preserve">.  </w:t>
      </w:r>
    </w:p>
    <w:p w14:paraId="1618A3A7" w14:textId="6BB04C07" w:rsidR="0078363D" w:rsidRPr="00F23689" w:rsidRDefault="0078363D" w:rsidP="0078363D">
      <w:pPr>
        <w:spacing w:before="120" w:after="0" w:line="240" w:lineRule="auto"/>
        <w:ind w:firstLine="720"/>
        <w:jc w:val="both"/>
        <w:rPr>
          <w:rFonts w:cs="Times New Roman"/>
          <w:szCs w:val="24"/>
        </w:rPr>
      </w:pPr>
      <w:r w:rsidRPr="00F23689">
        <w:rPr>
          <w:rFonts w:cs="Times New Roman"/>
          <w:szCs w:val="24"/>
        </w:rPr>
        <w:t>Then as we consider the fact that He suffered for sins we are by the Spirit</w:t>
      </w:r>
      <w:r w:rsidR="004F26F1">
        <w:rPr>
          <w:rFonts w:cs="Times New Roman"/>
          <w:szCs w:val="24"/>
        </w:rPr>
        <w:t>’</w:t>
      </w:r>
      <w:r w:rsidRPr="00F23689">
        <w:rPr>
          <w:rFonts w:cs="Times New Roman"/>
          <w:szCs w:val="24"/>
        </w:rPr>
        <w:t>s help brought round to preferring to suffer rather than sin, to prefer to do God</w:t>
      </w:r>
      <w:r w:rsidR="004F26F1">
        <w:rPr>
          <w:rFonts w:cs="Times New Roman"/>
          <w:szCs w:val="24"/>
        </w:rPr>
        <w:t>’</w:t>
      </w:r>
      <w:r w:rsidRPr="00F23689">
        <w:rPr>
          <w:rFonts w:cs="Times New Roman"/>
          <w:szCs w:val="24"/>
        </w:rPr>
        <w:t>s will rather than do our own</w:t>
      </w:r>
      <w:r w:rsidR="009B2024">
        <w:rPr>
          <w:rFonts w:cs="Times New Roman"/>
          <w:szCs w:val="24"/>
        </w:rPr>
        <w:t xml:space="preserve">.  </w:t>
      </w:r>
      <w:r w:rsidRPr="00F23689">
        <w:rPr>
          <w:rFonts w:cs="Times New Roman"/>
          <w:szCs w:val="24"/>
        </w:rPr>
        <w:t xml:space="preserve">What a practical matter </w:t>
      </w:r>
      <w:r w:rsidRPr="00F23689">
        <w:rPr>
          <w:rFonts w:cs="Times New Roman"/>
          <w:szCs w:val="24"/>
        </w:rPr>
        <w:lastRenderedPageBreak/>
        <w:t>it is, to prefer to please God rather than to please ourselves, to prefer to be deprived of certain things that would please us</w:t>
      </w:r>
      <w:r w:rsidR="009B2024">
        <w:rPr>
          <w:rFonts w:cs="Times New Roman"/>
          <w:szCs w:val="24"/>
        </w:rPr>
        <w:t xml:space="preserve">.  </w:t>
      </w:r>
      <w:r w:rsidRPr="00F23689">
        <w:rPr>
          <w:rFonts w:cs="Times New Roman"/>
          <w:szCs w:val="24"/>
        </w:rPr>
        <w:t>Not only is it wrong to sin, but the Spirit would help us to prefer to suffer rather than sin</w:t>
      </w:r>
      <w:r w:rsidR="009B2024">
        <w:rPr>
          <w:rFonts w:cs="Times New Roman"/>
          <w:szCs w:val="24"/>
        </w:rPr>
        <w:t xml:space="preserve">.  </w:t>
      </w:r>
      <w:r w:rsidRPr="00F23689">
        <w:rPr>
          <w:rFonts w:cs="Times New Roman"/>
          <w:szCs w:val="24"/>
        </w:rPr>
        <w:t>Our tastes are to come round to this view that we would prefer to suffer rather than sin; we prefer God</w:t>
      </w:r>
      <w:r w:rsidR="004F26F1">
        <w:rPr>
          <w:rFonts w:cs="Times New Roman"/>
          <w:szCs w:val="24"/>
        </w:rPr>
        <w:t>’</w:t>
      </w:r>
      <w:r w:rsidRPr="00F23689">
        <w:rPr>
          <w:rFonts w:cs="Times New Roman"/>
          <w:szCs w:val="24"/>
        </w:rPr>
        <w:t>s will to our will; we prefer to be pleasing to God rather than please ourselves; we prefer to be deprived, to deprive ourselves of certain things that please us, in order to be here for the pleasure of God</w:t>
      </w:r>
      <w:r w:rsidR="009B2024">
        <w:rPr>
          <w:rFonts w:cs="Times New Roman"/>
          <w:szCs w:val="24"/>
        </w:rPr>
        <w:t xml:space="preserve">.  </w:t>
      </w:r>
      <w:r w:rsidRPr="00F23689">
        <w:rPr>
          <w:rFonts w:cs="Times New Roman"/>
          <w:szCs w:val="24"/>
        </w:rPr>
        <w:t>This is how the elect, dear brethren, come to light</w:t>
      </w:r>
      <w:r w:rsidR="009B2024">
        <w:rPr>
          <w:rFonts w:cs="Times New Roman"/>
          <w:szCs w:val="24"/>
        </w:rPr>
        <w:t xml:space="preserve">.  </w:t>
      </w:r>
      <w:r w:rsidRPr="00F23689">
        <w:rPr>
          <w:rFonts w:cs="Times New Roman"/>
          <w:szCs w:val="24"/>
        </w:rPr>
        <w:t>A few of the elect in New York are here; such persons are dignified</w:t>
      </w:r>
      <w:r w:rsidR="009B2024">
        <w:rPr>
          <w:rFonts w:cs="Times New Roman"/>
          <w:szCs w:val="24"/>
        </w:rPr>
        <w:t xml:space="preserve">.  </w:t>
      </w:r>
      <w:r w:rsidRPr="00F23689">
        <w:rPr>
          <w:rFonts w:cs="Times New Roman"/>
          <w:szCs w:val="24"/>
        </w:rPr>
        <w:t xml:space="preserve">They are certainly not all here tonight; there are many elect in New York; but the great challenge is whether we are showing that we are elect, whether there is with us this </w:t>
      </w:r>
      <w:r w:rsidR="004F26F1">
        <w:rPr>
          <w:rFonts w:cs="Times New Roman"/>
          <w:szCs w:val="24"/>
        </w:rPr>
        <w:t>“</w:t>
      </w:r>
      <w:r w:rsidRPr="00F23689">
        <w:rPr>
          <w:rFonts w:cs="Times New Roman"/>
          <w:szCs w:val="24"/>
        </w:rPr>
        <w:t>sanctification of the Spirit, unto the obedience and sprinkling of the blood of Jesus Christ</w:t>
      </w:r>
      <w:r w:rsidR="004F26F1">
        <w:rPr>
          <w:rFonts w:cs="Times New Roman"/>
          <w:szCs w:val="24"/>
        </w:rPr>
        <w:t>”</w:t>
      </w:r>
      <w:r w:rsidR="009B2024">
        <w:rPr>
          <w:rFonts w:cs="Times New Roman"/>
          <w:szCs w:val="24"/>
        </w:rPr>
        <w:t xml:space="preserve">.  </w:t>
      </w:r>
      <w:r w:rsidRPr="00F23689">
        <w:rPr>
          <w:rFonts w:cs="Times New Roman"/>
          <w:szCs w:val="24"/>
        </w:rPr>
        <w:t>It comes out in these features I have mentioned that we prefer certain things, prefer God</w:t>
      </w:r>
      <w:r w:rsidR="004F26F1">
        <w:rPr>
          <w:rFonts w:cs="Times New Roman"/>
          <w:szCs w:val="24"/>
        </w:rPr>
        <w:t>’</w:t>
      </w:r>
      <w:r w:rsidRPr="00F23689">
        <w:rPr>
          <w:rFonts w:cs="Times New Roman"/>
          <w:szCs w:val="24"/>
        </w:rPr>
        <w:t>s will to our own will</w:t>
      </w:r>
      <w:r w:rsidR="009B2024">
        <w:rPr>
          <w:rFonts w:cs="Times New Roman"/>
          <w:szCs w:val="24"/>
        </w:rPr>
        <w:t xml:space="preserve">.  </w:t>
      </w:r>
      <w:r w:rsidRPr="00F23689">
        <w:rPr>
          <w:rFonts w:cs="Times New Roman"/>
          <w:szCs w:val="24"/>
        </w:rPr>
        <w:t>None of us is like that naturally, not one of us; it goes against nature; but may the Lord help every one of us to desire to have this kind of taste, this kind of desire, to please God rather than please ourselves</w:t>
      </w:r>
      <w:r w:rsidR="009B2024">
        <w:rPr>
          <w:rFonts w:cs="Times New Roman"/>
          <w:szCs w:val="24"/>
        </w:rPr>
        <w:t xml:space="preserve">.  </w:t>
      </w:r>
      <w:r w:rsidRPr="00F23689">
        <w:rPr>
          <w:rFonts w:cs="Times New Roman"/>
          <w:szCs w:val="24"/>
        </w:rPr>
        <w:t>May the Lord help us.</w:t>
      </w:r>
    </w:p>
    <w:p w14:paraId="4A4AECF3" w14:textId="77777777" w:rsidR="0078363D" w:rsidRPr="00F23689" w:rsidRDefault="0078363D" w:rsidP="0078363D">
      <w:pPr>
        <w:spacing w:before="120" w:after="0" w:line="240" w:lineRule="auto"/>
        <w:jc w:val="both"/>
        <w:rPr>
          <w:rFonts w:cs="Times New Roman"/>
          <w:szCs w:val="24"/>
        </w:rPr>
      </w:pPr>
    </w:p>
    <w:p w14:paraId="3770F15B" w14:textId="77777777" w:rsidR="0078363D" w:rsidRPr="00F23689" w:rsidRDefault="0078363D" w:rsidP="0078363D">
      <w:pPr>
        <w:spacing w:before="120" w:after="0" w:line="240" w:lineRule="auto"/>
        <w:jc w:val="both"/>
        <w:rPr>
          <w:rFonts w:cs="Times New Roman"/>
          <w:b/>
          <w:bCs/>
          <w:szCs w:val="24"/>
        </w:rPr>
      </w:pPr>
      <w:r w:rsidRPr="00F23689">
        <w:rPr>
          <w:rFonts w:cs="Times New Roman"/>
          <w:b/>
          <w:bCs/>
          <w:szCs w:val="24"/>
        </w:rPr>
        <w:t>NEW YORK</w:t>
      </w:r>
    </w:p>
    <w:p w14:paraId="02E80A0D" w14:textId="2A79F43F" w:rsidR="0078363D" w:rsidRPr="00F23689" w:rsidRDefault="0078363D" w:rsidP="0078363D">
      <w:pPr>
        <w:spacing w:before="120" w:after="0" w:line="240" w:lineRule="auto"/>
        <w:jc w:val="both"/>
        <w:rPr>
          <w:rFonts w:cs="Times New Roman"/>
          <w:b/>
          <w:bCs/>
          <w:szCs w:val="24"/>
        </w:rPr>
      </w:pPr>
      <w:r w:rsidRPr="00F23689">
        <w:rPr>
          <w:rFonts w:cs="Times New Roman"/>
          <w:b/>
          <w:bCs/>
          <w:szCs w:val="24"/>
        </w:rPr>
        <w:t>14</w:t>
      </w:r>
      <w:r w:rsidRPr="00F23689">
        <w:rPr>
          <w:rFonts w:cs="Times New Roman"/>
          <w:b/>
          <w:bCs/>
          <w:szCs w:val="24"/>
          <w:vertAlign w:val="superscript"/>
        </w:rPr>
        <w:t>th</w:t>
      </w:r>
      <w:r w:rsidRPr="00F23689">
        <w:rPr>
          <w:rFonts w:cs="Times New Roman"/>
          <w:b/>
          <w:bCs/>
          <w:szCs w:val="24"/>
        </w:rPr>
        <w:t xml:space="preserve"> March 1978</w:t>
      </w:r>
    </w:p>
    <w:p w14:paraId="2C341482" w14:textId="77777777"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239BD481" w14:textId="231DAA46" w:rsidR="005F6950" w:rsidRDefault="005F6950">
      <w:pPr>
        <w:rPr>
          <w:rFonts w:cs="Times New Roman"/>
          <w:b/>
          <w:bCs/>
        </w:rPr>
      </w:pPr>
      <w:r>
        <w:rPr>
          <w:rFonts w:cs="Times New Roman"/>
          <w:b/>
          <w:bCs/>
        </w:rPr>
        <w:br w:type="page"/>
      </w:r>
    </w:p>
    <w:p w14:paraId="2D7FC99E" w14:textId="4548A691" w:rsidR="005F6950" w:rsidRPr="005F6950" w:rsidRDefault="004F26F1" w:rsidP="005F6950">
      <w:pPr>
        <w:pStyle w:val="Heading1"/>
      </w:pPr>
      <w:bookmarkStart w:id="48" w:name="_Toc26879119"/>
      <w:bookmarkStart w:id="49" w:name="_Toc35685474"/>
      <w:r>
        <w:lastRenderedPageBreak/>
        <w:t>“</w:t>
      </w:r>
      <w:r w:rsidR="005F6950" w:rsidRPr="005F6950">
        <w:t xml:space="preserve">BUT </w:t>
      </w:r>
      <w:r w:rsidR="005F6950" w:rsidRPr="005F6950">
        <w:rPr>
          <w:i/>
          <w:iCs/>
        </w:rPr>
        <w:t>THOU</w:t>
      </w:r>
      <w:r w:rsidR="005F6950" w:rsidRPr="005F6950">
        <w:t xml:space="preserve"> ...</w:t>
      </w:r>
      <w:r>
        <w:t>”</w:t>
      </w:r>
      <w:bookmarkEnd w:id="48"/>
      <w:bookmarkEnd w:id="49"/>
    </w:p>
    <w:p w14:paraId="6C824EF6" w14:textId="3859548F" w:rsidR="005F6950" w:rsidRPr="00526091" w:rsidRDefault="005F6950" w:rsidP="005F6950">
      <w:pPr>
        <w:spacing w:before="120" w:after="0" w:line="240" w:lineRule="auto"/>
        <w:jc w:val="both"/>
        <w:rPr>
          <w:rFonts w:cs="Times New Roman"/>
          <w:b/>
        </w:rPr>
      </w:pPr>
      <w:r w:rsidRPr="00526091">
        <w:rPr>
          <w:rFonts w:cs="Times New Roman"/>
          <w:b/>
        </w:rPr>
        <w:t xml:space="preserve">Matthew 6: 6 </w:t>
      </w:r>
    </w:p>
    <w:p w14:paraId="7AF339C8" w14:textId="560DB90E" w:rsidR="005F6950" w:rsidRPr="00526091" w:rsidRDefault="005F6950" w:rsidP="005F6950">
      <w:pPr>
        <w:spacing w:after="0" w:line="240" w:lineRule="auto"/>
        <w:jc w:val="both"/>
        <w:rPr>
          <w:rFonts w:cs="Times New Roman"/>
          <w:b/>
        </w:rPr>
      </w:pPr>
      <w:r w:rsidRPr="00526091">
        <w:rPr>
          <w:rFonts w:cs="Times New Roman"/>
          <w:b/>
        </w:rPr>
        <w:t xml:space="preserve">2 Timothy 3: 10, 14, 15; 4: 5, 6 </w:t>
      </w:r>
    </w:p>
    <w:p w14:paraId="69F99F05" w14:textId="5E1C3391" w:rsidR="005F6950" w:rsidRPr="00526091" w:rsidRDefault="005F6950" w:rsidP="005F6950">
      <w:pPr>
        <w:spacing w:after="0" w:line="240" w:lineRule="auto"/>
        <w:jc w:val="both"/>
        <w:rPr>
          <w:rFonts w:cs="Times New Roman"/>
          <w:b/>
        </w:rPr>
      </w:pPr>
      <w:r w:rsidRPr="00526091">
        <w:rPr>
          <w:rFonts w:cs="Times New Roman"/>
          <w:b/>
        </w:rPr>
        <w:t>Jude 20, 21</w:t>
      </w:r>
    </w:p>
    <w:p w14:paraId="285680EC" w14:textId="0E08F62D" w:rsidR="005F6950" w:rsidRPr="005F6950" w:rsidRDefault="005F6950" w:rsidP="005F6950">
      <w:pPr>
        <w:spacing w:before="120" w:after="0" w:line="240" w:lineRule="auto"/>
        <w:ind w:firstLine="720"/>
        <w:jc w:val="both"/>
        <w:rPr>
          <w:rFonts w:cs="Times New Roman"/>
        </w:rPr>
      </w:pPr>
      <w:r w:rsidRPr="005F6950">
        <w:rPr>
          <w:rFonts w:cs="Times New Roman"/>
        </w:rPr>
        <w:t>We are living in a time when we are all being tested as to what kind of persons we are individually, as to our relations with God, with the truth, and with one another</w:t>
      </w:r>
      <w:r w:rsidR="009B2024">
        <w:rPr>
          <w:rFonts w:cs="Times New Roman"/>
        </w:rPr>
        <w:t xml:space="preserve">.  </w:t>
      </w:r>
      <w:r w:rsidRPr="005F6950">
        <w:rPr>
          <w:rFonts w:cs="Times New Roman"/>
        </w:rPr>
        <w:t>In a sense everything depends upon what we are as individuals</w:t>
      </w:r>
      <w:r w:rsidR="009B2024">
        <w:rPr>
          <w:rFonts w:cs="Times New Roman"/>
        </w:rPr>
        <w:t xml:space="preserve">.  </w:t>
      </w:r>
      <w:r w:rsidRPr="005F6950">
        <w:rPr>
          <w:rFonts w:cs="Times New Roman"/>
        </w:rPr>
        <w:t>If there is to be what is collective locally for the Lord</w:t>
      </w:r>
      <w:r w:rsidR="004F26F1">
        <w:rPr>
          <w:rFonts w:cs="Times New Roman"/>
        </w:rPr>
        <w:t>’</w:t>
      </w:r>
      <w:r w:rsidRPr="005F6950">
        <w:rPr>
          <w:rFonts w:cs="Times New Roman"/>
        </w:rPr>
        <w:t>s pleasure and the service of God everything depends on what kind of persons we are in the locality</w:t>
      </w:r>
      <w:r w:rsidR="009B2024">
        <w:rPr>
          <w:rFonts w:cs="Times New Roman"/>
        </w:rPr>
        <w:t xml:space="preserve">.  </w:t>
      </w:r>
      <w:r w:rsidRPr="005F6950">
        <w:rPr>
          <w:rFonts w:cs="Times New Roman"/>
        </w:rPr>
        <w:t>We have to realise that we are living in a time of Laodicean conditions when there is generally indifference to the rights of Christ and departure from the truth</w:t>
      </w:r>
      <w:r w:rsidR="009B2024">
        <w:rPr>
          <w:rFonts w:cs="Times New Roman"/>
        </w:rPr>
        <w:t xml:space="preserve">.  </w:t>
      </w:r>
      <w:r w:rsidRPr="005F6950">
        <w:rPr>
          <w:rFonts w:cs="Times New Roman"/>
        </w:rPr>
        <w:t xml:space="preserve">It reminds us of the book of Judges when everyone did what was right in his own eyes </w:t>
      </w:r>
      <w:r w:rsidR="00431938">
        <w:rPr>
          <w:rFonts w:cs="Times New Roman"/>
        </w:rPr>
        <w:t>(Judg</w:t>
      </w:r>
      <w:r w:rsidRPr="005F6950">
        <w:rPr>
          <w:rFonts w:cs="Times New Roman"/>
        </w:rPr>
        <w:t xml:space="preserve"> 17: 6); that is the kind of condition that is all around us.</w:t>
      </w:r>
    </w:p>
    <w:p w14:paraId="15EA1551" w14:textId="7CE64479" w:rsidR="005F6950" w:rsidRPr="005F6950" w:rsidRDefault="005F6950" w:rsidP="005F6950">
      <w:pPr>
        <w:spacing w:before="120" w:after="0" w:line="240" w:lineRule="auto"/>
        <w:ind w:firstLine="720"/>
        <w:jc w:val="both"/>
        <w:rPr>
          <w:rFonts w:cs="Times New Roman"/>
        </w:rPr>
      </w:pPr>
      <w:r w:rsidRPr="005F6950">
        <w:rPr>
          <w:rFonts w:cs="Times New Roman"/>
        </w:rPr>
        <w:t xml:space="preserve">The emphatic </w:t>
      </w:r>
      <w:r w:rsidR="004F26F1">
        <w:rPr>
          <w:rFonts w:cs="Times New Roman"/>
        </w:rPr>
        <w:t>“</w:t>
      </w:r>
      <w:r w:rsidRPr="005F6950">
        <w:rPr>
          <w:rFonts w:cs="Times New Roman"/>
        </w:rPr>
        <w:t>thou</w:t>
      </w:r>
      <w:r w:rsidR="004F26F1">
        <w:rPr>
          <w:rFonts w:cs="Times New Roman"/>
        </w:rPr>
        <w:t>”</w:t>
      </w:r>
      <w:r w:rsidRPr="005F6950">
        <w:rPr>
          <w:rFonts w:cs="Times New Roman"/>
        </w:rPr>
        <w:t xml:space="preserve"> or </w:t>
      </w:r>
      <w:r w:rsidR="004F26F1">
        <w:rPr>
          <w:rFonts w:cs="Times New Roman"/>
        </w:rPr>
        <w:t>“</w:t>
      </w:r>
      <w:r w:rsidRPr="005F6950">
        <w:rPr>
          <w:rFonts w:cs="Times New Roman"/>
        </w:rPr>
        <w:t>ye</w:t>
      </w:r>
      <w:r w:rsidR="004F26F1">
        <w:rPr>
          <w:rFonts w:cs="Times New Roman"/>
        </w:rPr>
        <w:t>”</w:t>
      </w:r>
      <w:r w:rsidRPr="005F6950">
        <w:rPr>
          <w:rFonts w:cs="Times New Roman"/>
        </w:rPr>
        <w:t xml:space="preserve"> comes into these scriptures we have read</w:t>
      </w:r>
      <w:r w:rsidR="009B2024">
        <w:rPr>
          <w:rFonts w:cs="Times New Roman"/>
        </w:rPr>
        <w:t xml:space="preserve">.  </w:t>
      </w:r>
      <w:r w:rsidRPr="005F6950">
        <w:rPr>
          <w:rFonts w:cs="Times New Roman"/>
        </w:rPr>
        <w:t>In the first the Lord is condemning hypocrites</w:t>
      </w:r>
      <w:r w:rsidR="009B2024">
        <w:rPr>
          <w:rFonts w:cs="Times New Roman"/>
        </w:rPr>
        <w:t xml:space="preserve">.  </w:t>
      </w:r>
      <w:r w:rsidRPr="005F6950">
        <w:rPr>
          <w:rFonts w:cs="Times New Roman"/>
        </w:rPr>
        <w:t>Hypocrites are persons who act a part, and we are all in danger of acting a part</w:t>
      </w:r>
      <w:r w:rsidR="009B2024">
        <w:rPr>
          <w:rFonts w:cs="Times New Roman"/>
        </w:rPr>
        <w:t xml:space="preserve">.  </w:t>
      </w:r>
      <w:r w:rsidRPr="005F6950">
        <w:rPr>
          <w:rFonts w:cs="Times New Roman"/>
        </w:rPr>
        <w:t>The test is as to reality, whether we just act a part, whether we just put on appearances, or whether we are real in secret</w:t>
      </w:r>
      <w:r w:rsidR="009B2024">
        <w:rPr>
          <w:rFonts w:cs="Times New Roman"/>
        </w:rPr>
        <w:t xml:space="preserve">.  </w:t>
      </w:r>
      <w:r w:rsidRPr="005F6950">
        <w:rPr>
          <w:rFonts w:cs="Times New Roman"/>
        </w:rPr>
        <w:t>This verse in Matthew 6 speaks about what we are secretly; not what we are publicly</w:t>
      </w:r>
      <w:r w:rsidR="009B2024">
        <w:rPr>
          <w:rFonts w:cs="Times New Roman"/>
        </w:rPr>
        <w:t xml:space="preserve">.  </w:t>
      </w:r>
      <w:r w:rsidRPr="005F6950">
        <w:rPr>
          <w:rFonts w:cs="Times New Roman"/>
        </w:rPr>
        <w:t>We may pass muster publicly, but the test is what we are secretly, what we are in the presence of God</w:t>
      </w:r>
      <w:r w:rsidR="009B2024">
        <w:rPr>
          <w:rFonts w:cs="Times New Roman"/>
        </w:rPr>
        <w:t xml:space="preserve">.  </w:t>
      </w:r>
      <w:r w:rsidRPr="005F6950">
        <w:rPr>
          <w:rFonts w:cs="Times New Roman"/>
        </w:rPr>
        <w:t>If we are right secretly we shall be right publicly, but the danger is of attempting to keep up appearances publicly and not being really basically right in secret</w:t>
      </w:r>
      <w:r w:rsidR="009B2024">
        <w:rPr>
          <w:rFonts w:cs="Times New Roman"/>
        </w:rPr>
        <w:t xml:space="preserve">.  </w:t>
      </w:r>
      <w:r w:rsidRPr="005F6950">
        <w:rPr>
          <w:rFonts w:cs="Times New Roman"/>
        </w:rPr>
        <w:t>The Lord says the hypocrites love to pray standing in the</w:t>
      </w:r>
      <w:r>
        <w:rPr>
          <w:rFonts w:cs="Times New Roman"/>
        </w:rPr>
        <w:t xml:space="preserve"> </w:t>
      </w:r>
      <w:r w:rsidRPr="005F6950">
        <w:rPr>
          <w:rFonts w:cs="Times New Roman"/>
        </w:rPr>
        <w:t>synagogues and in the corners of the streets so that they should appear to men</w:t>
      </w:r>
      <w:r w:rsidR="009B2024">
        <w:rPr>
          <w:rFonts w:cs="Times New Roman"/>
        </w:rPr>
        <w:t xml:space="preserve">.  </w:t>
      </w:r>
      <w:r w:rsidR="004F26F1">
        <w:rPr>
          <w:rFonts w:cs="Times New Roman"/>
        </w:rPr>
        <w:t>“</w:t>
      </w:r>
      <w:r w:rsidRPr="005F6950">
        <w:rPr>
          <w:rFonts w:cs="Times New Roman"/>
        </w:rPr>
        <w:t xml:space="preserve">But </w:t>
      </w:r>
      <w:r w:rsidRPr="00610BBA">
        <w:rPr>
          <w:rFonts w:cs="Times New Roman"/>
          <w:i/>
          <w:iCs/>
        </w:rPr>
        <w:t>thou</w:t>
      </w:r>
      <w:r w:rsidR="004F26F1">
        <w:rPr>
          <w:rFonts w:cs="Times New Roman"/>
        </w:rPr>
        <w:t>”</w:t>
      </w:r>
      <w:r w:rsidRPr="005F6950">
        <w:rPr>
          <w:rFonts w:cs="Times New Roman"/>
        </w:rPr>
        <w:t xml:space="preserve">, He says, </w:t>
      </w:r>
      <w:r w:rsidR="004F26F1">
        <w:rPr>
          <w:rFonts w:cs="Times New Roman"/>
        </w:rPr>
        <w:t>“</w:t>
      </w:r>
      <w:r w:rsidRPr="005F6950">
        <w:rPr>
          <w:rFonts w:cs="Times New Roman"/>
        </w:rPr>
        <w:t>when thou prayest, enter into thy chamber, and having shut thy door, pray to thy Father who is in secret</w:t>
      </w:r>
      <w:r w:rsidR="004F26F1">
        <w:rPr>
          <w:rFonts w:cs="Times New Roman"/>
        </w:rPr>
        <w:t>”</w:t>
      </w:r>
      <w:r w:rsidR="009B2024">
        <w:rPr>
          <w:rFonts w:cs="Times New Roman"/>
        </w:rPr>
        <w:t xml:space="preserve">.  </w:t>
      </w:r>
      <w:r w:rsidRPr="005F6950">
        <w:rPr>
          <w:rFonts w:cs="Times New Roman"/>
        </w:rPr>
        <w:t>It would be a challenge as to what are our secret links with God</w:t>
      </w:r>
      <w:r w:rsidR="009B2024">
        <w:rPr>
          <w:rFonts w:cs="Times New Roman"/>
        </w:rPr>
        <w:t xml:space="preserve">.  </w:t>
      </w:r>
      <w:r w:rsidRPr="005F6950">
        <w:rPr>
          <w:rFonts w:cs="Times New Roman"/>
        </w:rPr>
        <w:t>You cannot make up in other ways for the lack of secret links with God; nothing replaces it; it is of inestimable value.</w:t>
      </w:r>
    </w:p>
    <w:p w14:paraId="50408A2F" w14:textId="52E7FA19" w:rsidR="005F6950" w:rsidRPr="005F6950" w:rsidRDefault="005F6950" w:rsidP="005F6950">
      <w:pPr>
        <w:spacing w:before="120" w:after="0" w:line="240" w:lineRule="auto"/>
        <w:ind w:firstLine="720"/>
        <w:jc w:val="both"/>
        <w:rPr>
          <w:rFonts w:cs="Times New Roman"/>
        </w:rPr>
      </w:pPr>
      <w:r w:rsidRPr="005F6950">
        <w:rPr>
          <w:rFonts w:cs="Times New Roman"/>
        </w:rPr>
        <w:t>The most valuable possession any believer has is his knowledge of God</w:t>
      </w:r>
      <w:r w:rsidR="009B2024">
        <w:rPr>
          <w:rFonts w:cs="Times New Roman"/>
        </w:rPr>
        <w:t xml:space="preserve">.  </w:t>
      </w:r>
      <w:r w:rsidRPr="005F6950">
        <w:rPr>
          <w:rFonts w:cs="Times New Roman"/>
        </w:rPr>
        <w:t>How do we know God</w:t>
      </w:r>
      <w:r w:rsidR="003C3CAD">
        <w:rPr>
          <w:rFonts w:cs="Times New Roman"/>
        </w:rPr>
        <w:t xml:space="preserve">?  </w:t>
      </w:r>
      <w:r w:rsidRPr="005F6950">
        <w:rPr>
          <w:rFonts w:cs="Times New Roman"/>
        </w:rPr>
        <w:t>Secretly, by our secret relations with God</w:t>
      </w:r>
      <w:r w:rsidR="009B2024">
        <w:rPr>
          <w:rFonts w:cs="Times New Roman"/>
        </w:rPr>
        <w:t xml:space="preserve">.  </w:t>
      </w:r>
      <w:r w:rsidRPr="005F6950">
        <w:rPr>
          <w:rFonts w:cs="Times New Roman"/>
        </w:rPr>
        <w:t xml:space="preserve">The Lord takes account of the pharisaical, hypocritical attitude and He is concerned about His disciples; </w:t>
      </w:r>
      <w:r w:rsidR="004F26F1">
        <w:rPr>
          <w:rFonts w:cs="Times New Roman"/>
        </w:rPr>
        <w:t>“</w:t>
      </w:r>
      <w:r w:rsidRPr="005F6950">
        <w:rPr>
          <w:rFonts w:cs="Times New Roman"/>
        </w:rPr>
        <w:t xml:space="preserve">But </w:t>
      </w:r>
      <w:r w:rsidRPr="00610BBA">
        <w:rPr>
          <w:rFonts w:cs="Times New Roman"/>
          <w:i/>
          <w:iCs/>
        </w:rPr>
        <w:t>thou</w:t>
      </w:r>
      <w:r w:rsidR="004F26F1">
        <w:rPr>
          <w:rFonts w:cs="Times New Roman"/>
        </w:rPr>
        <w:t>”</w:t>
      </w:r>
      <w:r w:rsidRPr="005F6950">
        <w:rPr>
          <w:rFonts w:cs="Times New Roman"/>
        </w:rPr>
        <w:t>, He says; they were to learn to know God secretly</w:t>
      </w:r>
      <w:r w:rsidR="009B2024">
        <w:rPr>
          <w:rFonts w:cs="Times New Roman"/>
        </w:rPr>
        <w:t xml:space="preserve">.  </w:t>
      </w:r>
      <w:r w:rsidRPr="005F6950">
        <w:rPr>
          <w:rFonts w:cs="Times New Roman"/>
        </w:rPr>
        <w:t>What are we in secret</w:t>
      </w:r>
      <w:r w:rsidR="003C3CAD">
        <w:rPr>
          <w:rFonts w:cs="Times New Roman"/>
        </w:rPr>
        <w:t xml:space="preserve">?  </w:t>
      </w:r>
      <w:r w:rsidRPr="005F6950">
        <w:rPr>
          <w:rFonts w:cs="Times New Roman"/>
        </w:rPr>
        <w:t xml:space="preserve">I would take home to myself, and I trust every one here would take home to himself </w:t>
      </w:r>
      <w:r w:rsidRPr="005F6950">
        <w:rPr>
          <w:rFonts w:cs="Times New Roman"/>
        </w:rPr>
        <w:lastRenderedPageBreak/>
        <w:t>and to herself, the challenge as to what we are secretly with God</w:t>
      </w:r>
      <w:r w:rsidR="009B2024">
        <w:rPr>
          <w:rFonts w:cs="Times New Roman"/>
        </w:rPr>
        <w:t xml:space="preserve">.  </w:t>
      </w:r>
      <w:r w:rsidRPr="005F6950">
        <w:rPr>
          <w:rFonts w:cs="Times New Roman"/>
        </w:rPr>
        <w:t>Are we growing in the knowledge of God secretly</w:t>
      </w:r>
      <w:r w:rsidR="003C3CAD">
        <w:rPr>
          <w:rFonts w:cs="Times New Roman"/>
        </w:rPr>
        <w:t xml:space="preserve">?  </w:t>
      </w:r>
      <w:r w:rsidRPr="005F6950">
        <w:rPr>
          <w:rFonts w:cs="Times New Roman"/>
        </w:rPr>
        <w:t xml:space="preserve">It is intensely individual, </w:t>
      </w:r>
      <w:r w:rsidR="004F26F1">
        <w:rPr>
          <w:rFonts w:cs="Times New Roman"/>
        </w:rPr>
        <w:t>“</w:t>
      </w:r>
      <w:r w:rsidRPr="00610BBA">
        <w:rPr>
          <w:rFonts w:cs="Times New Roman"/>
          <w:i/>
          <w:iCs/>
        </w:rPr>
        <w:t>Thou</w:t>
      </w:r>
      <w:r w:rsidRPr="005F6950">
        <w:rPr>
          <w:rFonts w:cs="Times New Roman"/>
        </w:rPr>
        <w:t>, when thou prayest, enter into thy chamber, and having shut thy door, pray to thy Father who is in secret</w:t>
      </w:r>
      <w:r w:rsidR="004F26F1">
        <w:rPr>
          <w:rFonts w:cs="Times New Roman"/>
        </w:rPr>
        <w:t>”</w:t>
      </w:r>
      <w:r w:rsidR="009B2024">
        <w:rPr>
          <w:rFonts w:cs="Times New Roman"/>
        </w:rPr>
        <w:t xml:space="preserve">.  </w:t>
      </w:r>
      <w:r w:rsidRPr="005F6950">
        <w:rPr>
          <w:rFonts w:cs="Times New Roman"/>
        </w:rPr>
        <w:t>It is the believer and his Father</w:t>
      </w:r>
      <w:r w:rsidR="009B2024">
        <w:rPr>
          <w:rFonts w:cs="Times New Roman"/>
        </w:rPr>
        <w:t xml:space="preserve">.  </w:t>
      </w:r>
      <w:r w:rsidRPr="005F6950">
        <w:rPr>
          <w:rFonts w:cs="Times New Roman"/>
        </w:rPr>
        <w:t xml:space="preserve">It is something direct between the soul of the believer and his Father, </w:t>
      </w:r>
      <w:r w:rsidR="004F26F1">
        <w:rPr>
          <w:rFonts w:cs="Times New Roman"/>
        </w:rPr>
        <w:t>“</w:t>
      </w:r>
      <w:r w:rsidRPr="005F6950">
        <w:rPr>
          <w:rFonts w:cs="Times New Roman"/>
        </w:rPr>
        <w:t>and having shut thy door, pray to thy Father who is in secret, and thy Father who sees in secret will render it to thee</w:t>
      </w:r>
      <w:r w:rsidR="004F26F1">
        <w:rPr>
          <w:rFonts w:cs="Times New Roman"/>
        </w:rPr>
        <w:t>”</w:t>
      </w:r>
      <w:r w:rsidR="009B2024">
        <w:rPr>
          <w:rFonts w:cs="Times New Roman"/>
        </w:rPr>
        <w:t xml:space="preserve">.  </w:t>
      </w:r>
      <w:r w:rsidRPr="005F6950">
        <w:rPr>
          <w:rFonts w:cs="Times New Roman"/>
        </w:rPr>
        <w:t>It is a question, dear brethren, of what we are secretly</w:t>
      </w:r>
      <w:r w:rsidR="009B2024">
        <w:rPr>
          <w:rFonts w:cs="Times New Roman"/>
        </w:rPr>
        <w:t xml:space="preserve">.  </w:t>
      </w:r>
      <w:r w:rsidRPr="005F6950">
        <w:rPr>
          <w:rFonts w:cs="Times New Roman"/>
        </w:rPr>
        <w:t>This secret link with God, secret intercourse and communion with God, puts something into the soul of the believer that men do not understand, and even Satan himself has not the ability or the capacity to appreciate</w:t>
      </w:r>
      <w:r w:rsidR="009B2024">
        <w:rPr>
          <w:rFonts w:cs="Times New Roman"/>
        </w:rPr>
        <w:t xml:space="preserve">.  </w:t>
      </w:r>
      <w:r w:rsidRPr="005F6950">
        <w:rPr>
          <w:rFonts w:cs="Times New Roman"/>
        </w:rPr>
        <w:t>Satan does not know what is there; it is something beyond his reach</w:t>
      </w:r>
      <w:r w:rsidR="009B2024">
        <w:rPr>
          <w:rFonts w:cs="Times New Roman"/>
        </w:rPr>
        <w:t xml:space="preserve">.  </w:t>
      </w:r>
      <w:r w:rsidRPr="005F6950">
        <w:rPr>
          <w:rFonts w:cs="Times New Roman"/>
        </w:rPr>
        <w:t>That does not mean to say that we will not be within his reach in temptation and that kind of thing, but something is built into the soul which is mysterious.</w:t>
      </w:r>
    </w:p>
    <w:p w14:paraId="113D7C97" w14:textId="35CCD39D" w:rsidR="005F6950" w:rsidRPr="005F6950" w:rsidRDefault="005F6950" w:rsidP="005F6950">
      <w:pPr>
        <w:spacing w:before="120" w:after="0" w:line="240" w:lineRule="auto"/>
        <w:ind w:firstLine="720"/>
        <w:jc w:val="both"/>
        <w:rPr>
          <w:rFonts w:cs="Times New Roman"/>
        </w:rPr>
      </w:pPr>
      <w:r w:rsidRPr="005F6950">
        <w:rPr>
          <w:rFonts w:cs="Times New Roman"/>
        </w:rPr>
        <w:t xml:space="preserve">You see it in a man like Job; Jehovah said to Satan, </w:t>
      </w:r>
      <w:r w:rsidR="004F26F1">
        <w:rPr>
          <w:rFonts w:cs="Times New Roman"/>
        </w:rPr>
        <w:t>“</w:t>
      </w:r>
      <w:r w:rsidRPr="005F6950">
        <w:rPr>
          <w:rFonts w:cs="Times New Roman"/>
        </w:rPr>
        <w:t>Hast thou considered my servant Job, that</w:t>
      </w:r>
      <w:r>
        <w:rPr>
          <w:rFonts w:cs="Times New Roman"/>
        </w:rPr>
        <w:t xml:space="preserve"> </w:t>
      </w:r>
      <w:r w:rsidRPr="005F6950">
        <w:rPr>
          <w:rFonts w:cs="Times New Roman"/>
        </w:rPr>
        <w:t>there is none like him on the earth ...?</w:t>
      </w:r>
      <w:r w:rsidR="004F26F1">
        <w:rPr>
          <w:rFonts w:cs="Times New Roman"/>
        </w:rPr>
        <w:t>”</w:t>
      </w:r>
      <w:r w:rsidRPr="005F6950">
        <w:rPr>
          <w:rFonts w:cs="Times New Roman"/>
        </w:rPr>
        <w:t>, Job 1: 8</w:t>
      </w:r>
      <w:r w:rsidR="009B2024">
        <w:rPr>
          <w:rFonts w:cs="Times New Roman"/>
        </w:rPr>
        <w:t xml:space="preserve">.  </w:t>
      </w:r>
      <w:r w:rsidRPr="005F6950">
        <w:rPr>
          <w:rFonts w:cs="Times New Roman"/>
        </w:rPr>
        <w:t>Satan in effect said to Jehovah that He had been very good to Job</w:t>
      </w:r>
      <w:r w:rsidR="009B2024">
        <w:rPr>
          <w:rFonts w:cs="Times New Roman"/>
        </w:rPr>
        <w:t xml:space="preserve">.  </w:t>
      </w:r>
      <w:r w:rsidRPr="005F6950">
        <w:rPr>
          <w:rFonts w:cs="Times New Roman"/>
        </w:rPr>
        <w:t>But Jehovah knew there was something in the soul of Job that Satan did not know about and had not the ability to appreciate</w:t>
      </w:r>
      <w:r w:rsidR="009B2024">
        <w:rPr>
          <w:rFonts w:cs="Times New Roman"/>
        </w:rPr>
        <w:t xml:space="preserve">.  </w:t>
      </w:r>
      <w:r w:rsidRPr="005F6950">
        <w:rPr>
          <w:rFonts w:cs="Times New Roman"/>
        </w:rPr>
        <w:t>Satan knows the actings of the flesh, he understands lust, envy, and all these things, because he was the source from which these things came, but he does not understand what is built up in the soul of the believer by secret communion with God</w:t>
      </w:r>
      <w:r w:rsidR="009B2024">
        <w:rPr>
          <w:rFonts w:cs="Times New Roman"/>
        </w:rPr>
        <w:t xml:space="preserve">.  </w:t>
      </w:r>
      <w:r w:rsidRPr="005F6950">
        <w:rPr>
          <w:rFonts w:cs="Times New Roman"/>
        </w:rPr>
        <w:t>What results in the soul of the believer is something that is mysterious; it is built up in this secret link with God resulting in the knowledge of God</w:t>
      </w:r>
      <w:r w:rsidR="009B2024">
        <w:rPr>
          <w:rFonts w:cs="Times New Roman"/>
        </w:rPr>
        <w:t xml:space="preserve">.  </w:t>
      </w:r>
      <w:r w:rsidRPr="005F6950">
        <w:rPr>
          <w:rFonts w:cs="Times New Roman"/>
        </w:rPr>
        <w:t>May the Lord encourage every one of us to see to what we are in secret with God</w:t>
      </w:r>
      <w:r w:rsidR="00A357C0">
        <w:rPr>
          <w:rFonts w:cs="Times New Roman"/>
        </w:rPr>
        <w:t>—“</w:t>
      </w:r>
      <w:r w:rsidRPr="005F6950">
        <w:rPr>
          <w:rFonts w:cs="Times New Roman"/>
        </w:rPr>
        <w:t>thou</w:t>
      </w:r>
      <w:r w:rsidR="004F26F1">
        <w:rPr>
          <w:rFonts w:cs="Times New Roman"/>
        </w:rPr>
        <w:t>”</w:t>
      </w:r>
      <w:r w:rsidRPr="005F6950">
        <w:rPr>
          <w:rFonts w:cs="Times New Roman"/>
        </w:rPr>
        <w:t xml:space="preserve">, </w:t>
      </w:r>
      <w:r w:rsidR="004F26F1">
        <w:rPr>
          <w:rFonts w:cs="Times New Roman"/>
        </w:rPr>
        <w:t>“</w:t>
      </w:r>
      <w:r w:rsidRPr="005F6950">
        <w:rPr>
          <w:rFonts w:cs="Times New Roman"/>
        </w:rPr>
        <w:t>thy chamber</w:t>
      </w:r>
      <w:r w:rsidR="004F26F1">
        <w:rPr>
          <w:rFonts w:cs="Times New Roman"/>
        </w:rPr>
        <w:t>”</w:t>
      </w:r>
      <w:r w:rsidRPr="005F6950">
        <w:rPr>
          <w:rFonts w:cs="Times New Roman"/>
        </w:rPr>
        <w:t xml:space="preserve">, </w:t>
      </w:r>
      <w:r w:rsidR="004F26F1">
        <w:rPr>
          <w:rFonts w:cs="Times New Roman"/>
        </w:rPr>
        <w:t>“</w:t>
      </w:r>
      <w:r w:rsidRPr="005F6950">
        <w:rPr>
          <w:rFonts w:cs="Times New Roman"/>
        </w:rPr>
        <w:t>thy door</w:t>
      </w:r>
      <w:r w:rsidR="004F26F1">
        <w:rPr>
          <w:rFonts w:cs="Times New Roman"/>
        </w:rPr>
        <w:t>”</w:t>
      </w:r>
      <w:r w:rsidRPr="005F6950">
        <w:rPr>
          <w:rFonts w:cs="Times New Roman"/>
        </w:rPr>
        <w:t xml:space="preserve">, </w:t>
      </w:r>
      <w:r w:rsidR="004F26F1">
        <w:rPr>
          <w:rFonts w:cs="Times New Roman"/>
        </w:rPr>
        <w:t>“</w:t>
      </w:r>
      <w:r w:rsidRPr="005F6950">
        <w:rPr>
          <w:rFonts w:cs="Times New Roman"/>
        </w:rPr>
        <w:t>thy Father who is in secret</w:t>
      </w:r>
      <w:r w:rsidR="004F26F1">
        <w:rPr>
          <w:rFonts w:cs="Times New Roman"/>
        </w:rPr>
        <w:t>”</w:t>
      </w:r>
      <w:r w:rsidRPr="005F6950">
        <w:rPr>
          <w:rFonts w:cs="Times New Roman"/>
        </w:rPr>
        <w:t>.</w:t>
      </w:r>
    </w:p>
    <w:p w14:paraId="7EE16952" w14:textId="47331357" w:rsidR="005F6950" w:rsidRPr="005F6950" w:rsidRDefault="005F6950" w:rsidP="005F6950">
      <w:pPr>
        <w:spacing w:before="120" w:after="0" w:line="240" w:lineRule="auto"/>
        <w:ind w:firstLine="720"/>
        <w:jc w:val="both"/>
        <w:rPr>
          <w:rFonts w:cs="Times New Roman"/>
        </w:rPr>
      </w:pPr>
      <w:r w:rsidRPr="005F6950">
        <w:rPr>
          <w:rFonts w:cs="Times New Roman"/>
        </w:rPr>
        <w:t>I suppose we all know that 2 Timothy was written in view of the time of public breakdown and public confusion, with all kinds of conditions to be met by believers</w:t>
      </w:r>
      <w:r w:rsidR="009B2024">
        <w:rPr>
          <w:rFonts w:cs="Times New Roman"/>
        </w:rPr>
        <w:t xml:space="preserve">.  </w:t>
      </w:r>
      <w:r w:rsidRPr="005F6950">
        <w:rPr>
          <w:rFonts w:cs="Times New Roman"/>
        </w:rPr>
        <w:t>Immediately preceding the verse we read in chapter 3 Paul writes about Jannes and Jambres withstanding Moses; they were men who could imitate</w:t>
      </w:r>
      <w:r w:rsidR="009B2024">
        <w:rPr>
          <w:rFonts w:cs="Times New Roman"/>
        </w:rPr>
        <w:t xml:space="preserve">.  </w:t>
      </w:r>
      <w:r w:rsidRPr="005F6950">
        <w:rPr>
          <w:rFonts w:cs="Times New Roman"/>
        </w:rPr>
        <w:t>They had to retire before the presence of life but they could imitate up to a certain point and we are surrounded by the element of imitation</w:t>
      </w:r>
      <w:r w:rsidR="009B2024">
        <w:rPr>
          <w:rFonts w:cs="Times New Roman"/>
        </w:rPr>
        <w:t xml:space="preserve">.  </w:t>
      </w:r>
      <w:r w:rsidRPr="005F6950">
        <w:rPr>
          <w:rFonts w:cs="Times New Roman"/>
        </w:rPr>
        <w:t xml:space="preserve">Paul says to Timothy, </w:t>
      </w:r>
      <w:r w:rsidR="004F26F1">
        <w:rPr>
          <w:rFonts w:cs="Times New Roman"/>
        </w:rPr>
        <w:t>“</w:t>
      </w:r>
      <w:r w:rsidRPr="005F6950">
        <w:rPr>
          <w:rFonts w:cs="Times New Roman"/>
        </w:rPr>
        <w:t xml:space="preserve">But </w:t>
      </w:r>
      <w:r w:rsidRPr="00906411">
        <w:rPr>
          <w:rFonts w:cs="Times New Roman"/>
          <w:i/>
          <w:iCs/>
        </w:rPr>
        <w:t>thou</w:t>
      </w:r>
      <w:r w:rsidRPr="005F6950">
        <w:rPr>
          <w:rFonts w:cs="Times New Roman"/>
        </w:rPr>
        <w:t xml:space="preserve"> hast been thoroughly acquainted with my teaching</w:t>
      </w:r>
      <w:r w:rsidR="004F26F1">
        <w:rPr>
          <w:rFonts w:cs="Times New Roman"/>
        </w:rPr>
        <w:t>”</w:t>
      </w:r>
      <w:r w:rsidR="009B2024">
        <w:rPr>
          <w:rFonts w:cs="Times New Roman"/>
        </w:rPr>
        <w:t xml:space="preserve">.  </w:t>
      </w:r>
      <w:r w:rsidRPr="005F6950">
        <w:rPr>
          <w:rFonts w:cs="Times New Roman"/>
        </w:rPr>
        <w:t>On the one hand we need to maintain our secret links with God, but along with that we need each one of us to be genuinely interested in the truth</w:t>
      </w:r>
      <w:r w:rsidR="009B2024">
        <w:rPr>
          <w:rFonts w:cs="Times New Roman"/>
        </w:rPr>
        <w:t xml:space="preserve">.  </w:t>
      </w:r>
      <w:r w:rsidRPr="005F6950">
        <w:rPr>
          <w:rFonts w:cs="Times New Roman"/>
        </w:rPr>
        <w:t>There is a need for interest in the teaching, for persons to be really instructed</w:t>
      </w:r>
      <w:r w:rsidR="009B2024">
        <w:rPr>
          <w:rFonts w:cs="Times New Roman"/>
        </w:rPr>
        <w:t xml:space="preserve">.  </w:t>
      </w:r>
      <w:r w:rsidRPr="005F6950">
        <w:rPr>
          <w:rFonts w:cs="Times New Roman"/>
        </w:rPr>
        <w:t xml:space="preserve">That </w:t>
      </w:r>
      <w:r w:rsidRPr="005F6950">
        <w:rPr>
          <w:rFonts w:cs="Times New Roman"/>
        </w:rPr>
        <w:lastRenderedPageBreak/>
        <w:t>does not come if we are not committed, if we are not devoted, and if we are not intensely interested to be taught, to become intelligent.</w:t>
      </w:r>
    </w:p>
    <w:p w14:paraId="31B2030E" w14:textId="750E062B" w:rsidR="005F6950" w:rsidRPr="005F6950" w:rsidRDefault="005F6950" w:rsidP="005F6950">
      <w:pPr>
        <w:spacing w:before="120" w:after="0" w:line="240" w:lineRule="auto"/>
        <w:ind w:firstLine="720"/>
        <w:jc w:val="both"/>
        <w:rPr>
          <w:rFonts w:cs="Times New Roman"/>
        </w:rPr>
      </w:pPr>
      <w:r w:rsidRPr="005F6950">
        <w:rPr>
          <w:rFonts w:cs="Times New Roman"/>
        </w:rPr>
        <w:t>Believers are meant not only to be affectionate towards the Lord Jesus—it is true that the Lord Jesus looks for affection—but He also would help</w:t>
      </w:r>
      <w:r>
        <w:rPr>
          <w:rFonts w:cs="Times New Roman"/>
        </w:rPr>
        <w:t xml:space="preserve"> </w:t>
      </w:r>
      <w:r w:rsidRPr="005F6950">
        <w:rPr>
          <w:rFonts w:cs="Times New Roman"/>
        </w:rPr>
        <w:t>us to be intelligent</w:t>
      </w:r>
      <w:r w:rsidR="009B2024">
        <w:rPr>
          <w:rFonts w:cs="Times New Roman"/>
        </w:rPr>
        <w:t xml:space="preserve">.  </w:t>
      </w:r>
      <w:r w:rsidRPr="005F6950">
        <w:rPr>
          <w:rFonts w:cs="Times New Roman"/>
        </w:rPr>
        <w:t>There are many believers who have genuine affection for the Lord Jesus Christ—and thank God for every one of them—but how many are intelligent</w:t>
      </w:r>
      <w:r w:rsidR="003C3CAD">
        <w:rPr>
          <w:rFonts w:cs="Times New Roman"/>
        </w:rPr>
        <w:t xml:space="preserve">?  </w:t>
      </w:r>
      <w:r w:rsidRPr="005F6950">
        <w:rPr>
          <w:rFonts w:cs="Times New Roman"/>
        </w:rPr>
        <w:t>How many know where they are and why they are there</w:t>
      </w:r>
      <w:r w:rsidR="003C3CAD">
        <w:rPr>
          <w:rFonts w:cs="Times New Roman"/>
        </w:rPr>
        <w:t xml:space="preserve">?  </w:t>
      </w:r>
      <w:r w:rsidRPr="005F6950">
        <w:rPr>
          <w:rFonts w:cs="Times New Roman"/>
        </w:rPr>
        <w:t>How many are concerned about knowing this</w:t>
      </w:r>
      <w:r w:rsidR="003C3CAD">
        <w:rPr>
          <w:rFonts w:cs="Times New Roman"/>
        </w:rPr>
        <w:t xml:space="preserve">?  </w:t>
      </w:r>
      <w:r w:rsidRPr="005F6950">
        <w:rPr>
          <w:rFonts w:cs="Times New Roman"/>
        </w:rPr>
        <w:t>We need, dear brethren, to commit ourselves with genuine interest, as Timothy had done</w:t>
      </w:r>
      <w:r w:rsidR="009B2024">
        <w:rPr>
          <w:rFonts w:cs="Times New Roman"/>
        </w:rPr>
        <w:t xml:space="preserve">.  </w:t>
      </w:r>
      <w:r w:rsidRPr="005F6950">
        <w:rPr>
          <w:rFonts w:cs="Times New Roman"/>
        </w:rPr>
        <w:t xml:space="preserve">Paul says to him, </w:t>
      </w:r>
      <w:r w:rsidR="004F26F1">
        <w:rPr>
          <w:rFonts w:cs="Times New Roman"/>
        </w:rPr>
        <w:t>“</w:t>
      </w:r>
      <w:r w:rsidRPr="005F6950">
        <w:rPr>
          <w:rFonts w:cs="Times New Roman"/>
        </w:rPr>
        <w:t xml:space="preserve">But </w:t>
      </w:r>
      <w:r w:rsidRPr="001F1325">
        <w:rPr>
          <w:rFonts w:cs="Times New Roman"/>
          <w:i/>
          <w:iCs/>
        </w:rPr>
        <w:t>thou</w:t>
      </w:r>
      <w:r w:rsidRPr="005F6950">
        <w:rPr>
          <w:rFonts w:cs="Times New Roman"/>
        </w:rPr>
        <w:t xml:space="preserve"> hast been thoroughly acquainted</w:t>
      </w:r>
      <w:r w:rsidR="004F26F1">
        <w:rPr>
          <w:rFonts w:cs="Times New Roman"/>
        </w:rPr>
        <w:t>”</w:t>
      </w:r>
      <w:r w:rsidR="009B2024">
        <w:rPr>
          <w:rFonts w:cs="Times New Roman"/>
        </w:rPr>
        <w:t xml:space="preserve">.  </w:t>
      </w:r>
      <w:r w:rsidRPr="005F6950">
        <w:rPr>
          <w:rFonts w:cs="Times New Roman"/>
        </w:rPr>
        <w:t>Timothy did not arrive at thorough acquaintance without intense interest and without devotion</w:t>
      </w:r>
      <w:r w:rsidR="009B2024">
        <w:rPr>
          <w:rFonts w:cs="Times New Roman"/>
        </w:rPr>
        <w:t xml:space="preserve">.  </w:t>
      </w:r>
      <w:r w:rsidRPr="005F6950">
        <w:rPr>
          <w:rFonts w:cs="Times New Roman"/>
        </w:rPr>
        <w:t>If there is one thing needed at the present time it is an increase in devotion</w:t>
      </w:r>
      <w:r w:rsidR="009B2024">
        <w:rPr>
          <w:rFonts w:cs="Times New Roman"/>
        </w:rPr>
        <w:t xml:space="preserve">.  </w:t>
      </w:r>
      <w:r w:rsidRPr="005F6950">
        <w:rPr>
          <w:rFonts w:cs="Times New Roman"/>
        </w:rPr>
        <w:t xml:space="preserve">Perhaps many believers who do not have the opportunities we have are more devoted, </w:t>
      </w:r>
      <w:r w:rsidR="004F26F1">
        <w:rPr>
          <w:rFonts w:cs="Times New Roman"/>
        </w:rPr>
        <w:t>“</w:t>
      </w:r>
      <w:r w:rsidRPr="005F6950">
        <w:rPr>
          <w:rFonts w:cs="Times New Roman"/>
        </w:rPr>
        <w:t xml:space="preserve">But </w:t>
      </w:r>
      <w:r w:rsidRPr="001F1325">
        <w:rPr>
          <w:rFonts w:cs="Times New Roman"/>
          <w:i/>
          <w:iCs/>
        </w:rPr>
        <w:t>thou</w:t>
      </w:r>
      <w:r w:rsidRPr="005F6950">
        <w:rPr>
          <w:rFonts w:cs="Times New Roman"/>
        </w:rPr>
        <w:t xml:space="preserve"> hast been thoroughly acquainted with my teaching</w:t>
      </w:r>
      <w:r w:rsidR="004F26F1">
        <w:rPr>
          <w:rFonts w:cs="Times New Roman"/>
        </w:rPr>
        <w:t>”</w:t>
      </w:r>
      <w:r w:rsidRPr="005F6950">
        <w:rPr>
          <w:rFonts w:cs="Times New Roman"/>
        </w:rPr>
        <w:t xml:space="preserve">; the note says, </w:t>
      </w:r>
      <w:r w:rsidR="004F26F1">
        <w:rPr>
          <w:rFonts w:cs="Times New Roman"/>
        </w:rPr>
        <w:t>‘</w:t>
      </w:r>
      <w:r w:rsidRPr="005F6950">
        <w:rPr>
          <w:rFonts w:cs="Times New Roman"/>
        </w:rPr>
        <w:t>hast followed up</w:t>
      </w:r>
      <w:r w:rsidR="004F26F1">
        <w:rPr>
          <w:rFonts w:cs="Times New Roman"/>
        </w:rPr>
        <w:t>’</w:t>
      </w:r>
      <w:r w:rsidR="009B2024">
        <w:rPr>
          <w:rFonts w:cs="Times New Roman"/>
        </w:rPr>
        <w:t xml:space="preserve">.  </w:t>
      </w:r>
      <w:r w:rsidRPr="005F6950">
        <w:rPr>
          <w:rFonts w:cs="Times New Roman"/>
        </w:rPr>
        <w:t>Oh there is a need to follow up</w:t>
      </w:r>
      <w:r w:rsidR="003C3CAD">
        <w:rPr>
          <w:rFonts w:cs="Times New Roman"/>
        </w:rPr>
        <w:t xml:space="preserve">!  </w:t>
      </w:r>
      <w:r w:rsidRPr="005F6950">
        <w:rPr>
          <w:rFonts w:cs="Times New Roman"/>
        </w:rPr>
        <w:t>There is a great need of teaching, on the other hand there is much valuable teaching available if only we are devoted to go in for it and take it in.</w:t>
      </w:r>
    </w:p>
    <w:p w14:paraId="5A2F3F80" w14:textId="04D820A4" w:rsidR="005F6950" w:rsidRPr="005F6950" w:rsidRDefault="005F6950" w:rsidP="005F6950">
      <w:pPr>
        <w:spacing w:before="120" w:after="0" w:line="240" w:lineRule="auto"/>
        <w:ind w:firstLine="720"/>
        <w:jc w:val="both"/>
        <w:rPr>
          <w:rFonts w:cs="Times New Roman"/>
        </w:rPr>
      </w:pPr>
      <w:r w:rsidRPr="005F6950">
        <w:rPr>
          <w:rFonts w:cs="Times New Roman"/>
        </w:rPr>
        <w:t>How important this is, for young people especially, to be thoroughly acquainted with Paul</w:t>
      </w:r>
      <w:r w:rsidR="004F26F1">
        <w:rPr>
          <w:rFonts w:cs="Times New Roman"/>
        </w:rPr>
        <w:t>’</w:t>
      </w:r>
      <w:r w:rsidRPr="005F6950">
        <w:rPr>
          <w:rFonts w:cs="Times New Roman"/>
        </w:rPr>
        <w:t>s teaching</w:t>
      </w:r>
      <w:r w:rsidR="009B2024">
        <w:rPr>
          <w:rFonts w:cs="Times New Roman"/>
        </w:rPr>
        <w:t xml:space="preserve">.  </w:t>
      </w:r>
      <w:r w:rsidRPr="005F6950">
        <w:rPr>
          <w:rFonts w:cs="Times New Roman"/>
        </w:rPr>
        <w:t>You find it in the Scriptures</w:t>
      </w:r>
      <w:r w:rsidR="009B2024">
        <w:rPr>
          <w:rFonts w:cs="Times New Roman"/>
        </w:rPr>
        <w:t xml:space="preserve">.  </w:t>
      </w:r>
      <w:r w:rsidRPr="005F6950">
        <w:rPr>
          <w:rFonts w:cs="Times New Roman"/>
        </w:rPr>
        <w:t>The Scriptures are the great divine standard, the great test for everything</w:t>
      </w:r>
      <w:r w:rsidR="009B2024">
        <w:rPr>
          <w:rFonts w:cs="Times New Roman"/>
        </w:rPr>
        <w:t xml:space="preserve">.  </w:t>
      </w:r>
      <w:r w:rsidRPr="005F6950">
        <w:rPr>
          <w:rFonts w:cs="Times New Roman"/>
        </w:rPr>
        <w:t>You will find the unfolding of Paul</w:t>
      </w:r>
      <w:r w:rsidR="004F26F1">
        <w:rPr>
          <w:rFonts w:cs="Times New Roman"/>
        </w:rPr>
        <w:t>’</w:t>
      </w:r>
      <w:r w:rsidRPr="005F6950">
        <w:rPr>
          <w:rFonts w:cs="Times New Roman"/>
        </w:rPr>
        <w:t>s teaching in accredited ministry</w:t>
      </w:r>
      <w:r w:rsidR="009B2024">
        <w:rPr>
          <w:rFonts w:cs="Times New Roman"/>
        </w:rPr>
        <w:t xml:space="preserve">.  </w:t>
      </w:r>
      <w:r w:rsidRPr="005F6950">
        <w:rPr>
          <w:rFonts w:cs="Times New Roman"/>
        </w:rPr>
        <w:t>Are we all thoroughly acquainted</w:t>
      </w:r>
      <w:r w:rsidR="003C3CAD">
        <w:rPr>
          <w:rFonts w:cs="Times New Roman"/>
        </w:rPr>
        <w:t xml:space="preserve">?  </w:t>
      </w:r>
      <w:r w:rsidRPr="005F6950">
        <w:rPr>
          <w:rFonts w:cs="Times New Roman"/>
        </w:rPr>
        <w:t xml:space="preserve">Maybe we are not all thoroughly acquainted, but I wonder if you are interested, I wonder if you are concerned to be thoroughly acquainted with </w:t>
      </w:r>
      <w:r w:rsidR="004F26F1">
        <w:rPr>
          <w:rFonts w:cs="Times New Roman"/>
        </w:rPr>
        <w:t>“</w:t>
      </w:r>
      <w:r w:rsidRPr="005F6950">
        <w:rPr>
          <w:rFonts w:cs="Times New Roman"/>
        </w:rPr>
        <w:t>my teaching, conduct ...</w:t>
      </w:r>
      <w:r w:rsidR="004F26F1">
        <w:rPr>
          <w:rFonts w:cs="Times New Roman"/>
        </w:rPr>
        <w:t>”</w:t>
      </w:r>
      <w:r w:rsidR="009B2024">
        <w:rPr>
          <w:rFonts w:cs="Times New Roman"/>
        </w:rPr>
        <w:t xml:space="preserve">.  </w:t>
      </w:r>
      <w:r w:rsidR="005310FB">
        <w:rPr>
          <w:rFonts w:cs="Times New Roman"/>
        </w:rPr>
        <w:t xml:space="preserve"> </w:t>
      </w:r>
      <w:r w:rsidRPr="005F6950">
        <w:rPr>
          <w:rFonts w:cs="Times New Roman"/>
        </w:rPr>
        <w:t>Teaching involves the truth, the understanding of the truth, and the truth is to govern conduct</w:t>
      </w:r>
      <w:r w:rsidR="009B2024">
        <w:rPr>
          <w:rFonts w:cs="Times New Roman"/>
        </w:rPr>
        <w:t xml:space="preserve">.  </w:t>
      </w:r>
      <w:r w:rsidRPr="005F6950">
        <w:rPr>
          <w:rFonts w:cs="Times New Roman"/>
        </w:rPr>
        <w:t>Truth is not only to be held mentally but it is meant to govern our conduct</w:t>
      </w:r>
      <w:r w:rsidR="009B2024">
        <w:rPr>
          <w:rFonts w:cs="Times New Roman"/>
        </w:rPr>
        <w:t xml:space="preserve">.  </w:t>
      </w:r>
      <w:r w:rsidR="004F26F1">
        <w:rPr>
          <w:rFonts w:cs="Times New Roman"/>
        </w:rPr>
        <w:t>“</w:t>
      </w:r>
      <w:r w:rsidRPr="005F6950">
        <w:rPr>
          <w:rFonts w:cs="Times New Roman"/>
        </w:rPr>
        <w:t>My teaching, conduct</w:t>
      </w:r>
      <w:r w:rsidR="004F26F1">
        <w:rPr>
          <w:rFonts w:cs="Times New Roman"/>
        </w:rPr>
        <w:t>”</w:t>
      </w:r>
      <w:r w:rsidRPr="005F6950">
        <w:rPr>
          <w:rFonts w:cs="Times New Roman"/>
        </w:rPr>
        <w:t xml:space="preserve">, he says, </w:t>
      </w:r>
      <w:r w:rsidR="004F26F1">
        <w:rPr>
          <w:rFonts w:cs="Times New Roman"/>
        </w:rPr>
        <w:t>“</w:t>
      </w:r>
      <w:r w:rsidRPr="005F6950">
        <w:rPr>
          <w:rFonts w:cs="Times New Roman"/>
        </w:rPr>
        <w:t>purpose</w:t>
      </w:r>
      <w:r w:rsidR="004F26F1">
        <w:rPr>
          <w:rFonts w:cs="Times New Roman"/>
        </w:rPr>
        <w:t>”</w:t>
      </w:r>
      <w:r w:rsidR="009B2024">
        <w:rPr>
          <w:rFonts w:cs="Times New Roman"/>
        </w:rPr>
        <w:t xml:space="preserve">.  </w:t>
      </w:r>
      <w:r w:rsidRPr="005F6950">
        <w:rPr>
          <w:rFonts w:cs="Times New Roman"/>
        </w:rPr>
        <w:t>Think of Paul</w:t>
      </w:r>
      <w:r w:rsidR="004F26F1">
        <w:rPr>
          <w:rFonts w:cs="Times New Roman"/>
        </w:rPr>
        <w:t>’</w:t>
      </w:r>
      <w:r w:rsidRPr="005F6950">
        <w:rPr>
          <w:rFonts w:cs="Times New Roman"/>
        </w:rPr>
        <w:t>s purpose</w:t>
      </w:r>
      <w:r w:rsidR="009B2024">
        <w:rPr>
          <w:rFonts w:cs="Times New Roman"/>
        </w:rPr>
        <w:t xml:space="preserve">.  </w:t>
      </w:r>
      <w:r w:rsidRPr="005F6950">
        <w:rPr>
          <w:rFonts w:cs="Times New Roman"/>
        </w:rPr>
        <w:t>He had a purpose in life, he surely had</w:t>
      </w:r>
      <w:r w:rsidR="009B2024">
        <w:rPr>
          <w:rFonts w:cs="Times New Roman"/>
        </w:rPr>
        <w:t xml:space="preserve">.  </w:t>
      </w:r>
      <w:r w:rsidRPr="005F6950">
        <w:rPr>
          <w:rFonts w:cs="Times New Roman"/>
        </w:rPr>
        <w:t>Would we have the same purpose</w:t>
      </w:r>
      <w:r w:rsidR="003C3CAD">
        <w:rPr>
          <w:rFonts w:cs="Times New Roman"/>
        </w:rPr>
        <w:t xml:space="preserve">?  </w:t>
      </w:r>
      <w:r w:rsidRPr="005F6950">
        <w:rPr>
          <w:rFonts w:cs="Times New Roman"/>
        </w:rPr>
        <w:t>Timothy was thoroughly acquainted with Paul</w:t>
      </w:r>
      <w:r w:rsidR="004F26F1">
        <w:rPr>
          <w:rFonts w:cs="Times New Roman"/>
        </w:rPr>
        <w:t>’</w:t>
      </w:r>
      <w:r w:rsidRPr="005F6950">
        <w:rPr>
          <w:rFonts w:cs="Times New Roman"/>
        </w:rPr>
        <w:t>s purpose and was to continue the same purpose</w:t>
      </w:r>
      <w:r w:rsidR="009B2024">
        <w:rPr>
          <w:rFonts w:cs="Times New Roman"/>
        </w:rPr>
        <w:t xml:space="preserve">.  </w:t>
      </w:r>
      <w:r w:rsidRPr="005F6950">
        <w:rPr>
          <w:rFonts w:cs="Times New Roman"/>
        </w:rPr>
        <w:t>We are all well aware I</w:t>
      </w:r>
      <w:r>
        <w:rPr>
          <w:rFonts w:cs="Times New Roman"/>
        </w:rPr>
        <w:t xml:space="preserve"> </w:t>
      </w:r>
      <w:r w:rsidRPr="005F6950">
        <w:rPr>
          <w:rFonts w:cs="Times New Roman"/>
        </w:rPr>
        <w:t>am sure that there is always a tendency for deterioration</w:t>
      </w:r>
      <w:r w:rsidR="009B2024">
        <w:rPr>
          <w:rFonts w:cs="Times New Roman"/>
        </w:rPr>
        <w:t xml:space="preserve">.  </w:t>
      </w:r>
      <w:r w:rsidRPr="005F6950">
        <w:rPr>
          <w:rFonts w:cs="Times New Roman"/>
        </w:rPr>
        <w:t>How important for young people to have purpose in life; may we all be more purposeful with the great purpose that Paul had, the purpose that beloved Mr</w:t>
      </w:r>
      <w:r w:rsidR="009B2024">
        <w:rPr>
          <w:rFonts w:cs="Times New Roman"/>
        </w:rPr>
        <w:t xml:space="preserve"> </w:t>
      </w:r>
      <w:r w:rsidRPr="005F6950">
        <w:rPr>
          <w:rFonts w:cs="Times New Roman"/>
        </w:rPr>
        <w:t>Darby had, and others that followed him who were specially helped of the Lord; they had purpose and they maintained that purpose</w:t>
      </w:r>
      <w:r w:rsidR="009B2024">
        <w:rPr>
          <w:rFonts w:cs="Times New Roman"/>
        </w:rPr>
        <w:t xml:space="preserve">.  </w:t>
      </w:r>
      <w:r w:rsidRPr="005F6950">
        <w:rPr>
          <w:rFonts w:cs="Times New Roman"/>
        </w:rPr>
        <w:t xml:space="preserve">The Holy Spirit would </w:t>
      </w:r>
      <w:r w:rsidRPr="005F6950">
        <w:rPr>
          <w:rFonts w:cs="Times New Roman"/>
        </w:rPr>
        <w:lastRenderedPageBreak/>
        <w:t>help us to be maintained in this purpose, that there may not be another drop.</w:t>
      </w:r>
    </w:p>
    <w:p w14:paraId="441A0C62" w14:textId="0DC405A9" w:rsidR="0078363D" w:rsidRDefault="005F6950" w:rsidP="005F6950">
      <w:pPr>
        <w:spacing w:before="120" w:after="0" w:line="240" w:lineRule="auto"/>
        <w:ind w:firstLine="720"/>
        <w:jc w:val="both"/>
        <w:rPr>
          <w:rFonts w:cs="Times New Roman"/>
        </w:rPr>
      </w:pPr>
      <w:r w:rsidRPr="005F6950">
        <w:rPr>
          <w:rFonts w:cs="Times New Roman"/>
        </w:rPr>
        <w:t>There has been a certain purpose that has marked those who have gone before us; is it being maintained in the present generation</w:t>
      </w:r>
      <w:r w:rsidR="003C3CAD">
        <w:rPr>
          <w:rFonts w:cs="Times New Roman"/>
        </w:rPr>
        <w:t xml:space="preserve">?  </w:t>
      </w:r>
      <w:r w:rsidRPr="005F6950">
        <w:rPr>
          <w:rFonts w:cs="Times New Roman"/>
        </w:rPr>
        <w:t>Is it being handed on to the following generation</w:t>
      </w:r>
      <w:r w:rsidR="003C3CAD">
        <w:rPr>
          <w:rFonts w:cs="Times New Roman"/>
        </w:rPr>
        <w:t xml:space="preserve">?  </w:t>
      </w:r>
      <w:r w:rsidRPr="005F6950">
        <w:rPr>
          <w:rFonts w:cs="Times New Roman"/>
        </w:rPr>
        <w:t>That is one of the tests that confront us in this day</w:t>
      </w:r>
      <w:r w:rsidR="009B2024">
        <w:rPr>
          <w:rFonts w:cs="Times New Roman"/>
        </w:rPr>
        <w:t xml:space="preserve">.  </w:t>
      </w:r>
      <w:r w:rsidRPr="005F6950">
        <w:rPr>
          <w:rFonts w:cs="Times New Roman"/>
        </w:rPr>
        <w:t xml:space="preserve">Paul says, </w:t>
      </w:r>
      <w:r w:rsidR="004F26F1">
        <w:rPr>
          <w:rFonts w:cs="Times New Roman"/>
        </w:rPr>
        <w:t>“</w:t>
      </w:r>
      <w:r w:rsidRPr="005310FB">
        <w:rPr>
          <w:rFonts w:cs="Times New Roman"/>
          <w:i/>
          <w:iCs/>
        </w:rPr>
        <w:t>thou</w:t>
      </w:r>
      <w:r w:rsidRPr="005F6950">
        <w:rPr>
          <w:rFonts w:cs="Times New Roman"/>
        </w:rPr>
        <w:t xml:space="preserve"> hast been thoroughly acquainted with</w:t>
      </w:r>
      <w:r w:rsidR="004F26F1">
        <w:rPr>
          <w:rFonts w:cs="Times New Roman"/>
        </w:rPr>
        <w:t>”</w:t>
      </w:r>
      <w:r w:rsidRPr="005F6950">
        <w:rPr>
          <w:rFonts w:cs="Times New Roman"/>
        </w:rPr>
        <w:t xml:space="preserve"> (or </w:t>
      </w:r>
      <w:r w:rsidR="004F26F1">
        <w:rPr>
          <w:rFonts w:cs="Times New Roman"/>
        </w:rPr>
        <w:t>‘</w:t>
      </w:r>
      <w:r w:rsidRPr="005F6950">
        <w:rPr>
          <w:rFonts w:cs="Times New Roman"/>
        </w:rPr>
        <w:t>hast followed up</w:t>
      </w:r>
      <w:r w:rsidR="004F26F1">
        <w:rPr>
          <w:rFonts w:cs="Times New Roman"/>
        </w:rPr>
        <w:t>’</w:t>
      </w:r>
      <w:r w:rsidRPr="005F6950">
        <w:rPr>
          <w:rFonts w:cs="Times New Roman"/>
        </w:rPr>
        <w:t xml:space="preserve">) </w:t>
      </w:r>
      <w:r w:rsidR="004F26F1">
        <w:rPr>
          <w:rFonts w:cs="Times New Roman"/>
        </w:rPr>
        <w:t>“</w:t>
      </w:r>
      <w:r w:rsidRPr="005F6950">
        <w:rPr>
          <w:rFonts w:cs="Times New Roman"/>
        </w:rPr>
        <w:t>my teaching, conduct, purpose, faith, longsuffering, love, endurance, persecutions, sufferings</w:t>
      </w:r>
      <w:r w:rsidR="004F26F1">
        <w:rPr>
          <w:rFonts w:cs="Times New Roman"/>
        </w:rPr>
        <w:t>”</w:t>
      </w:r>
      <w:r w:rsidR="009B2024">
        <w:rPr>
          <w:rFonts w:cs="Times New Roman"/>
        </w:rPr>
        <w:t xml:space="preserve">.  </w:t>
      </w:r>
      <w:r w:rsidRPr="005F6950">
        <w:rPr>
          <w:rFonts w:cs="Times New Roman"/>
        </w:rPr>
        <w:t>What a list this is, and Timothy had fully followed these things</w:t>
      </w:r>
      <w:r w:rsidR="009B2024">
        <w:rPr>
          <w:rFonts w:cs="Times New Roman"/>
        </w:rPr>
        <w:t xml:space="preserve">.  </w:t>
      </w:r>
      <w:r w:rsidRPr="005F6950">
        <w:rPr>
          <w:rFonts w:cs="Times New Roman"/>
        </w:rPr>
        <w:t>When things seemed to break down and Paul</w:t>
      </w:r>
      <w:r w:rsidR="004F26F1">
        <w:rPr>
          <w:rFonts w:cs="Times New Roman"/>
        </w:rPr>
        <w:t>’</w:t>
      </w:r>
      <w:r w:rsidRPr="005F6950">
        <w:rPr>
          <w:rFonts w:cs="Times New Roman"/>
        </w:rPr>
        <w:t>s teaching was departed from, Timothy seemed to lose heart, but Paul gives him a mild rebuke</w:t>
      </w:r>
      <w:r w:rsidR="009B2024">
        <w:rPr>
          <w:rFonts w:cs="Times New Roman"/>
        </w:rPr>
        <w:t xml:space="preserve">.  </w:t>
      </w:r>
      <w:r w:rsidRPr="005F6950">
        <w:rPr>
          <w:rFonts w:cs="Times New Roman"/>
        </w:rPr>
        <w:t xml:space="preserve">He says, </w:t>
      </w:r>
      <w:r w:rsidR="004F26F1">
        <w:rPr>
          <w:rFonts w:cs="Times New Roman"/>
        </w:rPr>
        <w:t>“</w:t>
      </w:r>
      <w:r w:rsidRPr="005F6950">
        <w:rPr>
          <w:rFonts w:cs="Times New Roman"/>
        </w:rPr>
        <w:t>For God has not given us a spirit of cowardice, but of power, and of love, and of wise discretion</w:t>
      </w:r>
      <w:r w:rsidR="004F26F1">
        <w:rPr>
          <w:rFonts w:cs="Times New Roman"/>
        </w:rPr>
        <w:t>”</w:t>
      </w:r>
      <w:r w:rsidRPr="005F6950">
        <w:rPr>
          <w:rFonts w:cs="Times New Roman"/>
        </w:rPr>
        <w:t>, 2 Tim 1: 7</w:t>
      </w:r>
      <w:r w:rsidR="009B2024">
        <w:rPr>
          <w:rFonts w:cs="Times New Roman"/>
        </w:rPr>
        <w:t xml:space="preserve">.  </w:t>
      </w:r>
      <w:r w:rsidRPr="005F6950">
        <w:rPr>
          <w:rFonts w:cs="Times New Roman"/>
        </w:rPr>
        <w:t>Things may seem difficult and fragmentary compared with what we used to know, but Timothy is to be encouraged that God has not given us a spirit of cowardice, but of power, and of love, and of wise discretion</w:t>
      </w:r>
      <w:r w:rsidR="009B2024">
        <w:rPr>
          <w:rFonts w:cs="Times New Roman"/>
        </w:rPr>
        <w:t xml:space="preserve">.  </w:t>
      </w:r>
      <w:r w:rsidR="004F26F1">
        <w:rPr>
          <w:rFonts w:cs="Times New Roman"/>
        </w:rPr>
        <w:t>“</w:t>
      </w:r>
      <w:r w:rsidRPr="005F6950">
        <w:rPr>
          <w:rFonts w:cs="Times New Roman"/>
        </w:rPr>
        <w:t>Be not therefore ashamed of the testimony of our Lord</w:t>
      </w:r>
      <w:r w:rsidR="004F26F1">
        <w:rPr>
          <w:rFonts w:cs="Times New Roman"/>
        </w:rPr>
        <w:t>”</w:t>
      </w:r>
      <w:r w:rsidRPr="005F6950">
        <w:rPr>
          <w:rFonts w:cs="Times New Roman"/>
        </w:rPr>
        <w:t>: the testimony of our Lord is going through; the question is whether I am committed to it, whether I am sufficiently interested and sufficiently devoted to maintain this purpose in life.</w:t>
      </w:r>
    </w:p>
    <w:p w14:paraId="35AA8945" w14:textId="747E8D95" w:rsidR="005F6950" w:rsidRPr="005F6950" w:rsidRDefault="005F6950" w:rsidP="005F6950">
      <w:pPr>
        <w:spacing w:before="120" w:after="0" w:line="240" w:lineRule="auto"/>
        <w:ind w:firstLine="720"/>
        <w:jc w:val="both"/>
        <w:rPr>
          <w:rFonts w:cs="Times New Roman"/>
        </w:rPr>
      </w:pPr>
      <w:r w:rsidRPr="005F6950">
        <w:rPr>
          <w:rFonts w:cs="Times New Roman"/>
        </w:rPr>
        <w:t xml:space="preserve">Later in the chapter Paul says, </w:t>
      </w:r>
      <w:r w:rsidR="004F26F1">
        <w:rPr>
          <w:rFonts w:cs="Times New Roman"/>
        </w:rPr>
        <w:t>“</w:t>
      </w:r>
      <w:r w:rsidRPr="005F6950">
        <w:rPr>
          <w:rFonts w:cs="Times New Roman"/>
        </w:rPr>
        <w:t xml:space="preserve">But </w:t>
      </w:r>
      <w:r w:rsidRPr="004151C1">
        <w:rPr>
          <w:rFonts w:cs="Times New Roman"/>
          <w:i/>
          <w:iCs/>
        </w:rPr>
        <w:t>thou</w:t>
      </w:r>
      <w:r w:rsidRPr="005F6950">
        <w:rPr>
          <w:rFonts w:cs="Times New Roman"/>
        </w:rPr>
        <w:t>, abide in those things which thou hast learned</w:t>
      </w:r>
      <w:r w:rsidR="004F26F1">
        <w:rPr>
          <w:rFonts w:cs="Times New Roman"/>
        </w:rPr>
        <w:t>”</w:t>
      </w:r>
      <w:r w:rsidR="009B2024">
        <w:rPr>
          <w:rFonts w:cs="Times New Roman"/>
        </w:rPr>
        <w:t xml:space="preserve">.  </w:t>
      </w:r>
      <w:r w:rsidRPr="005F6950">
        <w:rPr>
          <w:rFonts w:cs="Times New Roman"/>
        </w:rPr>
        <w:t>We are living in a time when many are giving up things</w:t>
      </w:r>
      <w:r w:rsidR="009B2024">
        <w:rPr>
          <w:rFonts w:cs="Times New Roman"/>
        </w:rPr>
        <w:t xml:space="preserve">.  </w:t>
      </w:r>
      <w:r w:rsidRPr="005F6950">
        <w:rPr>
          <w:rFonts w:cs="Times New Roman"/>
        </w:rPr>
        <w:t>How sad it is</w:t>
      </w:r>
      <w:r w:rsidR="003C3CAD">
        <w:rPr>
          <w:rFonts w:cs="Times New Roman"/>
        </w:rPr>
        <w:t xml:space="preserve">!  </w:t>
      </w:r>
      <w:r w:rsidRPr="005F6950">
        <w:rPr>
          <w:rFonts w:cs="Times New Roman"/>
        </w:rPr>
        <w:t>Many who seemed to appreciate the truth are giving things up</w:t>
      </w:r>
      <w:r w:rsidR="009B2024">
        <w:rPr>
          <w:rFonts w:cs="Times New Roman"/>
        </w:rPr>
        <w:t xml:space="preserve">.  </w:t>
      </w:r>
      <w:r w:rsidR="004F26F1">
        <w:rPr>
          <w:rFonts w:cs="Times New Roman"/>
        </w:rPr>
        <w:t>“</w:t>
      </w:r>
      <w:r w:rsidRPr="005F6950">
        <w:rPr>
          <w:rFonts w:cs="Times New Roman"/>
        </w:rPr>
        <w:t>But</w:t>
      </w:r>
      <w:r>
        <w:rPr>
          <w:rFonts w:cs="Times New Roman"/>
        </w:rPr>
        <w:t xml:space="preserve"> </w:t>
      </w:r>
      <w:r w:rsidRPr="00385FBD">
        <w:rPr>
          <w:rFonts w:cs="Times New Roman"/>
          <w:i/>
          <w:iCs/>
        </w:rPr>
        <w:t>thou</w:t>
      </w:r>
      <w:r w:rsidR="004F26F1">
        <w:rPr>
          <w:rFonts w:cs="Times New Roman"/>
        </w:rPr>
        <w:t>”</w:t>
      </w:r>
      <w:r w:rsidR="005B3016">
        <w:rPr>
          <w:rFonts w:cs="Times New Roman"/>
        </w:rPr>
        <w:t>,</w:t>
      </w:r>
      <w:r w:rsidR="009B2024">
        <w:rPr>
          <w:rFonts w:cs="Times New Roman"/>
        </w:rPr>
        <w:t xml:space="preserve"> </w:t>
      </w:r>
      <w:r w:rsidRPr="005F6950">
        <w:rPr>
          <w:rFonts w:cs="Times New Roman"/>
        </w:rPr>
        <w:t xml:space="preserve">Paul says, </w:t>
      </w:r>
      <w:r w:rsidR="004F26F1">
        <w:rPr>
          <w:rFonts w:cs="Times New Roman"/>
        </w:rPr>
        <w:t>“</w:t>
      </w:r>
      <w:r w:rsidRPr="005F6950">
        <w:rPr>
          <w:rFonts w:cs="Times New Roman"/>
        </w:rPr>
        <w:t>abide in those things which thou hast learned, and of which thou hast been fully persuaded, knowing of whom thou hast learned them</w:t>
      </w:r>
      <w:r w:rsidR="004F26F1">
        <w:rPr>
          <w:rFonts w:cs="Times New Roman"/>
        </w:rPr>
        <w:t>”</w:t>
      </w:r>
      <w:r w:rsidR="009B2024">
        <w:rPr>
          <w:rFonts w:cs="Times New Roman"/>
        </w:rPr>
        <w:t xml:space="preserve">.  </w:t>
      </w:r>
      <w:r w:rsidRPr="005F6950">
        <w:rPr>
          <w:rFonts w:cs="Times New Roman"/>
        </w:rPr>
        <w:t>O, dear brethren, there is a need to abide in these things, to hold fast these things, no matter who gives them up</w:t>
      </w:r>
      <w:r w:rsidR="009B2024">
        <w:rPr>
          <w:rFonts w:cs="Times New Roman"/>
        </w:rPr>
        <w:t xml:space="preserve">.  </w:t>
      </w:r>
      <w:r w:rsidRPr="005F6950">
        <w:rPr>
          <w:rFonts w:cs="Times New Roman"/>
        </w:rPr>
        <w:t xml:space="preserve">Maybe some friend gives up, or somebody we know well gives up, </w:t>
      </w:r>
      <w:r w:rsidR="004F26F1">
        <w:rPr>
          <w:rFonts w:cs="Times New Roman"/>
        </w:rPr>
        <w:t>“</w:t>
      </w:r>
      <w:r w:rsidRPr="005F6950">
        <w:rPr>
          <w:rFonts w:cs="Times New Roman"/>
        </w:rPr>
        <w:t xml:space="preserve">but </w:t>
      </w:r>
      <w:r w:rsidRPr="00385FBD">
        <w:rPr>
          <w:rFonts w:cs="Times New Roman"/>
          <w:i/>
          <w:iCs/>
        </w:rPr>
        <w:t>thou</w:t>
      </w:r>
      <w:r w:rsidR="004F26F1">
        <w:rPr>
          <w:rFonts w:cs="Times New Roman"/>
        </w:rPr>
        <w:t>”</w:t>
      </w:r>
      <w:r w:rsidRPr="005F6950">
        <w:rPr>
          <w:rFonts w:cs="Times New Roman"/>
        </w:rPr>
        <w:t>—it is a question of each person maintaining, being set to maintain</w:t>
      </w:r>
      <w:r w:rsidR="00385FBD">
        <w:rPr>
          <w:rFonts w:cs="Times New Roman"/>
        </w:rPr>
        <w:t>—“</w:t>
      </w:r>
      <w:r w:rsidRPr="005F6950">
        <w:rPr>
          <w:rFonts w:cs="Times New Roman"/>
        </w:rPr>
        <w:t>abide in those things which thou hast learned, and of which thou hast been fully persuaded</w:t>
      </w:r>
      <w:r w:rsidR="004F26F1">
        <w:rPr>
          <w:rFonts w:cs="Times New Roman"/>
        </w:rPr>
        <w:t>”</w:t>
      </w:r>
      <w:r w:rsidRPr="005F6950">
        <w:rPr>
          <w:rFonts w:cs="Times New Roman"/>
        </w:rPr>
        <w:t>.</w:t>
      </w:r>
    </w:p>
    <w:p w14:paraId="6A60DE9A" w14:textId="64F99429" w:rsidR="005F6950" w:rsidRPr="005F6950" w:rsidRDefault="005F6950" w:rsidP="005F6950">
      <w:pPr>
        <w:spacing w:before="120" w:after="0" w:line="240" w:lineRule="auto"/>
        <w:ind w:firstLine="720"/>
        <w:jc w:val="both"/>
        <w:rPr>
          <w:rFonts w:cs="Times New Roman"/>
        </w:rPr>
      </w:pPr>
      <w:r w:rsidRPr="005F6950">
        <w:rPr>
          <w:rFonts w:cs="Times New Roman"/>
        </w:rPr>
        <w:t>Much was committed to Timothy which he was to entrust to faithful men</w:t>
      </w:r>
      <w:r w:rsidR="00E22C3C">
        <w:rPr>
          <w:rFonts w:cs="Times New Roman"/>
        </w:rPr>
        <w:t xml:space="preserve">, </w:t>
      </w:r>
      <w:r w:rsidRPr="005F6950">
        <w:rPr>
          <w:rFonts w:cs="Times New Roman"/>
        </w:rPr>
        <w:t xml:space="preserve">2 </w:t>
      </w:r>
      <w:r w:rsidR="00E22C3C">
        <w:rPr>
          <w:rFonts w:cs="Times New Roman"/>
        </w:rPr>
        <w:t>Tim</w:t>
      </w:r>
      <w:r w:rsidRPr="005F6950">
        <w:rPr>
          <w:rFonts w:cs="Times New Roman"/>
        </w:rPr>
        <w:t xml:space="preserve"> 2: 2</w:t>
      </w:r>
      <w:r w:rsidR="009B2024">
        <w:rPr>
          <w:rFonts w:cs="Times New Roman"/>
        </w:rPr>
        <w:t xml:space="preserve">.  </w:t>
      </w:r>
      <w:r w:rsidRPr="005F6950">
        <w:rPr>
          <w:rFonts w:cs="Times New Roman"/>
        </w:rPr>
        <w:t>There was a charge laid on Timothy, but there was the wherewithal in the Spirit of God to maintain the charge that was committed to him</w:t>
      </w:r>
      <w:r w:rsidR="00E22C3C">
        <w:rPr>
          <w:rFonts w:cs="Times New Roman"/>
        </w:rPr>
        <w:t xml:space="preserve">, </w:t>
      </w:r>
      <w:r w:rsidRPr="005F6950">
        <w:rPr>
          <w:rFonts w:cs="Times New Roman"/>
        </w:rPr>
        <w:t xml:space="preserve">2 </w:t>
      </w:r>
      <w:r w:rsidR="00E22C3C">
        <w:rPr>
          <w:rFonts w:cs="Times New Roman"/>
        </w:rPr>
        <w:t>Tim</w:t>
      </w:r>
      <w:r w:rsidRPr="005F6950">
        <w:rPr>
          <w:rFonts w:cs="Times New Roman"/>
        </w:rPr>
        <w:t xml:space="preserve"> 1: 1</w:t>
      </w:r>
      <w:r w:rsidR="00E22C3C">
        <w:rPr>
          <w:rFonts w:cs="Times New Roman"/>
        </w:rPr>
        <w:t>1</w:t>
      </w:r>
      <w:r w:rsidR="009B2024">
        <w:rPr>
          <w:rFonts w:cs="Times New Roman"/>
        </w:rPr>
        <w:t xml:space="preserve">.  </w:t>
      </w:r>
      <w:r w:rsidRPr="005F6950">
        <w:rPr>
          <w:rFonts w:cs="Times New Roman"/>
        </w:rPr>
        <w:t>It would seem that Timothy did accept the charge and fulfilled it</w:t>
      </w:r>
      <w:r w:rsidR="009B2024">
        <w:rPr>
          <w:rFonts w:cs="Times New Roman"/>
        </w:rPr>
        <w:t xml:space="preserve">.  </w:t>
      </w:r>
      <w:r w:rsidR="004F26F1">
        <w:rPr>
          <w:rFonts w:cs="Times New Roman"/>
        </w:rPr>
        <w:t>“</w:t>
      </w:r>
      <w:r w:rsidRPr="005F6950">
        <w:rPr>
          <w:rFonts w:cs="Times New Roman"/>
        </w:rPr>
        <w:t>Abide in those things which thou hast learned</w:t>
      </w:r>
      <w:r w:rsidR="004F26F1">
        <w:rPr>
          <w:rFonts w:cs="Times New Roman"/>
        </w:rPr>
        <w:t>”</w:t>
      </w:r>
      <w:r w:rsidRPr="005F6950">
        <w:rPr>
          <w:rFonts w:cs="Times New Roman"/>
        </w:rPr>
        <w:t>, that was one of the charges committed to him</w:t>
      </w:r>
      <w:r w:rsidR="009B2024">
        <w:rPr>
          <w:rFonts w:cs="Times New Roman"/>
        </w:rPr>
        <w:t xml:space="preserve">.  </w:t>
      </w:r>
      <w:r w:rsidRPr="005F6950">
        <w:rPr>
          <w:rFonts w:cs="Times New Roman"/>
        </w:rPr>
        <w:t xml:space="preserve">The question is whether we accept the charge and are concerned to fulfil the charge </w:t>
      </w:r>
      <w:r w:rsidRPr="005F6950">
        <w:rPr>
          <w:rFonts w:cs="Times New Roman"/>
        </w:rPr>
        <w:lastRenderedPageBreak/>
        <w:t>that is committed to us, for something has been handed down to us from those who have gone before</w:t>
      </w:r>
      <w:r w:rsidR="009B2024">
        <w:rPr>
          <w:rFonts w:cs="Times New Roman"/>
        </w:rPr>
        <w:t xml:space="preserve">.  </w:t>
      </w:r>
      <w:r w:rsidRPr="005F6950">
        <w:rPr>
          <w:rFonts w:cs="Times New Roman"/>
        </w:rPr>
        <w:t>What an unfolding of the truth there has been, dear brethren; the question is whether we appreciate it, whether we are concerned to abide in those things we have learned.</w:t>
      </w:r>
    </w:p>
    <w:p w14:paraId="36B1DA12" w14:textId="78789262" w:rsidR="005F6950" w:rsidRPr="005F6950" w:rsidRDefault="005F6950" w:rsidP="005F6950">
      <w:pPr>
        <w:spacing w:before="120" w:after="0" w:line="240" w:lineRule="auto"/>
        <w:ind w:firstLine="720"/>
        <w:jc w:val="both"/>
        <w:rPr>
          <w:rFonts w:cs="Times New Roman"/>
        </w:rPr>
      </w:pPr>
      <w:r w:rsidRPr="005F6950">
        <w:rPr>
          <w:rFonts w:cs="Times New Roman"/>
        </w:rPr>
        <w:t xml:space="preserve">Then Paul says to him in 2 Timothy 4, </w:t>
      </w:r>
      <w:r w:rsidR="004F26F1">
        <w:rPr>
          <w:rFonts w:cs="Times New Roman"/>
        </w:rPr>
        <w:t>“</w:t>
      </w:r>
      <w:r w:rsidRPr="005F6950">
        <w:rPr>
          <w:rFonts w:cs="Times New Roman"/>
        </w:rPr>
        <w:t xml:space="preserve">But </w:t>
      </w:r>
      <w:r w:rsidRPr="00E22C3C">
        <w:rPr>
          <w:rFonts w:cs="Times New Roman"/>
          <w:i/>
          <w:iCs/>
        </w:rPr>
        <w:t>thou</w:t>
      </w:r>
      <w:r w:rsidRPr="005F6950">
        <w:rPr>
          <w:rFonts w:cs="Times New Roman"/>
        </w:rPr>
        <w:t>, be sober in all things</w:t>
      </w:r>
      <w:r w:rsidR="004F26F1">
        <w:rPr>
          <w:rFonts w:cs="Times New Roman"/>
        </w:rPr>
        <w:t>”</w:t>
      </w:r>
      <w:r w:rsidRPr="005F6950">
        <w:rPr>
          <w:rFonts w:cs="Times New Roman"/>
        </w:rPr>
        <w:t xml:space="preserve">; the note says, </w:t>
      </w:r>
      <w:r w:rsidR="004F26F1">
        <w:rPr>
          <w:rFonts w:cs="Times New Roman"/>
        </w:rPr>
        <w:t>‘</w:t>
      </w:r>
      <w:r w:rsidRPr="005F6950">
        <w:rPr>
          <w:rFonts w:cs="Times New Roman"/>
        </w:rPr>
        <w:t>This implies, not watching actively, nor being awake, but that sober clearness of mind resulting from exemption from false influences—not muddled with the influence of what intoxicates</w:t>
      </w:r>
      <w:r w:rsidR="009B2024">
        <w:rPr>
          <w:rFonts w:cs="Times New Roman"/>
        </w:rPr>
        <w:t xml:space="preserve">.  </w:t>
      </w:r>
      <w:r w:rsidRPr="005F6950">
        <w:rPr>
          <w:rFonts w:cs="Times New Roman"/>
        </w:rPr>
        <w:t>So we think of one when we say, He has a sober judgment</w:t>
      </w:r>
      <w:r w:rsidR="004F26F1">
        <w:rPr>
          <w:rFonts w:cs="Times New Roman"/>
        </w:rPr>
        <w:t>’</w:t>
      </w:r>
      <w:r w:rsidR="009B2024">
        <w:rPr>
          <w:rFonts w:cs="Times New Roman"/>
        </w:rPr>
        <w:t xml:space="preserve">.  </w:t>
      </w:r>
      <w:r w:rsidRPr="005F6950">
        <w:rPr>
          <w:rFonts w:cs="Times New Roman"/>
        </w:rPr>
        <w:t>There is a need for being sober for there is a certain solemnity about the day in which we are when there is public confusion and many departing</w:t>
      </w:r>
      <w:r w:rsidR="009B2024">
        <w:rPr>
          <w:rFonts w:cs="Times New Roman"/>
        </w:rPr>
        <w:t xml:space="preserve">.  </w:t>
      </w:r>
      <w:r w:rsidRPr="005F6950">
        <w:rPr>
          <w:rFonts w:cs="Times New Roman"/>
        </w:rPr>
        <w:t>All is meant to have a sobering effect upon us</w:t>
      </w:r>
      <w:r w:rsidR="009B2024">
        <w:rPr>
          <w:rFonts w:cs="Times New Roman"/>
        </w:rPr>
        <w:t xml:space="preserve">.  </w:t>
      </w:r>
      <w:r w:rsidR="004F26F1">
        <w:rPr>
          <w:rFonts w:cs="Times New Roman"/>
        </w:rPr>
        <w:t>“</w:t>
      </w:r>
      <w:r w:rsidRPr="005F6950">
        <w:rPr>
          <w:rFonts w:cs="Times New Roman"/>
        </w:rPr>
        <w:t xml:space="preserve">Be sober in all things </w:t>
      </w:r>
      <w:r w:rsidR="009B2024">
        <w:rPr>
          <w:rFonts w:cs="Times New Roman"/>
        </w:rPr>
        <w:t xml:space="preserve">... </w:t>
      </w:r>
      <w:r w:rsidRPr="005F6950">
        <w:rPr>
          <w:rFonts w:cs="Times New Roman"/>
        </w:rPr>
        <w:t>do the work of an evangelist, fill up the full measure of thy ministry</w:t>
      </w:r>
      <w:r w:rsidR="004F26F1">
        <w:rPr>
          <w:rFonts w:cs="Times New Roman"/>
        </w:rPr>
        <w:t>”</w:t>
      </w:r>
      <w:r w:rsidR="009B2024">
        <w:rPr>
          <w:rFonts w:cs="Times New Roman"/>
        </w:rPr>
        <w:t xml:space="preserve">.  </w:t>
      </w:r>
      <w:r w:rsidRPr="005F6950">
        <w:rPr>
          <w:rFonts w:cs="Times New Roman"/>
        </w:rPr>
        <w:t>There</w:t>
      </w:r>
      <w:r>
        <w:rPr>
          <w:rFonts w:cs="Times New Roman"/>
        </w:rPr>
        <w:t xml:space="preserve"> </w:t>
      </w:r>
      <w:r w:rsidRPr="005F6950">
        <w:rPr>
          <w:rFonts w:cs="Times New Roman"/>
        </w:rPr>
        <w:t>was something committed to Timothy and he was to fill up the full measure</w:t>
      </w:r>
      <w:r w:rsidR="009B2024">
        <w:rPr>
          <w:rFonts w:cs="Times New Roman"/>
        </w:rPr>
        <w:t xml:space="preserve">.  </w:t>
      </w:r>
      <w:r w:rsidRPr="005F6950">
        <w:rPr>
          <w:rFonts w:cs="Times New Roman"/>
        </w:rPr>
        <w:t xml:space="preserve">Paul says, </w:t>
      </w:r>
      <w:r w:rsidR="004F26F1">
        <w:rPr>
          <w:rFonts w:cs="Times New Roman"/>
        </w:rPr>
        <w:t>“</w:t>
      </w:r>
      <w:r w:rsidRPr="005F6950">
        <w:rPr>
          <w:rFonts w:cs="Times New Roman"/>
        </w:rPr>
        <w:t>For I am already being poured out</w:t>
      </w:r>
      <w:r w:rsidR="004F26F1">
        <w:rPr>
          <w:rFonts w:cs="Times New Roman"/>
        </w:rPr>
        <w:t>”</w:t>
      </w:r>
      <w:r w:rsidRPr="005F6950">
        <w:rPr>
          <w:rFonts w:cs="Times New Roman"/>
        </w:rPr>
        <w:t>; he had filled up the full measure of his ministry and now he is being poured out</w:t>
      </w:r>
      <w:r w:rsidR="009B2024">
        <w:rPr>
          <w:rFonts w:cs="Times New Roman"/>
        </w:rPr>
        <w:t xml:space="preserve">.  </w:t>
      </w:r>
      <w:r w:rsidRPr="005F6950">
        <w:rPr>
          <w:rFonts w:cs="Times New Roman"/>
        </w:rPr>
        <w:t>One has to be filled up before he is poured out</w:t>
      </w:r>
      <w:r w:rsidR="009B2024">
        <w:rPr>
          <w:rFonts w:cs="Times New Roman"/>
        </w:rPr>
        <w:t xml:space="preserve">.  </w:t>
      </w:r>
      <w:r w:rsidRPr="005F6950">
        <w:rPr>
          <w:rFonts w:cs="Times New Roman"/>
        </w:rPr>
        <w:t>The whole life of Paul, a life of devoted service, had been filled up and he was being poured out</w:t>
      </w:r>
      <w:r w:rsidR="009B2024">
        <w:rPr>
          <w:rFonts w:cs="Times New Roman"/>
        </w:rPr>
        <w:t xml:space="preserve">.  </w:t>
      </w:r>
      <w:r w:rsidRPr="005F6950">
        <w:rPr>
          <w:rFonts w:cs="Times New Roman"/>
        </w:rPr>
        <w:t>Timothy had some time before him and he was to fill up the full measure of his ministry, the full measure of what was committed to him.</w:t>
      </w:r>
    </w:p>
    <w:p w14:paraId="6583C3F4" w14:textId="360A7C2C" w:rsidR="005F6950" w:rsidRPr="005F6950" w:rsidRDefault="005F6950" w:rsidP="005F6950">
      <w:pPr>
        <w:spacing w:before="120" w:after="0" w:line="240" w:lineRule="auto"/>
        <w:ind w:firstLine="720"/>
        <w:jc w:val="both"/>
        <w:rPr>
          <w:rFonts w:cs="Times New Roman"/>
        </w:rPr>
      </w:pPr>
      <w:r w:rsidRPr="005F6950">
        <w:rPr>
          <w:rFonts w:cs="Times New Roman"/>
        </w:rPr>
        <w:t>Now there is something committed to each one of us; it is measured; what is committed to each one is measured and the Lord would encourage us, and the Spirit would help us, to fill up the full measure of the service that is committed to us</w:t>
      </w:r>
      <w:r w:rsidR="009B2024">
        <w:rPr>
          <w:rFonts w:cs="Times New Roman"/>
        </w:rPr>
        <w:t xml:space="preserve">.  </w:t>
      </w:r>
      <w:r w:rsidRPr="005F6950">
        <w:rPr>
          <w:rFonts w:cs="Times New Roman"/>
        </w:rPr>
        <w:t>Everyone is meant to have something to do, some part in this great work of the testimony that is going on to completion</w:t>
      </w:r>
      <w:r w:rsidR="009B2024">
        <w:rPr>
          <w:rFonts w:cs="Times New Roman"/>
        </w:rPr>
        <w:t xml:space="preserve">.  </w:t>
      </w:r>
      <w:r w:rsidRPr="005F6950">
        <w:rPr>
          <w:rFonts w:cs="Times New Roman"/>
        </w:rPr>
        <w:t xml:space="preserve">Each one has a measure; </w:t>
      </w:r>
      <w:r w:rsidR="004F26F1">
        <w:rPr>
          <w:rFonts w:cs="Times New Roman"/>
        </w:rPr>
        <w:t>“</w:t>
      </w:r>
      <w:r w:rsidRPr="005F6950">
        <w:rPr>
          <w:rFonts w:cs="Times New Roman"/>
        </w:rPr>
        <w:t>fill up the full measure of thy ministry</w:t>
      </w:r>
      <w:r w:rsidR="004F26F1">
        <w:rPr>
          <w:rFonts w:cs="Times New Roman"/>
        </w:rPr>
        <w:t>”</w:t>
      </w:r>
      <w:r w:rsidR="009B2024">
        <w:rPr>
          <w:rFonts w:cs="Times New Roman"/>
        </w:rPr>
        <w:t xml:space="preserve">.  </w:t>
      </w:r>
      <w:r w:rsidRPr="005F6950">
        <w:rPr>
          <w:rFonts w:cs="Times New Roman"/>
        </w:rPr>
        <w:t xml:space="preserve">We were speaking recently about Romans 12: 3, </w:t>
      </w:r>
      <w:r w:rsidR="004F26F1">
        <w:rPr>
          <w:rFonts w:cs="Times New Roman"/>
        </w:rPr>
        <w:t>“</w:t>
      </w:r>
      <w:r w:rsidRPr="005F6950">
        <w:rPr>
          <w:rFonts w:cs="Times New Roman"/>
        </w:rPr>
        <w:t>God, has dealt to each a measure of faith</w:t>
      </w:r>
      <w:r w:rsidR="004F26F1">
        <w:rPr>
          <w:rFonts w:cs="Times New Roman"/>
        </w:rPr>
        <w:t>”</w:t>
      </w:r>
      <w:r w:rsidRPr="005F6950">
        <w:rPr>
          <w:rFonts w:cs="Times New Roman"/>
        </w:rPr>
        <w:t>, and that measure of faith operates in the one body in Christ</w:t>
      </w:r>
      <w:r w:rsidR="009B2024">
        <w:rPr>
          <w:rFonts w:cs="Times New Roman"/>
        </w:rPr>
        <w:t xml:space="preserve">.  </w:t>
      </w:r>
      <w:r w:rsidRPr="005F6950">
        <w:rPr>
          <w:rFonts w:cs="Times New Roman"/>
        </w:rPr>
        <w:t xml:space="preserve">The word </w:t>
      </w:r>
      <w:r w:rsidR="004F26F1">
        <w:rPr>
          <w:rFonts w:cs="Times New Roman"/>
        </w:rPr>
        <w:t>‘</w:t>
      </w:r>
      <w:r w:rsidRPr="005F6950">
        <w:rPr>
          <w:rFonts w:cs="Times New Roman"/>
        </w:rPr>
        <w:t>proportion</w:t>
      </w:r>
      <w:r w:rsidR="004F26F1">
        <w:rPr>
          <w:rFonts w:cs="Times New Roman"/>
        </w:rPr>
        <w:t>’</w:t>
      </w:r>
      <w:r w:rsidRPr="005F6950">
        <w:rPr>
          <w:rFonts w:cs="Times New Roman"/>
        </w:rPr>
        <w:t xml:space="preserve"> comes into that chapter, everything is proportioned; one has not got everything, but each one has something and it is proportioned with a view to the operating of the one body in Christ</w:t>
      </w:r>
      <w:r w:rsidR="009B2024">
        <w:rPr>
          <w:rFonts w:cs="Times New Roman"/>
        </w:rPr>
        <w:t xml:space="preserve">.  </w:t>
      </w:r>
      <w:r w:rsidRPr="005F6950">
        <w:rPr>
          <w:rFonts w:cs="Times New Roman"/>
        </w:rPr>
        <w:t>And in Ephesians 4: 7;</w:t>
      </w:r>
      <w:r>
        <w:rPr>
          <w:rFonts w:cs="Times New Roman"/>
        </w:rPr>
        <w:t xml:space="preserve"> </w:t>
      </w:r>
      <w:r w:rsidR="004F26F1">
        <w:rPr>
          <w:rFonts w:cs="Times New Roman"/>
        </w:rPr>
        <w:t>“</w:t>
      </w:r>
      <w:r w:rsidRPr="005F6950">
        <w:rPr>
          <w:rFonts w:cs="Times New Roman"/>
        </w:rPr>
        <w:t>to each one of us has been given grace according to the measure of the gift of the Christ</w:t>
      </w:r>
      <w:r w:rsidR="004F26F1">
        <w:rPr>
          <w:rFonts w:cs="Times New Roman"/>
        </w:rPr>
        <w:t>”</w:t>
      </w:r>
      <w:r w:rsidR="009B2024">
        <w:rPr>
          <w:rFonts w:cs="Times New Roman"/>
        </w:rPr>
        <w:t xml:space="preserve">.  </w:t>
      </w:r>
      <w:r w:rsidRPr="005F6950">
        <w:rPr>
          <w:rFonts w:cs="Times New Roman"/>
        </w:rPr>
        <w:t>Therefore each one has something in the way of measure</w:t>
      </w:r>
      <w:r w:rsidR="009B2024">
        <w:rPr>
          <w:rFonts w:cs="Times New Roman"/>
        </w:rPr>
        <w:t xml:space="preserve">.  </w:t>
      </w:r>
      <w:r w:rsidRPr="005F6950">
        <w:rPr>
          <w:rFonts w:cs="Times New Roman"/>
        </w:rPr>
        <w:t>The great question is whether we are prepared to fill up the fulness of the measure that is given to us</w:t>
      </w:r>
      <w:r w:rsidR="009B2024">
        <w:rPr>
          <w:rFonts w:cs="Times New Roman"/>
        </w:rPr>
        <w:t xml:space="preserve">.  </w:t>
      </w:r>
      <w:r w:rsidRPr="005F6950">
        <w:rPr>
          <w:rFonts w:cs="Times New Roman"/>
        </w:rPr>
        <w:t>This again calls for devotion and committal, not being indifferent, callous or careless</w:t>
      </w:r>
      <w:r w:rsidR="009B2024">
        <w:rPr>
          <w:rFonts w:cs="Times New Roman"/>
        </w:rPr>
        <w:t xml:space="preserve">.  </w:t>
      </w:r>
      <w:r w:rsidRPr="005F6950">
        <w:rPr>
          <w:rFonts w:cs="Times New Roman"/>
        </w:rPr>
        <w:t xml:space="preserve">May the Lord help each one </w:t>
      </w:r>
      <w:r w:rsidRPr="005F6950">
        <w:rPr>
          <w:rFonts w:cs="Times New Roman"/>
        </w:rPr>
        <w:lastRenderedPageBreak/>
        <w:t xml:space="preserve">of us individually to take on these matters that are </w:t>
      </w:r>
      <w:r w:rsidR="008969C3">
        <w:rPr>
          <w:rFonts w:cs="Times New Roman"/>
        </w:rPr>
        <w:t>emphasis</w:t>
      </w:r>
      <w:r w:rsidRPr="005F6950">
        <w:rPr>
          <w:rFonts w:cs="Times New Roman"/>
        </w:rPr>
        <w:t xml:space="preserve">ed by the expression </w:t>
      </w:r>
      <w:r w:rsidR="004F26F1">
        <w:rPr>
          <w:rFonts w:cs="Times New Roman"/>
        </w:rPr>
        <w:t>“</w:t>
      </w:r>
      <w:r w:rsidRPr="005F6950">
        <w:rPr>
          <w:rFonts w:cs="Times New Roman"/>
        </w:rPr>
        <w:t>but thou</w:t>
      </w:r>
      <w:r w:rsidR="004F26F1">
        <w:rPr>
          <w:rFonts w:cs="Times New Roman"/>
        </w:rPr>
        <w:t>”</w:t>
      </w:r>
      <w:r w:rsidRPr="005F6950">
        <w:rPr>
          <w:rFonts w:cs="Times New Roman"/>
        </w:rPr>
        <w:t xml:space="preserve"> occurring in these scriptures.</w:t>
      </w:r>
    </w:p>
    <w:p w14:paraId="4EAC2A24" w14:textId="6A2CFD76" w:rsidR="005F6950" w:rsidRPr="005F6950" w:rsidRDefault="005F6950" w:rsidP="005F6950">
      <w:pPr>
        <w:spacing w:before="120" w:after="0" w:line="240" w:lineRule="auto"/>
        <w:ind w:firstLine="720"/>
        <w:jc w:val="both"/>
        <w:rPr>
          <w:rFonts w:cs="Times New Roman"/>
        </w:rPr>
      </w:pPr>
      <w:r w:rsidRPr="005F6950">
        <w:rPr>
          <w:rFonts w:cs="Times New Roman"/>
        </w:rPr>
        <w:t xml:space="preserve">Now in the book of Jude we find not </w:t>
      </w:r>
      <w:r w:rsidR="004F26F1">
        <w:rPr>
          <w:rFonts w:cs="Times New Roman"/>
        </w:rPr>
        <w:t>“</w:t>
      </w:r>
      <w:r w:rsidRPr="005F6950">
        <w:rPr>
          <w:rFonts w:cs="Times New Roman"/>
        </w:rPr>
        <w:t>thou</w:t>
      </w:r>
      <w:r w:rsidR="004F26F1">
        <w:rPr>
          <w:rFonts w:cs="Times New Roman"/>
        </w:rPr>
        <w:t>”</w:t>
      </w:r>
      <w:r w:rsidRPr="005F6950">
        <w:rPr>
          <w:rFonts w:cs="Times New Roman"/>
        </w:rPr>
        <w:t xml:space="preserve"> but </w:t>
      </w:r>
      <w:r w:rsidR="004F26F1">
        <w:rPr>
          <w:rFonts w:cs="Times New Roman"/>
        </w:rPr>
        <w:t>“</w:t>
      </w:r>
      <w:r w:rsidRPr="005F6950">
        <w:rPr>
          <w:rFonts w:cs="Times New Roman"/>
        </w:rPr>
        <w:t>ye</w:t>
      </w:r>
      <w:r w:rsidR="004F26F1">
        <w:rPr>
          <w:rFonts w:cs="Times New Roman"/>
        </w:rPr>
        <w:t>”</w:t>
      </w:r>
      <w:r w:rsidR="009B2024">
        <w:rPr>
          <w:rFonts w:cs="Times New Roman"/>
        </w:rPr>
        <w:t xml:space="preserve">.  </w:t>
      </w:r>
      <w:r w:rsidRPr="005F6950">
        <w:rPr>
          <w:rFonts w:cs="Times New Roman"/>
        </w:rPr>
        <w:t xml:space="preserve">It is </w:t>
      </w:r>
      <w:r w:rsidR="004F26F1">
        <w:rPr>
          <w:rFonts w:cs="Times New Roman"/>
        </w:rPr>
        <w:t>“</w:t>
      </w:r>
      <w:r w:rsidRPr="005F6950">
        <w:rPr>
          <w:rFonts w:cs="Times New Roman"/>
        </w:rPr>
        <w:t xml:space="preserve">but </w:t>
      </w:r>
      <w:r w:rsidRPr="00B076C5">
        <w:rPr>
          <w:rFonts w:cs="Times New Roman"/>
          <w:i/>
        </w:rPr>
        <w:t>ye</w:t>
      </w:r>
      <w:r w:rsidR="004F26F1">
        <w:rPr>
          <w:rFonts w:cs="Times New Roman"/>
        </w:rPr>
        <w:t>”</w:t>
      </w:r>
      <w:r w:rsidRPr="005F6950">
        <w:rPr>
          <w:rFonts w:cs="Times New Roman"/>
        </w:rPr>
        <w:t>, that is a company of persons down here</w:t>
      </w:r>
      <w:r w:rsidR="009B2024">
        <w:rPr>
          <w:rFonts w:cs="Times New Roman"/>
        </w:rPr>
        <w:t xml:space="preserve">.  </w:t>
      </w:r>
      <w:r w:rsidR="004F26F1">
        <w:rPr>
          <w:rFonts w:cs="Times New Roman"/>
        </w:rPr>
        <w:t>“</w:t>
      </w:r>
      <w:r w:rsidRPr="005F6950">
        <w:rPr>
          <w:rFonts w:cs="Times New Roman"/>
        </w:rPr>
        <w:t xml:space="preserve">But </w:t>
      </w:r>
      <w:r w:rsidRPr="00B73C3B">
        <w:rPr>
          <w:rFonts w:cs="Times New Roman"/>
          <w:i/>
        </w:rPr>
        <w:t>ye</w:t>
      </w:r>
      <w:r w:rsidRPr="005F6950">
        <w:rPr>
          <w:rFonts w:cs="Times New Roman"/>
        </w:rPr>
        <w:t>, beloved, building yourselves up on your most holy faith</w:t>
      </w:r>
      <w:r w:rsidR="004F26F1">
        <w:rPr>
          <w:rFonts w:cs="Times New Roman"/>
        </w:rPr>
        <w:t>”</w:t>
      </w:r>
      <w:r w:rsidR="009B2024">
        <w:rPr>
          <w:rFonts w:cs="Times New Roman"/>
        </w:rPr>
        <w:t xml:space="preserve">.  </w:t>
      </w:r>
      <w:r w:rsidRPr="005F6950">
        <w:rPr>
          <w:rFonts w:cs="Times New Roman"/>
        </w:rPr>
        <w:t>This would work out locally</w:t>
      </w:r>
      <w:r w:rsidR="009B2024">
        <w:rPr>
          <w:rFonts w:cs="Times New Roman"/>
        </w:rPr>
        <w:t xml:space="preserve">.  </w:t>
      </w:r>
      <w:r w:rsidRPr="005F6950">
        <w:rPr>
          <w:rFonts w:cs="Times New Roman"/>
        </w:rPr>
        <w:t>I think it must come through this moral way, it must come through our secret communion with God, our growing in the knowledge of God</w:t>
      </w:r>
      <w:r w:rsidR="009B2024">
        <w:rPr>
          <w:rFonts w:cs="Times New Roman"/>
        </w:rPr>
        <w:t xml:space="preserve">.  </w:t>
      </w:r>
      <w:r w:rsidRPr="005F6950">
        <w:rPr>
          <w:rFonts w:cs="Times New Roman"/>
        </w:rPr>
        <w:t>It must come through committal to the truth, and through our conduct and our purpose; it must come through the way we have indicated, and persons like that are together in localities</w:t>
      </w:r>
      <w:r w:rsidR="009B2024">
        <w:rPr>
          <w:rFonts w:cs="Times New Roman"/>
        </w:rPr>
        <w:t xml:space="preserve">.  </w:t>
      </w:r>
      <w:r w:rsidRPr="005F6950">
        <w:rPr>
          <w:rFonts w:cs="Times New Roman"/>
        </w:rPr>
        <w:t xml:space="preserve">The exhortation is, </w:t>
      </w:r>
      <w:r w:rsidR="004F26F1">
        <w:rPr>
          <w:rFonts w:cs="Times New Roman"/>
        </w:rPr>
        <w:t>“</w:t>
      </w:r>
      <w:r w:rsidRPr="005F6950">
        <w:rPr>
          <w:rFonts w:cs="Times New Roman"/>
        </w:rPr>
        <w:t xml:space="preserve">But </w:t>
      </w:r>
      <w:r w:rsidRPr="00B076C5">
        <w:rPr>
          <w:rFonts w:cs="Times New Roman"/>
          <w:i/>
        </w:rPr>
        <w:t>ye</w:t>
      </w:r>
      <w:r w:rsidRPr="005F6950">
        <w:rPr>
          <w:rFonts w:cs="Times New Roman"/>
        </w:rPr>
        <w:t>, beloved, building yourselves up on your most holy faith</w:t>
      </w:r>
      <w:r w:rsidR="004F26F1">
        <w:rPr>
          <w:rFonts w:cs="Times New Roman"/>
        </w:rPr>
        <w:t>”</w:t>
      </w:r>
      <w:r w:rsidR="009B2024">
        <w:rPr>
          <w:rFonts w:cs="Times New Roman"/>
        </w:rPr>
        <w:t xml:space="preserve">.  </w:t>
      </w:r>
      <w:r w:rsidRPr="005F6950">
        <w:rPr>
          <w:rFonts w:cs="Times New Roman"/>
        </w:rPr>
        <w:t>We are meant to be builders up of one another, edifiers of one another</w:t>
      </w:r>
      <w:r w:rsidR="009B2024">
        <w:rPr>
          <w:rFonts w:cs="Times New Roman"/>
        </w:rPr>
        <w:t xml:space="preserve">.  </w:t>
      </w:r>
      <w:r w:rsidRPr="005F6950">
        <w:rPr>
          <w:rFonts w:cs="Times New Roman"/>
        </w:rPr>
        <w:t>The individual we have spoken of according to Matthew 6 and 2 Timothy 3 and 4 will be building himself up, but then each takes responsibility in the locality and there is a mutuality about building ourselves up.</w:t>
      </w:r>
    </w:p>
    <w:p w14:paraId="5360673D" w14:textId="36590243" w:rsidR="005F6950" w:rsidRPr="005F6950" w:rsidRDefault="005F6950" w:rsidP="005F6950">
      <w:pPr>
        <w:spacing w:before="120" w:after="0" w:line="240" w:lineRule="auto"/>
        <w:ind w:firstLine="720"/>
        <w:jc w:val="both"/>
        <w:rPr>
          <w:rFonts w:cs="Times New Roman"/>
        </w:rPr>
      </w:pPr>
      <w:r w:rsidRPr="005F6950">
        <w:rPr>
          <w:rFonts w:cs="Times New Roman"/>
        </w:rPr>
        <w:t>This is a great test and challenge for us as to how we get on locally, how we build ourselves up locally, how we edify one another</w:t>
      </w:r>
      <w:r w:rsidR="009B2024">
        <w:rPr>
          <w:rFonts w:cs="Times New Roman"/>
        </w:rPr>
        <w:t xml:space="preserve">.  </w:t>
      </w:r>
      <w:r w:rsidRPr="005F6950">
        <w:rPr>
          <w:rFonts w:cs="Times New Roman"/>
        </w:rPr>
        <w:t>We have not chosen one another; maybe we would not have chosen one another; but we were put together not on the basis of our selection but on the basis of divine selection</w:t>
      </w:r>
      <w:r w:rsidR="009B2024">
        <w:rPr>
          <w:rFonts w:cs="Times New Roman"/>
        </w:rPr>
        <w:t xml:space="preserve">.  </w:t>
      </w:r>
      <w:r w:rsidRPr="005F6950">
        <w:rPr>
          <w:rFonts w:cs="Times New Roman"/>
        </w:rPr>
        <w:t xml:space="preserve">We may have different temperaments, old and young, different upbringings, we are different in many ways, but we are put together to be builders up of one another, </w:t>
      </w:r>
      <w:r w:rsidR="004F26F1">
        <w:rPr>
          <w:rFonts w:cs="Times New Roman"/>
        </w:rPr>
        <w:t>“</w:t>
      </w:r>
      <w:r w:rsidRPr="005F6950">
        <w:rPr>
          <w:rFonts w:cs="Times New Roman"/>
        </w:rPr>
        <w:t>building yourselves up on your most holy faith</w:t>
      </w:r>
      <w:r w:rsidR="004F26F1">
        <w:rPr>
          <w:rFonts w:cs="Times New Roman"/>
        </w:rPr>
        <w:t>”</w:t>
      </w:r>
      <w:r w:rsidR="009B2024">
        <w:rPr>
          <w:rFonts w:cs="Times New Roman"/>
        </w:rPr>
        <w:t xml:space="preserve">.  </w:t>
      </w:r>
      <w:r w:rsidRPr="005F6950">
        <w:rPr>
          <w:rFonts w:cs="Times New Roman"/>
        </w:rPr>
        <w:t xml:space="preserve">We find tests and difficulties, and many things may come in, but we need to consider for one another, value one another, appreciate one another, love one another, and so answer to </w:t>
      </w:r>
      <w:r w:rsidR="004F26F1">
        <w:rPr>
          <w:rFonts w:cs="Times New Roman"/>
        </w:rPr>
        <w:t>“</w:t>
      </w:r>
      <w:r w:rsidRPr="005F6950">
        <w:rPr>
          <w:rFonts w:cs="Times New Roman"/>
        </w:rPr>
        <w:t>building yourselves up</w:t>
      </w:r>
      <w:r w:rsidR="004F26F1">
        <w:rPr>
          <w:rFonts w:cs="Times New Roman"/>
        </w:rPr>
        <w:t>”</w:t>
      </w:r>
      <w:r w:rsidR="009B2024">
        <w:rPr>
          <w:rFonts w:cs="Times New Roman"/>
        </w:rPr>
        <w:t xml:space="preserve">.  </w:t>
      </w:r>
      <w:r w:rsidRPr="005F6950">
        <w:rPr>
          <w:rFonts w:cs="Times New Roman"/>
        </w:rPr>
        <w:t xml:space="preserve">It is the practical working out of the edifying of the body of Christ which Paul speaks about in Ephesians, </w:t>
      </w:r>
      <w:r w:rsidR="004F26F1">
        <w:rPr>
          <w:rFonts w:cs="Times New Roman"/>
        </w:rPr>
        <w:t>“</w:t>
      </w:r>
      <w:r w:rsidRPr="005F6950">
        <w:rPr>
          <w:rFonts w:cs="Times New Roman"/>
        </w:rPr>
        <w:t>connected by every joint of supply, according to the working in its measure of each one part, works for itself the increase of the body to its self-building up in love</w:t>
      </w:r>
      <w:r w:rsidR="004F26F1">
        <w:rPr>
          <w:rFonts w:cs="Times New Roman"/>
        </w:rPr>
        <w:t>”</w:t>
      </w:r>
      <w:r w:rsidR="008969C3">
        <w:rPr>
          <w:rFonts w:cs="Times New Roman"/>
        </w:rPr>
        <w:t>, Eph</w:t>
      </w:r>
      <w:r w:rsidRPr="005F6950">
        <w:rPr>
          <w:rFonts w:cs="Times New Roman"/>
        </w:rPr>
        <w:t xml:space="preserve"> 4: 16</w:t>
      </w:r>
      <w:r w:rsidR="009B2024">
        <w:rPr>
          <w:rFonts w:cs="Times New Roman"/>
        </w:rPr>
        <w:t xml:space="preserve">.  </w:t>
      </w:r>
      <w:r w:rsidRPr="005F6950">
        <w:rPr>
          <w:rFonts w:cs="Times New Roman"/>
        </w:rPr>
        <w:t>It would result</w:t>
      </w:r>
      <w:r>
        <w:rPr>
          <w:rFonts w:cs="Times New Roman"/>
        </w:rPr>
        <w:t xml:space="preserve"> </w:t>
      </w:r>
      <w:r w:rsidRPr="005F6950">
        <w:rPr>
          <w:rFonts w:cs="Times New Roman"/>
        </w:rPr>
        <w:t>in that kind of activity as we build ourselves up on our most holy faith</w:t>
      </w:r>
      <w:r w:rsidR="009B2024">
        <w:rPr>
          <w:rFonts w:cs="Times New Roman"/>
        </w:rPr>
        <w:t xml:space="preserve">.  </w:t>
      </w:r>
      <w:r w:rsidRPr="005F6950">
        <w:rPr>
          <w:rFonts w:cs="Times New Roman"/>
        </w:rPr>
        <w:t xml:space="preserve">Then </w:t>
      </w:r>
      <w:r w:rsidR="004F26F1">
        <w:rPr>
          <w:rFonts w:cs="Times New Roman"/>
        </w:rPr>
        <w:t>“</w:t>
      </w:r>
      <w:r w:rsidRPr="005F6950">
        <w:rPr>
          <w:rFonts w:cs="Times New Roman"/>
        </w:rPr>
        <w:t>praying in the Holy Spirit</w:t>
      </w:r>
      <w:r w:rsidR="004F26F1">
        <w:rPr>
          <w:rFonts w:cs="Times New Roman"/>
        </w:rPr>
        <w:t>”</w:t>
      </w:r>
      <w:r w:rsidRPr="005F6950">
        <w:rPr>
          <w:rFonts w:cs="Times New Roman"/>
        </w:rPr>
        <w:t>; what a resource we have in the Holy Spirit</w:t>
      </w:r>
      <w:r w:rsidR="003C3CAD">
        <w:rPr>
          <w:rFonts w:cs="Times New Roman"/>
        </w:rPr>
        <w:t xml:space="preserve">!  </w:t>
      </w:r>
      <w:r w:rsidRPr="005F6950">
        <w:rPr>
          <w:rFonts w:cs="Times New Roman"/>
        </w:rPr>
        <w:t>This building up would not take place without dependence on the Holy Spirit and on help from the Lord.</w:t>
      </w:r>
    </w:p>
    <w:p w14:paraId="39A35271" w14:textId="361AF918" w:rsidR="005F6950" w:rsidRPr="005F6950" w:rsidRDefault="005F6950" w:rsidP="005F6950">
      <w:pPr>
        <w:spacing w:before="120" w:after="0" w:line="240" w:lineRule="auto"/>
        <w:ind w:firstLine="720"/>
        <w:jc w:val="both"/>
        <w:rPr>
          <w:rFonts w:cs="Times New Roman"/>
        </w:rPr>
      </w:pPr>
      <w:r w:rsidRPr="005F6950">
        <w:rPr>
          <w:rFonts w:cs="Times New Roman"/>
        </w:rPr>
        <w:t>You know, dear brethren, what Satan is most against is believers working together in local companies</w:t>
      </w:r>
      <w:r w:rsidR="009B2024">
        <w:rPr>
          <w:rFonts w:cs="Times New Roman"/>
        </w:rPr>
        <w:t xml:space="preserve">.  </w:t>
      </w:r>
      <w:r w:rsidRPr="005F6950">
        <w:rPr>
          <w:rFonts w:cs="Times New Roman"/>
        </w:rPr>
        <w:t>Satan</w:t>
      </w:r>
      <w:r w:rsidR="004F26F1">
        <w:rPr>
          <w:rFonts w:cs="Times New Roman"/>
        </w:rPr>
        <w:t>’</w:t>
      </w:r>
      <w:r w:rsidRPr="005F6950">
        <w:rPr>
          <w:rFonts w:cs="Times New Roman"/>
        </w:rPr>
        <w:t>s activities are applied specially towards those who represent what is collective for the heart of Christ and the pleasure of God</w:t>
      </w:r>
      <w:r w:rsidR="009B2024">
        <w:rPr>
          <w:rFonts w:cs="Times New Roman"/>
        </w:rPr>
        <w:t xml:space="preserve">.  </w:t>
      </w:r>
      <w:r w:rsidRPr="005F6950">
        <w:rPr>
          <w:rFonts w:cs="Times New Roman"/>
        </w:rPr>
        <w:t xml:space="preserve">He will use to his own purpose many </w:t>
      </w:r>
      <w:r w:rsidRPr="005F6950">
        <w:rPr>
          <w:rFonts w:cs="Times New Roman"/>
        </w:rPr>
        <w:lastRenderedPageBreak/>
        <w:t>little things which come in, but let us be all set, as persons who have come this moral way, to be the builders up of one another</w:t>
      </w:r>
      <w:r w:rsidR="009B2024">
        <w:rPr>
          <w:rFonts w:cs="Times New Roman"/>
        </w:rPr>
        <w:t xml:space="preserve">.  </w:t>
      </w:r>
      <w:r w:rsidRPr="005F6950">
        <w:rPr>
          <w:rFonts w:cs="Times New Roman"/>
        </w:rPr>
        <w:t>There is a great need for mutual brotherly confidence</w:t>
      </w:r>
      <w:r w:rsidR="009B2024">
        <w:rPr>
          <w:rFonts w:cs="Times New Roman"/>
        </w:rPr>
        <w:t xml:space="preserve">.  </w:t>
      </w:r>
      <w:r w:rsidRPr="005F6950">
        <w:rPr>
          <w:rFonts w:cs="Times New Roman"/>
        </w:rPr>
        <w:t>I think there is in fact much evidence of mutual brotherly love and confidence at the present time</w:t>
      </w:r>
      <w:r w:rsidR="009B2024">
        <w:rPr>
          <w:rFonts w:cs="Times New Roman"/>
        </w:rPr>
        <w:t xml:space="preserve">.  </w:t>
      </w:r>
      <w:r w:rsidRPr="005F6950">
        <w:rPr>
          <w:rFonts w:cs="Times New Roman"/>
        </w:rPr>
        <w:t>Let us be concerned that this may continue and increase and deepen as we build ourselves up on our most holy faith</w:t>
      </w:r>
      <w:r w:rsidR="009B2024">
        <w:rPr>
          <w:rFonts w:cs="Times New Roman"/>
        </w:rPr>
        <w:t xml:space="preserve">.  </w:t>
      </w:r>
      <w:r w:rsidR="004F26F1">
        <w:rPr>
          <w:rFonts w:cs="Times New Roman"/>
        </w:rPr>
        <w:t>“</w:t>
      </w:r>
      <w:r w:rsidRPr="005F6950">
        <w:rPr>
          <w:rFonts w:cs="Times New Roman"/>
        </w:rPr>
        <w:t>Praying in the Holy Spirit, keep yourselves in the</w:t>
      </w:r>
      <w:r>
        <w:rPr>
          <w:rFonts w:cs="Times New Roman"/>
        </w:rPr>
        <w:t xml:space="preserve"> </w:t>
      </w:r>
      <w:r w:rsidRPr="005F6950">
        <w:rPr>
          <w:rFonts w:cs="Times New Roman"/>
        </w:rPr>
        <w:t>love of God</w:t>
      </w:r>
      <w:r w:rsidR="004F26F1">
        <w:rPr>
          <w:rFonts w:cs="Times New Roman"/>
        </w:rPr>
        <w:t>”</w:t>
      </w:r>
      <w:r w:rsidRPr="005F6950">
        <w:rPr>
          <w:rFonts w:cs="Times New Roman"/>
        </w:rPr>
        <w:t>—what an area to keep ourselves in</w:t>
      </w:r>
      <w:r w:rsidR="008969C3">
        <w:rPr>
          <w:rFonts w:cs="Times New Roman"/>
        </w:rPr>
        <w:t>—“</w:t>
      </w:r>
      <w:r w:rsidRPr="005F6950">
        <w:rPr>
          <w:rFonts w:cs="Times New Roman"/>
        </w:rPr>
        <w:t>awaiting the mercy of our Lord Jesus Christ unto eternal life</w:t>
      </w:r>
      <w:r w:rsidR="004F26F1">
        <w:rPr>
          <w:rFonts w:cs="Times New Roman"/>
        </w:rPr>
        <w:t>”</w:t>
      </w:r>
      <w:r w:rsidRPr="005F6950">
        <w:rPr>
          <w:rFonts w:cs="Times New Roman"/>
        </w:rPr>
        <w:t>.</w:t>
      </w:r>
    </w:p>
    <w:p w14:paraId="499E7F8F" w14:textId="580D73E5" w:rsidR="005F6950" w:rsidRPr="005F6950" w:rsidRDefault="005F6950" w:rsidP="005F6950">
      <w:pPr>
        <w:spacing w:before="120" w:after="0" w:line="240" w:lineRule="auto"/>
        <w:ind w:firstLine="720"/>
        <w:jc w:val="both"/>
        <w:rPr>
          <w:rFonts w:cs="Times New Roman"/>
        </w:rPr>
      </w:pPr>
      <w:r w:rsidRPr="005F6950">
        <w:rPr>
          <w:rFonts w:cs="Times New Roman"/>
        </w:rPr>
        <w:t>I trust we may be encouraged</w:t>
      </w:r>
      <w:r w:rsidR="009B2024">
        <w:rPr>
          <w:rFonts w:cs="Times New Roman"/>
        </w:rPr>
        <w:t xml:space="preserve">.  </w:t>
      </w:r>
      <w:r w:rsidRPr="005F6950">
        <w:rPr>
          <w:rFonts w:cs="Times New Roman"/>
        </w:rPr>
        <w:t>I have not spoken as I have to depress anyone; there is no need for any one to be depressed</w:t>
      </w:r>
      <w:r w:rsidR="009B2024">
        <w:rPr>
          <w:rFonts w:cs="Times New Roman"/>
        </w:rPr>
        <w:t xml:space="preserve">.  </w:t>
      </w:r>
      <w:r w:rsidRPr="005F6950">
        <w:rPr>
          <w:rFonts w:cs="Times New Roman"/>
        </w:rPr>
        <w:t>But there may be a need for each one of us, the speaker included, to answer the challenge and be more definite and more devoted in these relationships I have spoken of, resulting in local conditions of confidence and love and edification, being built up in our most holy faith</w:t>
      </w:r>
      <w:r w:rsidR="009B2024">
        <w:rPr>
          <w:rFonts w:cs="Times New Roman"/>
        </w:rPr>
        <w:t xml:space="preserve">.  </w:t>
      </w:r>
      <w:r w:rsidRPr="005F6950">
        <w:rPr>
          <w:rFonts w:cs="Times New Roman"/>
        </w:rPr>
        <w:t xml:space="preserve">May it be so for His </w:t>
      </w:r>
      <w:r w:rsidR="00C0458F">
        <w:rPr>
          <w:rFonts w:cs="Times New Roman"/>
        </w:rPr>
        <w:t>N</w:t>
      </w:r>
      <w:r w:rsidRPr="005F6950">
        <w:rPr>
          <w:rFonts w:cs="Times New Roman"/>
        </w:rPr>
        <w:t>ame</w:t>
      </w:r>
      <w:r w:rsidR="004F26F1">
        <w:rPr>
          <w:rFonts w:cs="Times New Roman"/>
        </w:rPr>
        <w:t>’</w:t>
      </w:r>
      <w:r w:rsidRPr="005F6950">
        <w:rPr>
          <w:rFonts w:cs="Times New Roman"/>
        </w:rPr>
        <w:t>s sake.</w:t>
      </w:r>
    </w:p>
    <w:p w14:paraId="084AE9A4" w14:textId="77777777" w:rsidR="005F6950" w:rsidRDefault="005F6950" w:rsidP="005F6950">
      <w:pPr>
        <w:spacing w:before="120" w:after="0" w:line="240" w:lineRule="auto"/>
        <w:jc w:val="both"/>
        <w:rPr>
          <w:rFonts w:cs="Times New Roman"/>
        </w:rPr>
      </w:pPr>
    </w:p>
    <w:p w14:paraId="2659EDFA" w14:textId="45120951" w:rsidR="005F6950" w:rsidRPr="005F6950" w:rsidRDefault="005F6950" w:rsidP="005F6950">
      <w:pPr>
        <w:spacing w:before="120" w:after="0" w:line="240" w:lineRule="auto"/>
        <w:jc w:val="both"/>
        <w:rPr>
          <w:rFonts w:cs="Times New Roman"/>
          <w:b/>
          <w:bCs/>
        </w:rPr>
      </w:pPr>
      <w:r w:rsidRPr="005F6950">
        <w:rPr>
          <w:rFonts w:cs="Times New Roman"/>
          <w:b/>
          <w:bCs/>
        </w:rPr>
        <w:t>BROOKLYN NY</w:t>
      </w:r>
    </w:p>
    <w:p w14:paraId="5081E2E2" w14:textId="03C7E132" w:rsidR="005F6950" w:rsidRPr="005F6950" w:rsidRDefault="005F6950" w:rsidP="005F6950">
      <w:pPr>
        <w:spacing w:before="120" w:after="0" w:line="240" w:lineRule="auto"/>
        <w:jc w:val="both"/>
        <w:rPr>
          <w:rFonts w:cs="Times New Roman"/>
          <w:b/>
          <w:bCs/>
        </w:rPr>
      </w:pPr>
      <w:r w:rsidRPr="005F6950">
        <w:rPr>
          <w:rFonts w:cs="Times New Roman"/>
          <w:b/>
          <w:bCs/>
        </w:rPr>
        <w:t>18</w:t>
      </w:r>
      <w:r w:rsidRPr="005F6950">
        <w:rPr>
          <w:rFonts w:cs="Times New Roman"/>
          <w:b/>
          <w:bCs/>
          <w:vertAlign w:val="superscript"/>
        </w:rPr>
        <w:t>th</w:t>
      </w:r>
      <w:r w:rsidRPr="005F6950">
        <w:rPr>
          <w:rFonts w:cs="Times New Roman"/>
          <w:b/>
          <w:bCs/>
        </w:rPr>
        <w:t xml:space="preserve"> March 1978</w:t>
      </w:r>
    </w:p>
    <w:p w14:paraId="4933B818" w14:textId="77777777" w:rsidR="005F6950" w:rsidRDefault="005F6950" w:rsidP="005F6950">
      <w:pPr>
        <w:spacing w:before="120" w:after="0" w:line="240" w:lineRule="auto"/>
        <w:jc w:val="center"/>
        <w:rPr>
          <w:rFonts w:cs="Times New Roman"/>
          <w:bCs/>
          <w:szCs w:val="24"/>
        </w:rPr>
      </w:pPr>
      <w:r w:rsidRPr="00FD428C">
        <w:rPr>
          <w:rFonts w:cs="Times New Roman"/>
          <w:bCs/>
          <w:szCs w:val="24"/>
        </w:rPr>
        <w:t>_____________________</w:t>
      </w:r>
    </w:p>
    <w:p w14:paraId="53B28E44" w14:textId="77777777" w:rsidR="0078363D" w:rsidRDefault="0078363D">
      <w:pPr>
        <w:rPr>
          <w:rFonts w:eastAsiaTheme="majorEastAsia" w:cstheme="majorBidi"/>
          <w:b/>
          <w:sz w:val="28"/>
          <w:szCs w:val="32"/>
        </w:rPr>
      </w:pPr>
      <w:r>
        <w:br w:type="page"/>
      </w:r>
    </w:p>
    <w:p w14:paraId="59B8151D" w14:textId="0EC089FB" w:rsidR="0078363D" w:rsidRPr="0078363D" w:rsidRDefault="0078363D" w:rsidP="0078363D">
      <w:pPr>
        <w:pStyle w:val="Heading1"/>
      </w:pPr>
      <w:bookmarkStart w:id="50" w:name="_Toc26879120"/>
      <w:bookmarkStart w:id="51" w:name="_Toc35685475"/>
      <w:r w:rsidRPr="0078363D">
        <w:lastRenderedPageBreak/>
        <w:t>PROPORTION</w:t>
      </w:r>
      <w:bookmarkEnd w:id="50"/>
      <w:bookmarkEnd w:id="51"/>
    </w:p>
    <w:p w14:paraId="352AF2C9" w14:textId="1F0BECA2" w:rsidR="0078363D" w:rsidRPr="00F23689" w:rsidRDefault="0078363D" w:rsidP="0078363D">
      <w:pPr>
        <w:spacing w:before="120" w:after="0" w:line="240" w:lineRule="auto"/>
        <w:jc w:val="both"/>
        <w:rPr>
          <w:rFonts w:cs="Times New Roman"/>
          <w:b/>
          <w:szCs w:val="24"/>
        </w:rPr>
      </w:pPr>
      <w:r w:rsidRPr="00F23689">
        <w:rPr>
          <w:rFonts w:cs="Times New Roman"/>
          <w:b/>
          <w:szCs w:val="24"/>
        </w:rPr>
        <w:t>Exodus 30: 34</w:t>
      </w:r>
      <w:r w:rsidR="00E42EFC">
        <w:rPr>
          <w:rFonts w:cs="Times New Roman"/>
          <w:b/>
          <w:szCs w:val="24"/>
        </w:rPr>
        <w:t>-</w:t>
      </w:r>
      <w:r w:rsidRPr="00F23689">
        <w:rPr>
          <w:rFonts w:cs="Times New Roman"/>
          <w:b/>
          <w:szCs w:val="24"/>
        </w:rPr>
        <w:t>37</w:t>
      </w:r>
    </w:p>
    <w:p w14:paraId="05F1ABF5" w14:textId="5D2024A7" w:rsidR="0078363D" w:rsidRPr="00F23689" w:rsidRDefault="0078363D" w:rsidP="0078363D">
      <w:pPr>
        <w:spacing w:after="0" w:line="240" w:lineRule="auto"/>
        <w:jc w:val="both"/>
        <w:rPr>
          <w:rFonts w:cs="Times New Roman"/>
          <w:b/>
          <w:szCs w:val="24"/>
        </w:rPr>
      </w:pPr>
      <w:r w:rsidRPr="00F23689">
        <w:rPr>
          <w:rFonts w:cs="Times New Roman"/>
          <w:b/>
          <w:szCs w:val="24"/>
        </w:rPr>
        <w:t>Romans 12: 4, 5</w:t>
      </w:r>
    </w:p>
    <w:p w14:paraId="235E9B04" w14:textId="6BEA6299" w:rsidR="0078363D" w:rsidRPr="00F23689" w:rsidRDefault="0078363D" w:rsidP="0078363D">
      <w:pPr>
        <w:spacing w:before="120" w:after="0" w:line="240" w:lineRule="auto"/>
        <w:ind w:firstLine="720"/>
        <w:jc w:val="both"/>
        <w:rPr>
          <w:rFonts w:cs="Times New Roman"/>
          <w:bCs/>
          <w:szCs w:val="24"/>
        </w:rPr>
      </w:pPr>
      <w:r w:rsidRPr="00F23689">
        <w:rPr>
          <w:rFonts w:cs="Times New Roman"/>
          <w:bCs/>
          <w:szCs w:val="24"/>
        </w:rPr>
        <w:t>The idea of proportion comes into these two scriptures</w:t>
      </w:r>
      <w:r w:rsidR="009B2024">
        <w:rPr>
          <w:rFonts w:cs="Times New Roman"/>
          <w:bCs/>
          <w:szCs w:val="24"/>
        </w:rPr>
        <w:t xml:space="preserve">.  </w:t>
      </w:r>
      <w:r w:rsidRPr="00F23689">
        <w:rPr>
          <w:rFonts w:cs="Times New Roman"/>
          <w:bCs/>
          <w:szCs w:val="24"/>
        </w:rPr>
        <w:t>God is a God of order</w:t>
      </w:r>
      <w:r w:rsidR="009B2024">
        <w:rPr>
          <w:rFonts w:cs="Times New Roman"/>
          <w:bCs/>
          <w:szCs w:val="24"/>
        </w:rPr>
        <w:t xml:space="preserve">.  </w:t>
      </w:r>
      <w:r w:rsidRPr="00F23689">
        <w:rPr>
          <w:rFonts w:cs="Times New Roman"/>
          <w:bCs/>
          <w:szCs w:val="24"/>
        </w:rPr>
        <w:t xml:space="preserve">He is not a God of disorder (1 </w:t>
      </w:r>
      <w:r w:rsidR="007C4EAA">
        <w:rPr>
          <w:rFonts w:cs="Times New Roman"/>
          <w:bCs/>
          <w:szCs w:val="24"/>
        </w:rPr>
        <w:t>Cor</w:t>
      </w:r>
      <w:r w:rsidRPr="00F23689">
        <w:rPr>
          <w:rFonts w:cs="Times New Roman"/>
          <w:bCs/>
          <w:szCs w:val="24"/>
        </w:rPr>
        <w:t xml:space="preserve"> 14: 33), and He is the God of measure</w:t>
      </w:r>
      <w:r w:rsidR="0056023B">
        <w:rPr>
          <w:rFonts w:cs="Times New Roman"/>
          <w:bCs/>
          <w:szCs w:val="24"/>
        </w:rPr>
        <w:t xml:space="preserve">, </w:t>
      </w:r>
      <w:r w:rsidRPr="00F23689">
        <w:rPr>
          <w:rFonts w:cs="Times New Roman"/>
          <w:bCs/>
          <w:szCs w:val="24"/>
        </w:rPr>
        <w:t xml:space="preserve">2 </w:t>
      </w:r>
      <w:r w:rsidR="0056023B">
        <w:rPr>
          <w:rFonts w:cs="Times New Roman"/>
          <w:bCs/>
          <w:szCs w:val="24"/>
        </w:rPr>
        <w:t>Cor</w:t>
      </w:r>
      <w:r w:rsidRPr="00F23689">
        <w:rPr>
          <w:rFonts w:cs="Times New Roman"/>
          <w:bCs/>
          <w:szCs w:val="24"/>
        </w:rPr>
        <w:t xml:space="preserve"> 10: 13</w:t>
      </w:r>
      <w:r w:rsidR="009B2024">
        <w:rPr>
          <w:rFonts w:cs="Times New Roman"/>
          <w:bCs/>
          <w:szCs w:val="24"/>
        </w:rPr>
        <w:t xml:space="preserve">.  </w:t>
      </w:r>
      <w:r w:rsidRPr="00F23689">
        <w:rPr>
          <w:rFonts w:cs="Times New Roman"/>
          <w:bCs/>
          <w:szCs w:val="24"/>
        </w:rPr>
        <w:t>We might say He is a God who delights in proportion</w:t>
      </w:r>
      <w:r w:rsidR="009B2024">
        <w:rPr>
          <w:rFonts w:cs="Times New Roman"/>
          <w:bCs/>
          <w:szCs w:val="24"/>
        </w:rPr>
        <w:t xml:space="preserve">.  </w:t>
      </w:r>
      <w:r w:rsidRPr="00F23689">
        <w:rPr>
          <w:rFonts w:cs="Times New Roman"/>
          <w:bCs/>
          <w:szCs w:val="24"/>
        </w:rPr>
        <w:t>The God of measure measures everything</w:t>
      </w:r>
      <w:r w:rsidR="009B2024">
        <w:rPr>
          <w:rFonts w:cs="Times New Roman"/>
          <w:bCs/>
          <w:szCs w:val="24"/>
        </w:rPr>
        <w:t xml:space="preserve">.  </w:t>
      </w:r>
      <w:r w:rsidRPr="00F23689">
        <w:rPr>
          <w:rFonts w:cs="Times New Roman"/>
          <w:bCs/>
          <w:szCs w:val="24"/>
        </w:rPr>
        <w:t>All God</w:t>
      </w:r>
      <w:r w:rsidR="004F26F1">
        <w:rPr>
          <w:rFonts w:cs="Times New Roman"/>
          <w:bCs/>
          <w:szCs w:val="24"/>
        </w:rPr>
        <w:t>’</w:t>
      </w:r>
      <w:r w:rsidRPr="00F23689">
        <w:rPr>
          <w:rFonts w:cs="Times New Roman"/>
          <w:bCs/>
          <w:szCs w:val="24"/>
        </w:rPr>
        <w:t>s dealings are measured, even with each one of us individually</w:t>
      </w:r>
      <w:r w:rsidR="009B2024">
        <w:rPr>
          <w:rFonts w:cs="Times New Roman"/>
          <w:bCs/>
          <w:szCs w:val="24"/>
        </w:rPr>
        <w:t xml:space="preserve">.  </w:t>
      </w:r>
      <w:r w:rsidRPr="00F23689">
        <w:rPr>
          <w:rFonts w:cs="Times New Roman"/>
          <w:bCs/>
          <w:szCs w:val="24"/>
        </w:rPr>
        <w:t>There are certain difficulties, burdens and sorrows we have to bear but they are all measured; no one is called upon to suffer without the God of measure entering into it, and there is no suffering laid upon the believer without there being abundance of grace to meet it</w:t>
      </w:r>
      <w:r w:rsidR="009B2024">
        <w:rPr>
          <w:rFonts w:cs="Times New Roman"/>
          <w:bCs/>
          <w:szCs w:val="24"/>
        </w:rPr>
        <w:t xml:space="preserve">.  </w:t>
      </w:r>
      <w:r w:rsidRPr="00F23689">
        <w:rPr>
          <w:rFonts w:cs="Times New Roman"/>
          <w:bCs/>
          <w:szCs w:val="24"/>
        </w:rPr>
        <w:t>There is never a measure of sorrow or burden beyond the grace that God is pleased to supply to meet that sorrow, whatever it may be</w:t>
      </w:r>
      <w:r w:rsidR="009B2024">
        <w:rPr>
          <w:rFonts w:cs="Times New Roman"/>
          <w:bCs/>
          <w:szCs w:val="24"/>
        </w:rPr>
        <w:t xml:space="preserve">.  </w:t>
      </w:r>
      <w:r w:rsidRPr="00F23689">
        <w:rPr>
          <w:rFonts w:cs="Times New Roman"/>
          <w:bCs/>
          <w:szCs w:val="24"/>
        </w:rPr>
        <w:t>It is fine to think of, and to know, the God of measure</w:t>
      </w:r>
      <w:r w:rsidR="009B2024">
        <w:rPr>
          <w:rFonts w:cs="Times New Roman"/>
          <w:bCs/>
          <w:szCs w:val="24"/>
        </w:rPr>
        <w:t xml:space="preserve">.  </w:t>
      </w:r>
      <w:r w:rsidRPr="00F23689">
        <w:rPr>
          <w:rFonts w:cs="Times New Roman"/>
          <w:bCs/>
          <w:szCs w:val="24"/>
        </w:rPr>
        <w:t>Everything is measured and everything is proportioned.</w:t>
      </w:r>
    </w:p>
    <w:p w14:paraId="4F0AB700" w14:textId="2A48338C" w:rsidR="0078363D" w:rsidRPr="00526091" w:rsidRDefault="0078363D" w:rsidP="0078363D">
      <w:pPr>
        <w:pStyle w:val="Default"/>
        <w:spacing w:before="120"/>
        <w:ind w:firstLine="720"/>
        <w:jc w:val="both"/>
        <w:rPr>
          <w:color w:val="auto"/>
        </w:rPr>
      </w:pPr>
      <w:r w:rsidRPr="00526091">
        <w:rPr>
          <w:color w:val="auto"/>
        </w:rPr>
        <w:t xml:space="preserve">This first scripture speaks about the incense: </w:t>
      </w:r>
      <w:r w:rsidR="004F26F1" w:rsidRPr="00526091">
        <w:rPr>
          <w:color w:val="auto"/>
        </w:rPr>
        <w:t>“</w:t>
      </w:r>
      <w:r w:rsidRPr="00526091">
        <w:rPr>
          <w:color w:val="auto"/>
        </w:rPr>
        <w:t>in like proportions shall it be</w:t>
      </w:r>
      <w:r w:rsidR="004F26F1" w:rsidRPr="00526091">
        <w:rPr>
          <w:color w:val="auto"/>
        </w:rPr>
        <w:t>”</w:t>
      </w:r>
      <w:r w:rsidR="009B2024" w:rsidRPr="00526091">
        <w:rPr>
          <w:color w:val="auto"/>
        </w:rPr>
        <w:t xml:space="preserve">.  </w:t>
      </w:r>
      <w:r w:rsidRPr="00526091">
        <w:rPr>
          <w:color w:val="auto"/>
        </w:rPr>
        <w:t xml:space="preserve">It says </w:t>
      </w:r>
      <w:r w:rsidR="004F26F1" w:rsidRPr="00526091">
        <w:rPr>
          <w:color w:val="auto"/>
        </w:rPr>
        <w:t>“</w:t>
      </w:r>
      <w:r w:rsidRPr="00526091">
        <w:rPr>
          <w:color w:val="auto"/>
        </w:rPr>
        <w:t>according to the proportions of it</w:t>
      </w:r>
      <w:r w:rsidR="004F26F1" w:rsidRPr="00526091">
        <w:rPr>
          <w:color w:val="auto"/>
        </w:rPr>
        <w:t>”</w:t>
      </w:r>
      <w:r w:rsidRPr="00526091">
        <w:rPr>
          <w:color w:val="auto"/>
        </w:rPr>
        <w:t xml:space="preserve"> in verse 37</w:t>
      </w:r>
      <w:r w:rsidR="009B2024" w:rsidRPr="00526091">
        <w:rPr>
          <w:color w:val="auto"/>
        </w:rPr>
        <w:t xml:space="preserve">.  </w:t>
      </w:r>
      <w:r w:rsidRPr="00526091">
        <w:rPr>
          <w:color w:val="auto"/>
        </w:rPr>
        <w:t>What precedes the incense is the anointing oil</w:t>
      </w:r>
      <w:r w:rsidR="009B2024" w:rsidRPr="00526091">
        <w:rPr>
          <w:color w:val="auto"/>
        </w:rPr>
        <w:t xml:space="preserve">.  </w:t>
      </w:r>
      <w:r w:rsidRPr="00526091">
        <w:rPr>
          <w:color w:val="auto"/>
        </w:rPr>
        <w:t>The anointing oil is also in certain proportions</w:t>
      </w:r>
      <w:r w:rsidR="009B2024" w:rsidRPr="00526091">
        <w:rPr>
          <w:color w:val="auto"/>
        </w:rPr>
        <w:t xml:space="preserve">.  </w:t>
      </w:r>
      <w:r w:rsidRPr="00526091">
        <w:rPr>
          <w:color w:val="auto"/>
        </w:rPr>
        <w:t>The anointing oil comes down, it is upon persons who are anointed, but the incense arises</w:t>
      </w:r>
      <w:r w:rsidR="009B2024" w:rsidRPr="00526091">
        <w:rPr>
          <w:color w:val="auto"/>
        </w:rPr>
        <w:t xml:space="preserve">.  </w:t>
      </w:r>
      <w:r w:rsidRPr="00526091">
        <w:rPr>
          <w:color w:val="auto"/>
        </w:rPr>
        <w:t>In a sense the incense is the answer to God from the anointing</w:t>
      </w:r>
      <w:r w:rsidR="009B2024" w:rsidRPr="00526091">
        <w:rPr>
          <w:color w:val="auto"/>
        </w:rPr>
        <w:t xml:space="preserve">.  </w:t>
      </w:r>
      <w:r w:rsidRPr="00526091">
        <w:rPr>
          <w:color w:val="auto"/>
        </w:rPr>
        <w:t>Both the anointing oil and the incense speak of the Spirit, especially as the Spirit of Christ</w:t>
      </w:r>
      <w:r w:rsidR="009B2024" w:rsidRPr="00526091">
        <w:rPr>
          <w:color w:val="auto"/>
        </w:rPr>
        <w:t xml:space="preserve">.  </w:t>
      </w:r>
      <w:r w:rsidRPr="00526091">
        <w:rPr>
          <w:color w:val="auto"/>
        </w:rPr>
        <w:t>No matter what is laid upon any one of us there is sufficient in the anointing to help us through in dignity and power</w:t>
      </w:r>
      <w:r w:rsidR="009B2024" w:rsidRPr="00526091">
        <w:rPr>
          <w:color w:val="auto"/>
        </w:rPr>
        <w:t xml:space="preserve">.  </w:t>
      </w:r>
      <w:r w:rsidRPr="00526091">
        <w:rPr>
          <w:color w:val="auto"/>
        </w:rPr>
        <w:t>Then the answer is the incense</w:t>
      </w:r>
      <w:r w:rsidR="009B2024" w:rsidRPr="00526091">
        <w:rPr>
          <w:color w:val="auto"/>
        </w:rPr>
        <w:t xml:space="preserve">.  </w:t>
      </w:r>
      <w:r w:rsidRPr="00526091">
        <w:rPr>
          <w:color w:val="auto"/>
        </w:rPr>
        <w:t>The anointing oil was put upon the whole tabernacle, but then the incense is what arises, a kind of answer, a response to what comes down</w:t>
      </w:r>
      <w:r w:rsidR="009B2024" w:rsidRPr="00526091">
        <w:rPr>
          <w:color w:val="auto"/>
        </w:rPr>
        <w:t xml:space="preserve">.  </w:t>
      </w:r>
      <w:r w:rsidRPr="00526091">
        <w:rPr>
          <w:color w:val="auto"/>
        </w:rPr>
        <w:t>The Spirit came down at Pentecost, and the Spirit is available, as the Spirit of Christ, for every one of us for whatever is laid upon us</w:t>
      </w:r>
      <w:r w:rsidR="009B2024" w:rsidRPr="00526091">
        <w:rPr>
          <w:color w:val="auto"/>
        </w:rPr>
        <w:t xml:space="preserve">.  </w:t>
      </w:r>
      <w:r w:rsidRPr="00526091">
        <w:rPr>
          <w:color w:val="auto"/>
        </w:rPr>
        <w:t>The Spirit of Christ is available to us for support and help, and for power and dignity, for God</w:t>
      </w:r>
      <w:r w:rsidR="004F26F1" w:rsidRPr="00526091">
        <w:rPr>
          <w:color w:val="auto"/>
        </w:rPr>
        <w:t>’</w:t>
      </w:r>
      <w:r w:rsidRPr="00526091">
        <w:rPr>
          <w:color w:val="auto"/>
        </w:rPr>
        <w:t>s glory</w:t>
      </w:r>
      <w:r w:rsidR="009B2024" w:rsidRPr="00526091">
        <w:rPr>
          <w:color w:val="auto"/>
        </w:rPr>
        <w:t xml:space="preserve">.  </w:t>
      </w:r>
    </w:p>
    <w:p w14:paraId="69EEBACE" w14:textId="06D97875" w:rsidR="0078363D" w:rsidRPr="00526091"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But the incense is what is found here for God</w:t>
      </w:r>
      <w:r w:rsidR="004F26F1" w:rsidRPr="00526091">
        <w:rPr>
          <w:rFonts w:cs="Times New Roman"/>
          <w:szCs w:val="24"/>
        </w:rPr>
        <w:t>’</w:t>
      </w:r>
      <w:r w:rsidRPr="00526091">
        <w:rPr>
          <w:rFonts w:cs="Times New Roman"/>
          <w:szCs w:val="24"/>
        </w:rPr>
        <w:t>s pleasure in what ascends</w:t>
      </w:r>
      <w:r w:rsidR="009B2024" w:rsidRPr="00526091">
        <w:rPr>
          <w:rFonts w:cs="Times New Roman"/>
          <w:szCs w:val="24"/>
        </w:rPr>
        <w:t xml:space="preserve">.  </w:t>
      </w:r>
      <w:r w:rsidRPr="00526091">
        <w:rPr>
          <w:rFonts w:cs="Times New Roman"/>
          <w:szCs w:val="24"/>
        </w:rPr>
        <w:t>It is the grace of Christ expressed</w:t>
      </w:r>
      <w:r w:rsidR="009B2024" w:rsidRPr="00526091">
        <w:rPr>
          <w:rFonts w:cs="Times New Roman"/>
          <w:szCs w:val="24"/>
        </w:rPr>
        <w:t xml:space="preserve">.  </w:t>
      </w:r>
      <w:r w:rsidRPr="00526091">
        <w:rPr>
          <w:rFonts w:cs="Times New Roman"/>
          <w:szCs w:val="24"/>
        </w:rPr>
        <w:t>It was seen perfectly in the Lord Jesus when He was here</w:t>
      </w:r>
      <w:r w:rsidR="009B2024" w:rsidRPr="00526091">
        <w:rPr>
          <w:rFonts w:cs="Times New Roman"/>
          <w:szCs w:val="24"/>
        </w:rPr>
        <w:t xml:space="preserve">.  </w:t>
      </w:r>
      <w:r w:rsidRPr="00526091">
        <w:rPr>
          <w:rFonts w:cs="Times New Roman"/>
          <w:szCs w:val="24"/>
        </w:rPr>
        <w:t>Think of the proportion of the graces seen in our Lord Jesus Christ</w:t>
      </w:r>
      <w:r w:rsidR="009B2024" w:rsidRPr="00526091">
        <w:rPr>
          <w:rFonts w:cs="Times New Roman"/>
          <w:szCs w:val="24"/>
        </w:rPr>
        <w:t xml:space="preserve">.  </w:t>
      </w:r>
      <w:r w:rsidRPr="00526091">
        <w:rPr>
          <w:rFonts w:cs="Times New Roman"/>
          <w:szCs w:val="24"/>
        </w:rPr>
        <w:t>The dependent Man, the subject One, the obedient One, and yet the faithful One</w:t>
      </w:r>
      <w:r w:rsidR="009B2024" w:rsidRPr="00526091">
        <w:rPr>
          <w:rFonts w:cs="Times New Roman"/>
          <w:szCs w:val="24"/>
        </w:rPr>
        <w:t xml:space="preserve">.  </w:t>
      </w:r>
      <w:r w:rsidRPr="00526091">
        <w:rPr>
          <w:rFonts w:cs="Times New Roman"/>
          <w:szCs w:val="24"/>
        </w:rPr>
        <w:t>In every situation faithful, and yet along with it, dependent, humble</w:t>
      </w:r>
      <w:r w:rsidR="009B2024" w:rsidRPr="00526091">
        <w:rPr>
          <w:rFonts w:cs="Times New Roman"/>
          <w:szCs w:val="24"/>
        </w:rPr>
        <w:t xml:space="preserve">.  </w:t>
      </w:r>
      <w:r w:rsidRPr="00526091">
        <w:rPr>
          <w:rFonts w:cs="Times New Roman"/>
          <w:szCs w:val="24"/>
        </w:rPr>
        <w:t xml:space="preserve">Beautiful graces shone in the Lord </w:t>
      </w:r>
      <w:r w:rsidRPr="00526091">
        <w:rPr>
          <w:rFonts w:cs="Times New Roman"/>
          <w:szCs w:val="24"/>
        </w:rPr>
        <w:lastRenderedPageBreak/>
        <w:t>Jesus here in perfect proportion</w:t>
      </w:r>
      <w:r w:rsidR="009B2024" w:rsidRPr="00526091">
        <w:rPr>
          <w:rFonts w:cs="Times New Roman"/>
          <w:szCs w:val="24"/>
        </w:rPr>
        <w:t xml:space="preserve">.  </w:t>
      </w:r>
      <w:r w:rsidRPr="00526091">
        <w:rPr>
          <w:rFonts w:cs="Times New Roman"/>
          <w:szCs w:val="24"/>
        </w:rPr>
        <w:t>It has been said that there was not one outstanding feature in the manhood of our Lord Jesus Christ</w:t>
      </w:r>
      <w:r w:rsidR="009B2024" w:rsidRPr="00526091">
        <w:rPr>
          <w:rFonts w:cs="Times New Roman"/>
          <w:szCs w:val="24"/>
        </w:rPr>
        <w:t xml:space="preserve">.  </w:t>
      </w:r>
      <w:r w:rsidRPr="00526091">
        <w:rPr>
          <w:rFonts w:cs="Times New Roman"/>
          <w:szCs w:val="24"/>
        </w:rPr>
        <w:t>That same spirit is to be taken on by us, so that there is proportion, things are proportioned</w:t>
      </w:r>
      <w:r w:rsidR="009B2024" w:rsidRPr="00526091">
        <w:rPr>
          <w:rFonts w:cs="Times New Roman"/>
          <w:szCs w:val="24"/>
        </w:rPr>
        <w:t xml:space="preserve">.  </w:t>
      </w:r>
      <w:r w:rsidRPr="00526091">
        <w:rPr>
          <w:rFonts w:cs="Times New Roman"/>
          <w:szCs w:val="24"/>
        </w:rPr>
        <w:t>As helped in the Lord</w:t>
      </w:r>
      <w:r w:rsidR="004F26F1" w:rsidRPr="00526091">
        <w:rPr>
          <w:rFonts w:cs="Times New Roman"/>
          <w:szCs w:val="24"/>
        </w:rPr>
        <w:t>’</w:t>
      </w:r>
      <w:r w:rsidRPr="00526091">
        <w:rPr>
          <w:rFonts w:cs="Times New Roman"/>
          <w:szCs w:val="24"/>
        </w:rPr>
        <w:t>s dealings with us, in instruction and in discipleship, by being attached to our Lord Jesus Christ and helped by the Spirit, we are meant to take on these gracious features which are seen perfectly in Him</w:t>
      </w:r>
      <w:r w:rsidR="009B2024" w:rsidRPr="00526091">
        <w:rPr>
          <w:rFonts w:cs="Times New Roman"/>
          <w:szCs w:val="24"/>
        </w:rPr>
        <w:t xml:space="preserve">.  </w:t>
      </w:r>
      <w:r w:rsidRPr="00526091">
        <w:rPr>
          <w:rFonts w:cs="Times New Roman"/>
          <w:szCs w:val="24"/>
        </w:rPr>
        <w:t>God is pleased to use discipline too</w:t>
      </w:r>
      <w:r w:rsidR="009B2024" w:rsidRPr="00526091">
        <w:rPr>
          <w:rFonts w:cs="Times New Roman"/>
          <w:szCs w:val="24"/>
        </w:rPr>
        <w:t xml:space="preserve">.  </w:t>
      </w:r>
      <w:r w:rsidRPr="00526091">
        <w:rPr>
          <w:rFonts w:cs="Times New Roman"/>
          <w:szCs w:val="24"/>
        </w:rPr>
        <w:t>He passes us through discipline, through sorrows and difficulties, but the end in view is that there should be some feature of the incense</w:t>
      </w:r>
      <w:r w:rsidR="009B2024" w:rsidRPr="00526091">
        <w:rPr>
          <w:rFonts w:cs="Times New Roman"/>
          <w:szCs w:val="24"/>
        </w:rPr>
        <w:t xml:space="preserve">.  </w:t>
      </w:r>
      <w:r w:rsidRPr="00526091">
        <w:rPr>
          <w:rFonts w:cs="Times New Roman"/>
          <w:szCs w:val="24"/>
        </w:rPr>
        <w:t>It suggests prayer, how we pray</w:t>
      </w:r>
      <w:r w:rsidR="009B2024" w:rsidRPr="00526091">
        <w:rPr>
          <w:rFonts w:cs="Times New Roman"/>
          <w:szCs w:val="24"/>
        </w:rPr>
        <w:t xml:space="preserve">.  </w:t>
      </w:r>
      <w:r w:rsidRPr="00526091">
        <w:rPr>
          <w:rFonts w:cs="Times New Roman"/>
          <w:szCs w:val="24"/>
        </w:rPr>
        <w:t>It is all for the pleasure of God</w:t>
      </w:r>
      <w:r w:rsidR="009B2024" w:rsidRPr="00526091">
        <w:rPr>
          <w:rFonts w:cs="Times New Roman"/>
          <w:szCs w:val="24"/>
        </w:rPr>
        <w:t xml:space="preserve">.  </w:t>
      </w:r>
      <w:r w:rsidRPr="00526091">
        <w:rPr>
          <w:rFonts w:cs="Times New Roman"/>
          <w:szCs w:val="24"/>
        </w:rPr>
        <w:t>There is this idea of proportion in it, dear brethren, which I would be concerned about myself</w:t>
      </w:r>
      <w:r w:rsidR="009B2024" w:rsidRPr="00526091">
        <w:rPr>
          <w:rFonts w:cs="Times New Roman"/>
          <w:szCs w:val="24"/>
        </w:rPr>
        <w:t xml:space="preserve">.  </w:t>
      </w:r>
      <w:r w:rsidRPr="00526091">
        <w:rPr>
          <w:rFonts w:cs="Times New Roman"/>
          <w:szCs w:val="24"/>
        </w:rPr>
        <w:t>There may be outstanding features with us, but then the proportion suggests an evenness that is to be arrived at by the Lord</w:t>
      </w:r>
      <w:r w:rsidR="004F26F1" w:rsidRPr="00526091">
        <w:rPr>
          <w:rFonts w:cs="Times New Roman"/>
          <w:szCs w:val="24"/>
        </w:rPr>
        <w:t>’</w:t>
      </w:r>
      <w:r w:rsidRPr="00526091">
        <w:rPr>
          <w:rFonts w:cs="Times New Roman"/>
          <w:szCs w:val="24"/>
        </w:rPr>
        <w:t>s gracious dealings with us, including His discipline</w:t>
      </w:r>
      <w:r w:rsidR="009B2024" w:rsidRPr="00526091">
        <w:rPr>
          <w:rFonts w:cs="Times New Roman"/>
          <w:szCs w:val="24"/>
        </w:rPr>
        <w:t xml:space="preserve">.  </w:t>
      </w:r>
      <w:r w:rsidRPr="00526091">
        <w:rPr>
          <w:rFonts w:cs="Times New Roman"/>
          <w:szCs w:val="24"/>
        </w:rPr>
        <w:t>We learn much by instruction, but we learn much by discipline, by things which we have to go through, things we would rather not go through, things we would rather not have to face</w:t>
      </w:r>
      <w:r w:rsidR="009B2024" w:rsidRPr="00526091">
        <w:rPr>
          <w:rFonts w:cs="Times New Roman"/>
          <w:szCs w:val="24"/>
        </w:rPr>
        <w:t xml:space="preserve">.  </w:t>
      </w:r>
      <w:r w:rsidRPr="00526091">
        <w:rPr>
          <w:rFonts w:cs="Times New Roman"/>
          <w:szCs w:val="24"/>
        </w:rPr>
        <w:t>Yet the Lord uses these that there might be proportion in our moral being which is so pleasing to God Himself</w:t>
      </w:r>
      <w:r w:rsidR="009B2024" w:rsidRPr="00526091">
        <w:rPr>
          <w:rFonts w:cs="Times New Roman"/>
          <w:szCs w:val="24"/>
        </w:rPr>
        <w:t xml:space="preserve">.  </w:t>
      </w:r>
    </w:p>
    <w:p w14:paraId="5D558CA7" w14:textId="23286C6E" w:rsidR="0078363D" w:rsidRPr="00526091" w:rsidRDefault="0078363D" w:rsidP="0078363D">
      <w:pPr>
        <w:pStyle w:val="Default"/>
        <w:spacing w:before="120"/>
        <w:ind w:firstLine="720"/>
        <w:jc w:val="both"/>
        <w:rPr>
          <w:color w:val="auto"/>
        </w:rPr>
      </w:pPr>
      <w:r w:rsidRPr="00526091">
        <w:rPr>
          <w:color w:val="auto"/>
        </w:rPr>
        <w:t>Now in Romans 12 we again have this idea of proportion</w:t>
      </w:r>
      <w:r w:rsidR="009B2024" w:rsidRPr="00526091">
        <w:rPr>
          <w:color w:val="auto"/>
        </w:rPr>
        <w:t xml:space="preserve">.  </w:t>
      </w:r>
      <w:r w:rsidRPr="00526091">
        <w:rPr>
          <w:color w:val="auto"/>
        </w:rPr>
        <w:t>The human body is proportioned</w:t>
      </w:r>
      <w:r w:rsidR="009B2024" w:rsidRPr="00526091">
        <w:rPr>
          <w:color w:val="auto"/>
        </w:rPr>
        <w:t xml:space="preserve">.  </w:t>
      </w:r>
      <w:r w:rsidRPr="00526091">
        <w:rPr>
          <w:color w:val="auto"/>
        </w:rPr>
        <w:t>There is no member outstanding in the human body; it is perfectly proportioned</w:t>
      </w:r>
      <w:r w:rsidR="009B2024" w:rsidRPr="00526091">
        <w:rPr>
          <w:color w:val="auto"/>
        </w:rPr>
        <w:t xml:space="preserve">.  </w:t>
      </w:r>
      <w:r w:rsidRPr="00526091">
        <w:rPr>
          <w:color w:val="auto"/>
        </w:rPr>
        <w:t>Each belongs to the other, each belongs to the whole</w:t>
      </w:r>
      <w:r w:rsidR="009B2024" w:rsidRPr="00526091">
        <w:rPr>
          <w:color w:val="auto"/>
        </w:rPr>
        <w:t xml:space="preserve">.  </w:t>
      </w:r>
      <w:r w:rsidRPr="00526091">
        <w:rPr>
          <w:color w:val="auto"/>
        </w:rPr>
        <w:t>The idea of proportion makes one whole</w:t>
      </w:r>
      <w:r w:rsidR="009B2024" w:rsidRPr="00526091">
        <w:rPr>
          <w:color w:val="auto"/>
        </w:rPr>
        <w:t xml:space="preserve">.  </w:t>
      </w:r>
      <w:r w:rsidRPr="00526091">
        <w:rPr>
          <w:color w:val="auto"/>
        </w:rPr>
        <w:t>Paul writes here about one body having many members, but all the members have not the same office</w:t>
      </w:r>
      <w:r w:rsidR="009B2024" w:rsidRPr="00526091">
        <w:rPr>
          <w:color w:val="auto"/>
        </w:rPr>
        <w:t xml:space="preserve">.  </w:t>
      </w:r>
      <w:r w:rsidRPr="00526091">
        <w:rPr>
          <w:color w:val="auto"/>
        </w:rPr>
        <w:t>That is, there is variety but it is all proportioned</w:t>
      </w:r>
      <w:r w:rsidR="009B2024" w:rsidRPr="00526091">
        <w:rPr>
          <w:color w:val="auto"/>
        </w:rPr>
        <w:t xml:space="preserve">.  </w:t>
      </w:r>
      <w:r w:rsidRPr="00526091">
        <w:rPr>
          <w:color w:val="auto"/>
        </w:rPr>
        <w:t>In the human body there are a great variety of members, more than I could enumerate</w:t>
      </w:r>
      <w:r w:rsidR="009B2024" w:rsidRPr="00526091">
        <w:rPr>
          <w:color w:val="auto"/>
        </w:rPr>
        <w:t xml:space="preserve">.  </w:t>
      </w:r>
      <w:r w:rsidRPr="00526091">
        <w:rPr>
          <w:color w:val="auto"/>
        </w:rPr>
        <w:t>You think of the different systems that operate in the human body—the respiratory system, the nervous system, the blood system</w:t>
      </w:r>
      <w:r w:rsidR="009B2024" w:rsidRPr="00526091">
        <w:rPr>
          <w:color w:val="auto"/>
        </w:rPr>
        <w:t xml:space="preserve">.  </w:t>
      </w:r>
      <w:r w:rsidRPr="00526091">
        <w:rPr>
          <w:color w:val="auto"/>
        </w:rPr>
        <w:t>How much operates and each system helps the other, it is all proportioned; and so it is in the one body in Christ</w:t>
      </w:r>
      <w:r w:rsidR="009B2024" w:rsidRPr="00526091">
        <w:rPr>
          <w:color w:val="auto"/>
        </w:rPr>
        <w:t xml:space="preserve">.  </w:t>
      </w:r>
      <w:r w:rsidRPr="00526091">
        <w:rPr>
          <w:color w:val="auto"/>
        </w:rPr>
        <w:t>This is meant to work out locally</w:t>
      </w:r>
      <w:r w:rsidR="009B2024" w:rsidRPr="00526091">
        <w:rPr>
          <w:color w:val="auto"/>
        </w:rPr>
        <w:t xml:space="preserve">.  </w:t>
      </w:r>
      <w:r w:rsidRPr="00526091">
        <w:rPr>
          <w:color w:val="auto"/>
        </w:rPr>
        <w:t>There is meant to be proportion, making for unity and making for one complete whole, and every member is needed</w:t>
      </w:r>
      <w:r w:rsidR="009B2024" w:rsidRPr="00526091">
        <w:rPr>
          <w:color w:val="auto"/>
        </w:rPr>
        <w:t xml:space="preserve">.  </w:t>
      </w:r>
      <w:r w:rsidRPr="00526091">
        <w:rPr>
          <w:color w:val="auto"/>
        </w:rPr>
        <w:t>Any member is missed if it is not functioning</w:t>
      </w:r>
      <w:r w:rsidR="009B2024" w:rsidRPr="00526091">
        <w:rPr>
          <w:color w:val="auto"/>
        </w:rPr>
        <w:t xml:space="preserve">.  </w:t>
      </w:r>
      <w:r w:rsidRPr="00526091">
        <w:rPr>
          <w:color w:val="auto"/>
        </w:rPr>
        <w:t xml:space="preserve">Every member is needed in the local setting, and it speaks in verse 3 about each one having a measure of faith, </w:t>
      </w:r>
      <w:r w:rsidR="004F26F1" w:rsidRPr="00526091">
        <w:rPr>
          <w:color w:val="auto"/>
        </w:rPr>
        <w:t>“</w:t>
      </w:r>
      <w:r w:rsidRPr="00526091">
        <w:rPr>
          <w:color w:val="auto"/>
        </w:rPr>
        <w:t>as God has dealt to each a measure of faith</w:t>
      </w:r>
      <w:r w:rsidR="004F26F1" w:rsidRPr="00526091">
        <w:rPr>
          <w:color w:val="auto"/>
        </w:rPr>
        <w:t>”</w:t>
      </w:r>
      <w:r w:rsidR="009B2024" w:rsidRPr="00526091">
        <w:rPr>
          <w:color w:val="auto"/>
        </w:rPr>
        <w:t xml:space="preserve">.  </w:t>
      </w:r>
      <w:r w:rsidRPr="00526091">
        <w:rPr>
          <w:color w:val="auto"/>
        </w:rPr>
        <w:t>That is the God of measure, proportioning what is needed in the body</w:t>
      </w:r>
      <w:r w:rsidR="009B2024" w:rsidRPr="00526091">
        <w:rPr>
          <w:color w:val="auto"/>
        </w:rPr>
        <w:t xml:space="preserve">.  </w:t>
      </w:r>
      <w:r w:rsidRPr="00526091">
        <w:rPr>
          <w:color w:val="auto"/>
        </w:rPr>
        <w:t>It comes down to the locality</w:t>
      </w:r>
      <w:r w:rsidR="009B2024" w:rsidRPr="00526091">
        <w:rPr>
          <w:color w:val="auto"/>
        </w:rPr>
        <w:t xml:space="preserve">.  </w:t>
      </w:r>
      <w:r w:rsidRPr="00526091">
        <w:rPr>
          <w:color w:val="auto"/>
        </w:rPr>
        <w:t>God proportions what is needed in the locality</w:t>
      </w:r>
      <w:r w:rsidR="009B2024" w:rsidRPr="00526091">
        <w:rPr>
          <w:color w:val="auto"/>
        </w:rPr>
        <w:t xml:space="preserve">.  </w:t>
      </w:r>
      <w:r w:rsidRPr="00526091">
        <w:rPr>
          <w:color w:val="auto"/>
        </w:rPr>
        <w:t>Every one is needed, but then no one dominates; the whole thing works smoothly—that is, the idea of the body is meant to be expressed locally</w:t>
      </w:r>
      <w:r w:rsidR="009B2024" w:rsidRPr="00526091">
        <w:rPr>
          <w:color w:val="auto"/>
        </w:rPr>
        <w:t xml:space="preserve">.  </w:t>
      </w:r>
      <w:r w:rsidRPr="00526091">
        <w:rPr>
          <w:color w:val="auto"/>
        </w:rPr>
        <w:t>In 1 Corinthians 12 Paul speaks about the body</w:t>
      </w:r>
      <w:r w:rsidR="009B2024" w:rsidRPr="00526091">
        <w:rPr>
          <w:color w:val="auto"/>
        </w:rPr>
        <w:t xml:space="preserve">.  </w:t>
      </w:r>
      <w:r w:rsidRPr="00526091">
        <w:rPr>
          <w:color w:val="auto"/>
        </w:rPr>
        <w:t xml:space="preserve">He speaks about the </w:t>
      </w:r>
      <w:r w:rsidRPr="00526091">
        <w:rPr>
          <w:color w:val="auto"/>
        </w:rPr>
        <w:lastRenderedPageBreak/>
        <w:t xml:space="preserve">one body, which would be a universal idea involving every believer who has the Spirit of Christ, but then he comes down to </w:t>
      </w:r>
      <w:r w:rsidR="004F26F1" w:rsidRPr="00526091">
        <w:rPr>
          <w:color w:val="auto"/>
        </w:rPr>
        <w:t>“</w:t>
      </w:r>
      <w:r w:rsidRPr="00526091">
        <w:rPr>
          <w:i/>
          <w:color w:val="auto"/>
        </w:rPr>
        <w:t xml:space="preserve">Ye </w:t>
      </w:r>
      <w:r w:rsidRPr="00526091">
        <w:rPr>
          <w:color w:val="auto"/>
        </w:rPr>
        <w:t>are Christ</w:t>
      </w:r>
      <w:r w:rsidR="004F26F1" w:rsidRPr="00526091">
        <w:rPr>
          <w:color w:val="auto"/>
        </w:rPr>
        <w:t>’</w:t>
      </w:r>
      <w:r w:rsidRPr="00526091">
        <w:rPr>
          <w:color w:val="auto"/>
        </w:rPr>
        <w:t>s body</w:t>
      </w:r>
      <w:r w:rsidR="002B71CD">
        <w:rPr>
          <w:color w:val="auto"/>
        </w:rPr>
        <w:t>”</w:t>
      </w:r>
      <w:r w:rsidR="00B12557" w:rsidRPr="00526091">
        <w:rPr>
          <w:color w:val="auto"/>
        </w:rPr>
        <w:t>,</w:t>
      </w:r>
      <w:r w:rsidRPr="00526091">
        <w:rPr>
          <w:color w:val="auto"/>
        </w:rPr>
        <w:t xml:space="preserve"> </w:t>
      </w:r>
      <w:r w:rsidR="00A30F9A" w:rsidRPr="00526091">
        <w:rPr>
          <w:color w:val="auto"/>
        </w:rPr>
        <w:t>v</w:t>
      </w:r>
      <w:r w:rsidRPr="00526091">
        <w:rPr>
          <w:color w:val="auto"/>
        </w:rPr>
        <w:t xml:space="preserve"> </w:t>
      </w:r>
      <w:r w:rsidR="00A30F9A" w:rsidRPr="00526091">
        <w:rPr>
          <w:color w:val="auto"/>
        </w:rPr>
        <w:t>27</w:t>
      </w:r>
      <w:r w:rsidR="009B2024" w:rsidRPr="00526091">
        <w:rPr>
          <w:color w:val="auto"/>
        </w:rPr>
        <w:t xml:space="preserve">.  </w:t>
      </w:r>
      <w:r w:rsidRPr="00526091">
        <w:rPr>
          <w:color w:val="auto"/>
        </w:rPr>
        <w:t>The assembly at Corinth was meant to express the features that were seen in the body universally</w:t>
      </w:r>
      <w:r w:rsidR="009B2024" w:rsidRPr="00526091">
        <w:rPr>
          <w:color w:val="auto"/>
        </w:rPr>
        <w:t xml:space="preserve">.  </w:t>
      </w:r>
      <w:r w:rsidRPr="00526091">
        <w:rPr>
          <w:color w:val="auto"/>
        </w:rPr>
        <w:t>The body features work locally</w:t>
      </w:r>
      <w:r w:rsidR="009B2024" w:rsidRPr="00526091">
        <w:rPr>
          <w:color w:val="auto"/>
        </w:rPr>
        <w:t xml:space="preserve">.  </w:t>
      </w:r>
    </w:p>
    <w:p w14:paraId="545B4563" w14:textId="7C0A534F" w:rsidR="0078363D" w:rsidRPr="00F23689" w:rsidRDefault="0078363D" w:rsidP="0078363D">
      <w:pPr>
        <w:spacing w:before="120" w:after="0" w:line="240" w:lineRule="auto"/>
        <w:ind w:firstLine="720"/>
        <w:jc w:val="both"/>
        <w:rPr>
          <w:rFonts w:cs="Times New Roman"/>
          <w:bCs/>
          <w:szCs w:val="24"/>
        </w:rPr>
      </w:pPr>
      <w:r w:rsidRPr="00526091">
        <w:rPr>
          <w:rFonts w:cs="Times New Roman"/>
          <w:szCs w:val="24"/>
        </w:rPr>
        <w:t xml:space="preserve">So it goes on to say here, </w:t>
      </w:r>
      <w:r w:rsidR="004F26F1" w:rsidRPr="00526091">
        <w:rPr>
          <w:rFonts w:cs="Times New Roman"/>
          <w:szCs w:val="24"/>
        </w:rPr>
        <w:t>“</w:t>
      </w:r>
      <w:r w:rsidRPr="00526091">
        <w:rPr>
          <w:rFonts w:cs="Times New Roman"/>
          <w:szCs w:val="24"/>
        </w:rPr>
        <w:t>We, being many, are one body in Christ, and each one members one of the other</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Members of the body of Christ and members one of the other</w:t>
      </w:r>
      <w:r w:rsidR="009B2024" w:rsidRPr="00526091">
        <w:rPr>
          <w:rFonts w:cs="Times New Roman"/>
          <w:szCs w:val="24"/>
        </w:rPr>
        <w:t xml:space="preserve">.  </w:t>
      </w:r>
      <w:r w:rsidRPr="00526091">
        <w:rPr>
          <w:rFonts w:cs="Times New Roman"/>
          <w:szCs w:val="24"/>
        </w:rPr>
        <w:t>Each one is necessary</w:t>
      </w:r>
      <w:r w:rsidR="009B2024" w:rsidRPr="00526091">
        <w:rPr>
          <w:rFonts w:cs="Times New Roman"/>
          <w:szCs w:val="24"/>
        </w:rPr>
        <w:t xml:space="preserve">.  </w:t>
      </w:r>
      <w:r w:rsidRPr="00526091">
        <w:rPr>
          <w:rFonts w:cs="Times New Roman"/>
          <w:szCs w:val="24"/>
        </w:rPr>
        <w:t>Each one belongs to the other</w:t>
      </w:r>
      <w:r w:rsidR="009B2024" w:rsidRPr="00526091">
        <w:rPr>
          <w:rFonts w:cs="Times New Roman"/>
          <w:szCs w:val="24"/>
        </w:rPr>
        <w:t xml:space="preserve">.  </w:t>
      </w:r>
      <w:r w:rsidRPr="00526091">
        <w:rPr>
          <w:rFonts w:cs="Times New Roman"/>
          <w:szCs w:val="24"/>
        </w:rPr>
        <w:t>It is not only the working of love, it is something organic</w:t>
      </w:r>
      <w:r w:rsidR="009B2024" w:rsidRPr="00526091">
        <w:rPr>
          <w:rFonts w:cs="Times New Roman"/>
          <w:szCs w:val="24"/>
        </w:rPr>
        <w:t xml:space="preserve">.  </w:t>
      </w:r>
      <w:r w:rsidRPr="00526091">
        <w:rPr>
          <w:rFonts w:cs="Times New Roman"/>
          <w:szCs w:val="24"/>
        </w:rPr>
        <w:t>It is a question of belonging to one another</w:t>
      </w:r>
      <w:r w:rsidR="009B2024" w:rsidRPr="00526091">
        <w:rPr>
          <w:rFonts w:cs="Times New Roman"/>
          <w:szCs w:val="24"/>
        </w:rPr>
        <w:t xml:space="preserve">.  </w:t>
      </w:r>
      <w:r w:rsidRPr="00526091">
        <w:rPr>
          <w:rFonts w:cs="Times New Roman"/>
          <w:szCs w:val="24"/>
        </w:rPr>
        <w:t>The human body is, I suppose, one of the most wonderful organisms that there is; but then the body of Christ is a more wonderful organism because it is not physical; it is spiritual, it is animated by the Spirit of Christ—a wonderful organism</w:t>
      </w:r>
      <w:r w:rsidR="003C3CAD" w:rsidRPr="00526091">
        <w:rPr>
          <w:rFonts w:cs="Times New Roman"/>
          <w:szCs w:val="24"/>
        </w:rPr>
        <w:t xml:space="preserve">!  </w:t>
      </w:r>
      <w:r w:rsidRPr="00526091">
        <w:rPr>
          <w:rFonts w:cs="Times New Roman"/>
          <w:szCs w:val="24"/>
        </w:rPr>
        <w:t>We are members one of the other</w:t>
      </w:r>
      <w:r w:rsidR="009B2024" w:rsidRPr="00526091">
        <w:rPr>
          <w:rFonts w:cs="Times New Roman"/>
          <w:szCs w:val="24"/>
        </w:rPr>
        <w:t xml:space="preserve">.  </w:t>
      </w:r>
      <w:r w:rsidR="004F26F1" w:rsidRPr="00526091">
        <w:rPr>
          <w:rFonts w:cs="Times New Roman"/>
          <w:szCs w:val="24"/>
        </w:rPr>
        <w:t>“</w:t>
      </w:r>
      <w:r w:rsidRPr="00526091">
        <w:rPr>
          <w:rFonts w:cs="Times New Roman"/>
          <w:szCs w:val="24"/>
        </w:rPr>
        <w:t>But having different gifts, according to the grace that has been given to us, whether it be prophecy, let us prophesy according to the proportion of faith</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Each one has a measure of faith, and each one has a proportion of faith, and as we function in that proportion it makes for unity and oneness, a smoothness, all for the pleasure of God and for the edifying of one another</w:t>
      </w:r>
      <w:r w:rsidR="009B2024" w:rsidRPr="00526091">
        <w:rPr>
          <w:rFonts w:cs="Times New Roman"/>
          <w:szCs w:val="24"/>
        </w:rPr>
        <w:t xml:space="preserve">.  </w:t>
      </w:r>
      <w:r w:rsidRPr="00526091">
        <w:rPr>
          <w:rFonts w:cs="Times New Roman"/>
          <w:szCs w:val="24"/>
        </w:rPr>
        <w:t xml:space="preserve">May the Lord help us to be attracted by this idea of proportion, to find out </w:t>
      </w:r>
      <w:r w:rsidRPr="00F23689">
        <w:rPr>
          <w:szCs w:val="24"/>
        </w:rPr>
        <w:t>what our proportion is, and to fit in in that proportion for the glory and pleasure of God.</w:t>
      </w:r>
    </w:p>
    <w:p w14:paraId="26E59EA0" w14:textId="77777777" w:rsidR="0078363D" w:rsidRPr="00F23689" w:rsidRDefault="0078363D" w:rsidP="0078363D">
      <w:pPr>
        <w:spacing w:before="120" w:after="0" w:line="240" w:lineRule="auto"/>
        <w:jc w:val="both"/>
        <w:rPr>
          <w:szCs w:val="24"/>
        </w:rPr>
      </w:pPr>
    </w:p>
    <w:p w14:paraId="6B447019" w14:textId="25A9D8BC" w:rsidR="0078363D" w:rsidRPr="00F23689" w:rsidRDefault="0078363D" w:rsidP="0078363D">
      <w:pPr>
        <w:spacing w:before="120" w:after="0" w:line="240" w:lineRule="auto"/>
        <w:jc w:val="both"/>
        <w:rPr>
          <w:b/>
          <w:bCs/>
          <w:szCs w:val="24"/>
        </w:rPr>
      </w:pPr>
      <w:r w:rsidRPr="00F23689">
        <w:rPr>
          <w:b/>
          <w:bCs/>
          <w:szCs w:val="24"/>
        </w:rPr>
        <w:t>PLAINFIELD NJ</w:t>
      </w:r>
    </w:p>
    <w:p w14:paraId="06EBFB05" w14:textId="1BEE03F2" w:rsidR="0078363D" w:rsidRPr="00F23689" w:rsidRDefault="0078363D" w:rsidP="0078363D">
      <w:pPr>
        <w:spacing w:before="120" w:after="0" w:line="240" w:lineRule="auto"/>
        <w:jc w:val="both"/>
        <w:rPr>
          <w:rFonts w:cs="Times New Roman"/>
          <w:b/>
          <w:bCs/>
          <w:szCs w:val="24"/>
        </w:rPr>
      </w:pPr>
      <w:r w:rsidRPr="00F23689">
        <w:rPr>
          <w:b/>
          <w:bCs/>
          <w:szCs w:val="24"/>
        </w:rPr>
        <w:t>21</w:t>
      </w:r>
      <w:r w:rsidRPr="00F23689">
        <w:rPr>
          <w:b/>
          <w:bCs/>
          <w:szCs w:val="24"/>
          <w:vertAlign w:val="superscript"/>
        </w:rPr>
        <w:t>st</w:t>
      </w:r>
      <w:r w:rsidRPr="00F23689">
        <w:rPr>
          <w:b/>
          <w:bCs/>
          <w:szCs w:val="24"/>
        </w:rPr>
        <w:t xml:space="preserve"> March 1978</w:t>
      </w:r>
    </w:p>
    <w:p w14:paraId="18D4030B" w14:textId="419B8938"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0D3C9330" w14:textId="5C70E46C" w:rsidR="00943D2D" w:rsidRPr="00943D2D" w:rsidRDefault="0078363D" w:rsidP="00943D2D">
      <w:pPr>
        <w:pStyle w:val="Heading1"/>
      </w:pPr>
      <w:r>
        <w:rPr>
          <w:bCs/>
        </w:rPr>
        <w:br w:type="page"/>
      </w:r>
      <w:bookmarkStart w:id="52" w:name="_Toc26879121"/>
      <w:bookmarkStart w:id="53" w:name="_Toc35685476"/>
      <w:r w:rsidR="00943D2D" w:rsidRPr="00943D2D">
        <w:lastRenderedPageBreak/>
        <w:t>HOW BELIEVERS PROVE THE LORD AS PRIEST</w:t>
      </w:r>
      <w:bookmarkEnd w:id="52"/>
      <w:bookmarkEnd w:id="53"/>
    </w:p>
    <w:p w14:paraId="2F5821AE" w14:textId="3EA15BE1" w:rsidR="00943D2D" w:rsidRPr="00526091" w:rsidRDefault="00943D2D" w:rsidP="00943D2D">
      <w:pPr>
        <w:spacing w:before="120" w:after="0" w:line="240" w:lineRule="auto"/>
        <w:jc w:val="both"/>
        <w:rPr>
          <w:b/>
        </w:rPr>
      </w:pPr>
      <w:r w:rsidRPr="00526091">
        <w:rPr>
          <w:b/>
        </w:rPr>
        <w:t>Hebrews 2: 16</w:t>
      </w:r>
      <w:r w:rsidR="00D7436E">
        <w:rPr>
          <w:b/>
        </w:rPr>
        <w:t>-</w:t>
      </w:r>
      <w:r w:rsidRPr="00526091">
        <w:rPr>
          <w:b/>
        </w:rPr>
        <w:t>18; 3: 1; 7, 25</w:t>
      </w:r>
    </w:p>
    <w:p w14:paraId="6310E999" w14:textId="652D1E32" w:rsidR="00943D2D" w:rsidRPr="00F23689" w:rsidRDefault="00943D2D" w:rsidP="005F6950">
      <w:pPr>
        <w:spacing w:before="120" w:after="0" w:line="240" w:lineRule="auto"/>
        <w:ind w:firstLine="720"/>
        <w:jc w:val="both"/>
        <w:rPr>
          <w:szCs w:val="24"/>
        </w:rPr>
      </w:pPr>
      <w:r w:rsidRPr="00F23689">
        <w:rPr>
          <w:szCs w:val="24"/>
        </w:rPr>
        <w:t>The Epistle to the Hebrews is a very important one</w:t>
      </w:r>
      <w:r w:rsidR="009B2024">
        <w:rPr>
          <w:szCs w:val="24"/>
        </w:rPr>
        <w:t xml:space="preserve">.  </w:t>
      </w:r>
      <w:r w:rsidRPr="00F23689">
        <w:rPr>
          <w:szCs w:val="24"/>
        </w:rPr>
        <w:t>Of course all the epistles are important, but there is something special about the Epistle to the Hebrews</w:t>
      </w:r>
      <w:r w:rsidR="009B2024">
        <w:rPr>
          <w:szCs w:val="24"/>
        </w:rPr>
        <w:t xml:space="preserve">.  </w:t>
      </w:r>
      <w:r w:rsidRPr="00F23689">
        <w:rPr>
          <w:szCs w:val="24"/>
        </w:rPr>
        <w:t>As far as I can remember it is the only scripture in the New Testament which presents the Lord Jesus as Priest</w:t>
      </w:r>
      <w:r w:rsidR="009B2024">
        <w:rPr>
          <w:szCs w:val="24"/>
        </w:rPr>
        <w:t xml:space="preserve">.  </w:t>
      </w:r>
      <w:r w:rsidRPr="00F23689">
        <w:rPr>
          <w:szCs w:val="24"/>
        </w:rPr>
        <w:t>This epistle was written to Hebrew Christians, and no doubt Paul wrote it, and he wrote it in language which they would understand</w:t>
      </w:r>
      <w:r w:rsidR="009B2024">
        <w:rPr>
          <w:szCs w:val="24"/>
        </w:rPr>
        <w:t xml:space="preserve">.  </w:t>
      </w:r>
      <w:r w:rsidRPr="00F23689">
        <w:rPr>
          <w:szCs w:val="24"/>
        </w:rPr>
        <w:t>In John 6 Peter came to it that Jesus was the holy One of God, and that would involve His priesthood, but I do not think the Lord is definitely called Priest in any other New Testament scripture</w:t>
      </w:r>
      <w:r w:rsidR="009B2024">
        <w:rPr>
          <w:szCs w:val="24"/>
        </w:rPr>
        <w:t xml:space="preserve">.  </w:t>
      </w:r>
      <w:r w:rsidRPr="00F23689">
        <w:rPr>
          <w:szCs w:val="24"/>
        </w:rPr>
        <w:t>That, of itself, would make the epistle very important because the priesthood of Christ is a truth that we all need to understand and appreciate.</w:t>
      </w:r>
    </w:p>
    <w:p w14:paraId="1924FA44" w14:textId="7A719A04" w:rsidR="00943D2D" w:rsidRPr="00526091" w:rsidRDefault="00943D2D" w:rsidP="005F6950">
      <w:pPr>
        <w:pStyle w:val="Default"/>
        <w:spacing w:before="120"/>
        <w:ind w:firstLine="720"/>
        <w:jc w:val="both"/>
        <w:rPr>
          <w:color w:val="auto"/>
        </w:rPr>
      </w:pPr>
      <w:r w:rsidRPr="00526091">
        <w:rPr>
          <w:color w:val="auto"/>
        </w:rPr>
        <w:t>Now in these two scriptures I have read we get reference to the kind of persons who get the full benefit of the Lord</w:t>
      </w:r>
      <w:r w:rsidR="004F26F1" w:rsidRPr="00526091">
        <w:rPr>
          <w:color w:val="auto"/>
        </w:rPr>
        <w:t>’</w:t>
      </w:r>
      <w:r w:rsidRPr="00526091">
        <w:rPr>
          <w:color w:val="auto"/>
        </w:rPr>
        <w:t>s priesthood</w:t>
      </w:r>
      <w:r w:rsidR="009B2024" w:rsidRPr="00526091">
        <w:rPr>
          <w:color w:val="auto"/>
        </w:rPr>
        <w:t xml:space="preserve">.  </w:t>
      </w:r>
      <w:r w:rsidRPr="00526091">
        <w:rPr>
          <w:color w:val="auto"/>
        </w:rPr>
        <w:t>The Lord Jesus as Priest would have every believer on His heart</w:t>
      </w:r>
      <w:r w:rsidR="009B2024" w:rsidRPr="00526091">
        <w:rPr>
          <w:color w:val="auto"/>
        </w:rPr>
        <w:t xml:space="preserve">.  </w:t>
      </w:r>
      <w:r w:rsidRPr="00526091">
        <w:rPr>
          <w:color w:val="auto"/>
        </w:rPr>
        <w:t>The high priest in the Old Testament wore the breastplate which contained the names of each of the tribes of Israel, and even if the tribe was not what it ought to be, its name was still there</w:t>
      </w:r>
      <w:r w:rsidR="009B2024" w:rsidRPr="00526091">
        <w:rPr>
          <w:color w:val="auto"/>
        </w:rPr>
        <w:t xml:space="preserve">.  </w:t>
      </w:r>
      <w:r w:rsidRPr="00526091">
        <w:rPr>
          <w:color w:val="auto"/>
        </w:rPr>
        <w:t xml:space="preserve">The Lord Jesus is available as Priest to every believer, but we read where He </w:t>
      </w:r>
      <w:r w:rsidR="004F26F1" w:rsidRPr="00526091">
        <w:rPr>
          <w:color w:val="auto"/>
        </w:rPr>
        <w:t>“</w:t>
      </w:r>
      <w:r w:rsidRPr="00526091">
        <w:rPr>
          <w:color w:val="auto"/>
        </w:rPr>
        <w:t>does not indeed take hold of angels by the hand, but he takes hold of the seed of Abraham</w:t>
      </w:r>
      <w:r w:rsidR="004F26F1" w:rsidRPr="00526091">
        <w:rPr>
          <w:color w:val="auto"/>
        </w:rPr>
        <w:t>”</w:t>
      </w:r>
      <w:r w:rsidR="009B2024" w:rsidRPr="00526091">
        <w:rPr>
          <w:color w:val="auto"/>
        </w:rPr>
        <w:t xml:space="preserve">.  </w:t>
      </w:r>
      <w:r w:rsidRPr="00526091">
        <w:rPr>
          <w:color w:val="auto"/>
        </w:rPr>
        <w:t xml:space="preserve">Now </w:t>
      </w:r>
      <w:r w:rsidR="004F26F1" w:rsidRPr="00526091">
        <w:rPr>
          <w:color w:val="auto"/>
        </w:rPr>
        <w:t>“</w:t>
      </w:r>
      <w:r w:rsidRPr="00526091">
        <w:rPr>
          <w:color w:val="auto"/>
        </w:rPr>
        <w:t>the seed of Abraham</w:t>
      </w:r>
      <w:r w:rsidR="004F26F1" w:rsidRPr="00526091">
        <w:rPr>
          <w:color w:val="auto"/>
        </w:rPr>
        <w:t>”</w:t>
      </w:r>
      <w:r w:rsidRPr="00526091">
        <w:rPr>
          <w:color w:val="auto"/>
        </w:rPr>
        <w:t xml:space="preserve"> would suggest the moral features that characterised Abraham, therefore the Lord taking hold of the seed of Abraham</w:t>
      </w:r>
      <w:r w:rsidR="007C7C4A" w:rsidRPr="00AB6088">
        <w:rPr>
          <w:color w:val="auto"/>
        </w:rPr>
        <w:t xml:space="preserve"> means that the Lord Jesus supports as Priest persons who are characteristically obedient</w:t>
      </w:r>
      <w:r w:rsidRPr="00AB6088">
        <w:rPr>
          <w:color w:val="auto"/>
        </w:rPr>
        <w:t xml:space="preserve"> and believing</w:t>
      </w:r>
      <w:r w:rsidRPr="00526091">
        <w:rPr>
          <w:color w:val="auto"/>
        </w:rPr>
        <w:t xml:space="preserve"> and are here for the will of God</w:t>
      </w:r>
      <w:r w:rsidR="009B2024" w:rsidRPr="00526091">
        <w:rPr>
          <w:color w:val="auto"/>
        </w:rPr>
        <w:t xml:space="preserve">.  </w:t>
      </w:r>
      <w:r w:rsidRPr="00526091">
        <w:rPr>
          <w:color w:val="auto"/>
        </w:rPr>
        <w:t xml:space="preserve">Even if believers are not devoted to the will of God the Lord Jesus has regard for them and is </w:t>
      </w:r>
      <w:r w:rsidRPr="00526091">
        <w:rPr>
          <w:i/>
          <w:color w:val="auto"/>
        </w:rPr>
        <w:t xml:space="preserve">available </w:t>
      </w:r>
      <w:r w:rsidRPr="00526091">
        <w:rPr>
          <w:color w:val="auto"/>
        </w:rPr>
        <w:t xml:space="preserve">for them, but it is persons who are committed to the will of God who get the </w:t>
      </w:r>
      <w:r w:rsidRPr="00526091">
        <w:rPr>
          <w:i/>
          <w:color w:val="auto"/>
        </w:rPr>
        <w:t xml:space="preserve">full support </w:t>
      </w:r>
      <w:r w:rsidRPr="00526091">
        <w:rPr>
          <w:color w:val="auto"/>
        </w:rPr>
        <w:t>of the Priest</w:t>
      </w:r>
      <w:r w:rsidR="009B2024" w:rsidRPr="00526091">
        <w:rPr>
          <w:color w:val="auto"/>
        </w:rPr>
        <w:t xml:space="preserve">.  </w:t>
      </w:r>
      <w:r w:rsidRPr="00526091">
        <w:rPr>
          <w:color w:val="auto"/>
        </w:rPr>
        <w:t>It may be that the Lord as Priest is not known as He ought to be</w:t>
      </w:r>
      <w:r w:rsidR="009B2024" w:rsidRPr="00526091">
        <w:rPr>
          <w:color w:val="auto"/>
        </w:rPr>
        <w:t xml:space="preserve">.  </w:t>
      </w:r>
      <w:r w:rsidRPr="00526091">
        <w:rPr>
          <w:color w:val="auto"/>
        </w:rPr>
        <w:t>I believe that when brothers and sisters get older and maybe weak in body, maybe suffering, such persons experience the Lord as Priest</w:t>
      </w:r>
      <w:r w:rsidR="009B2024" w:rsidRPr="00526091">
        <w:rPr>
          <w:color w:val="auto"/>
        </w:rPr>
        <w:t xml:space="preserve">.  </w:t>
      </w:r>
      <w:r w:rsidRPr="00526091">
        <w:rPr>
          <w:color w:val="auto"/>
        </w:rPr>
        <w:t>Even if they do not realise that it is as Priest that they are looking to Him, in experience they draw support and are strengthened and are able to overcome frailty, and in spirit they are able to rise above weakness</w:t>
      </w:r>
      <w:r w:rsidR="009B2024" w:rsidRPr="00526091">
        <w:rPr>
          <w:color w:val="auto"/>
        </w:rPr>
        <w:t xml:space="preserve">.  </w:t>
      </w:r>
      <w:r w:rsidRPr="00526091">
        <w:rPr>
          <w:color w:val="auto"/>
        </w:rPr>
        <w:t>That is the believer drawing from the Priest; it is the Lord</w:t>
      </w:r>
      <w:r w:rsidR="004F26F1" w:rsidRPr="00526091">
        <w:rPr>
          <w:color w:val="auto"/>
        </w:rPr>
        <w:t>’</w:t>
      </w:r>
      <w:r w:rsidRPr="00526091">
        <w:rPr>
          <w:color w:val="auto"/>
        </w:rPr>
        <w:t>s priestly grace and support that enable believers to rise above infirmity or suffering, or whatever it may be</w:t>
      </w:r>
      <w:r w:rsidR="009B2024" w:rsidRPr="00526091">
        <w:rPr>
          <w:color w:val="auto"/>
        </w:rPr>
        <w:t xml:space="preserve">.  </w:t>
      </w:r>
    </w:p>
    <w:p w14:paraId="1C768EC9" w14:textId="77777777" w:rsidR="00FF633E"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lastRenderedPageBreak/>
        <w:t>Now such are of the seed of Abraham</w:t>
      </w:r>
      <w:r w:rsidR="009B2024" w:rsidRPr="00526091">
        <w:rPr>
          <w:rFonts w:cs="Times New Roman"/>
          <w:szCs w:val="24"/>
        </w:rPr>
        <w:t xml:space="preserve">.  </w:t>
      </w:r>
      <w:r w:rsidRPr="00526091">
        <w:rPr>
          <w:rFonts w:cs="Times New Roman"/>
          <w:szCs w:val="24"/>
        </w:rPr>
        <w:t>Abraham did not take an easier path</w:t>
      </w:r>
      <w:r w:rsidR="009B2024" w:rsidRPr="00526091">
        <w:rPr>
          <w:rFonts w:cs="Times New Roman"/>
          <w:szCs w:val="24"/>
        </w:rPr>
        <w:t xml:space="preserve">.  </w:t>
      </w:r>
      <w:r w:rsidRPr="00526091">
        <w:rPr>
          <w:rFonts w:cs="Times New Roman"/>
          <w:szCs w:val="24"/>
        </w:rPr>
        <w:t>There might be, as we have had in our meetings, a tendency with us to take an easier path, to look for an easier way, a way that would involve less exercise, less sacrifice, but that was not the way Abraham took</w:t>
      </w:r>
      <w:r w:rsidR="009B2024" w:rsidRPr="00526091">
        <w:rPr>
          <w:rFonts w:cs="Times New Roman"/>
          <w:szCs w:val="24"/>
        </w:rPr>
        <w:t xml:space="preserve">.  </w:t>
      </w:r>
      <w:r w:rsidRPr="00526091">
        <w:rPr>
          <w:rFonts w:cs="Times New Roman"/>
          <w:szCs w:val="24"/>
        </w:rPr>
        <w:t>Abraham took the path of obedience and believing God</w:t>
      </w:r>
      <w:r w:rsidR="009B2024" w:rsidRPr="00526091">
        <w:rPr>
          <w:rFonts w:cs="Times New Roman"/>
          <w:szCs w:val="24"/>
        </w:rPr>
        <w:t xml:space="preserve">.  </w:t>
      </w:r>
      <w:r w:rsidRPr="00526091">
        <w:rPr>
          <w:rFonts w:cs="Times New Roman"/>
          <w:szCs w:val="24"/>
        </w:rPr>
        <w:t xml:space="preserve">It says in this very epistle, </w:t>
      </w:r>
      <w:r w:rsidR="004F26F1" w:rsidRPr="00526091">
        <w:rPr>
          <w:rFonts w:cs="Times New Roman"/>
          <w:szCs w:val="24"/>
        </w:rPr>
        <w:t>“</w:t>
      </w:r>
      <w:r w:rsidRPr="00526091">
        <w:rPr>
          <w:rFonts w:cs="Times New Roman"/>
          <w:szCs w:val="24"/>
        </w:rPr>
        <w:t>By faith Abraham, being called, obeyed to go out into the place which he was to receive for an inheritance, and went out, not knowing where he was going</w:t>
      </w:r>
      <w:r w:rsidR="004F26F1" w:rsidRPr="00526091">
        <w:rPr>
          <w:rFonts w:cs="Times New Roman"/>
          <w:szCs w:val="24"/>
        </w:rPr>
        <w:t>”</w:t>
      </w:r>
      <w:r w:rsidR="00FF633E" w:rsidRPr="00526091">
        <w:rPr>
          <w:rFonts w:cs="Times New Roman"/>
          <w:szCs w:val="24"/>
        </w:rPr>
        <w:t>, Heb</w:t>
      </w:r>
      <w:r w:rsidRPr="00526091">
        <w:rPr>
          <w:rFonts w:cs="Times New Roman"/>
          <w:szCs w:val="24"/>
        </w:rPr>
        <w:t xml:space="preserve"> 11: 8</w:t>
      </w:r>
      <w:r w:rsidR="009B2024" w:rsidRPr="00526091">
        <w:rPr>
          <w:rFonts w:cs="Times New Roman"/>
          <w:szCs w:val="24"/>
        </w:rPr>
        <w:t xml:space="preserve">.  </w:t>
      </w:r>
      <w:r w:rsidRPr="00526091">
        <w:rPr>
          <w:rFonts w:cs="Times New Roman"/>
          <w:szCs w:val="24"/>
        </w:rPr>
        <w:t>He stepped out in faith, but he was supported and sustained and helped</w:t>
      </w:r>
      <w:r w:rsidR="009B2024" w:rsidRPr="00526091">
        <w:rPr>
          <w:rFonts w:cs="Times New Roman"/>
          <w:szCs w:val="24"/>
        </w:rPr>
        <w:t xml:space="preserve">.  </w:t>
      </w:r>
      <w:r w:rsidRPr="00526091">
        <w:rPr>
          <w:rFonts w:cs="Times New Roman"/>
          <w:szCs w:val="24"/>
        </w:rPr>
        <w:t>Melchisedec met him and brought forth bread and wine to support him and sustain him in this way of the will of God</w:t>
      </w:r>
      <w:r w:rsidR="009B2024" w:rsidRPr="00526091">
        <w:rPr>
          <w:rFonts w:cs="Times New Roman"/>
          <w:szCs w:val="24"/>
        </w:rPr>
        <w:t xml:space="preserve">.  </w:t>
      </w:r>
      <w:r w:rsidRPr="00526091">
        <w:rPr>
          <w:rFonts w:cs="Times New Roman"/>
          <w:szCs w:val="24"/>
        </w:rPr>
        <w:t>He went out, not knowing where he was going</w:t>
      </w:r>
      <w:r w:rsidR="009B2024" w:rsidRPr="00526091">
        <w:rPr>
          <w:rFonts w:cs="Times New Roman"/>
          <w:szCs w:val="24"/>
        </w:rPr>
        <w:t xml:space="preserve">.  </w:t>
      </w:r>
      <w:r w:rsidRPr="00526091">
        <w:rPr>
          <w:rFonts w:cs="Times New Roman"/>
          <w:szCs w:val="24"/>
        </w:rPr>
        <w:t>All Abraham knew was the God who called him; and he trusted Him and took the step in faith, not seeing the end of the way</w:t>
      </w:r>
      <w:r w:rsidR="009B2024" w:rsidRPr="00526091">
        <w:rPr>
          <w:rFonts w:cs="Times New Roman"/>
          <w:szCs w:val="24"/>
        </w:rPr>
        <w:t xml:space="preserve">.  </w:t>
      </w:r>
      <w:r w:rsidRPr="00526091">
        <w:rPr>
          <w:rFonts w:cs="Times New Roman"/>
          <w:szCs w:val="24"/>
        </w:rPr>
        <w:t>Abraham was the first to be called and, remarkable man that he was, he went out not knowing where he was going</w:t>
      </w:r>
      <w:r w:rsidR="009B2024" w:rsidRPr="00526091">
        <w:rPr>
          <w:rFonts w:cs="Times New Roman"/>
          <w:szCs w:val="24"/>
        </w:rPr>
        <w:t xml:space="preserve">.  </w:t>
      </w:r>
      <w:r w:rsidRPr="00526091">
        <w:rPr>
          <w:rFonts w:cs="Times New Roman"/>
          <w:szCs w:val="24"/>
        </w:rPr>
        <w:t>We have a whole chapter, the eleventh of Hebrews, to show those who were in this way before us</w:t>
      </w:r>
      <w:r w:rsidR="009B2024" w:rsidRPr="00526091">
        <w:rPr>
          <w:rFonts w:cs="Times New Roman"/>
          <w:szCs w:val="24"/>
        </w:rPr>
        <w:t xml:space="preserve">.  </w:t>
      </w:r>
      <w:r w:rsidRPr="00526091">
        <w:rPr>
          <w:rFonts w:cs="Times New Roman"/>
          <w:szCs w:val="24"/>
        </w:rPr>
        <w:t>Our Lord Jesus Himself is presented in chapter twelve as the Leader and Completer of faith</w:t>
      </w:r>
      <w:r w:rsidR="009B2024" w:rsidRPr="00526091">
        <w:rPr>
          <w:rFonts w:cs="Times New Roman"/>
          <w:szCs w:val="24"/>
        </w:rPr>
        <w:t xml:space="preserve">.  </w:t>
      </w:r>
      <w:r w:rsidRPr="00526091">
        <w:rPr>
          <w:rFonts w:cs="Times New Roman"/>
          <w:szCs w:val="24"/>
        </w:rPr>
        <w:t>He sets out the whole course</w:t>
      </w:r>
      <w:r w:rsidR="009B2024" w:rsidRPr="00526091">
        <w:rPr>
          <w:rFonts w:cs="Times New Roman"/>
          <w:szCs w:val="24"/>
        </w:rPr>
        <w:t xml:space="preserve">.  </w:t>
      </w:r>
      <w:r w:rsidRPr="00526091">
        <w:rPr>
          <w:rFonts w:cs="Times New Roman"/>
          <w:szCs w:val="24"/>
        </w:rPr>
        <w:t>This book speaks about the race, the course; the Lord Jesus is our Forerunner and we are after-runners in the same course as He fulfilled, and I need not say it was no easy path</w:t>
      </w:r>
      <w:r w:rsidR="009B2024" w:rsidRPr="00526091">
        <w:rPr>
          <w:rFonts w:cs="Times New Roman"/>
          <w:szCs w:val="24"/>
        </w:rPr>
        <w:t xml:space="preserve">.  </w:t>
      </w:r>
      <w:r w:rsidRPr="00526091">
        <w:rPr>
          <w:rFonts w:cs="Times New Roman"/>
          <w:szCs w:val="24"/>
        </w:rPr>
        <w:t>It was a path of suffering and reproach and sorrow</w:t>
      </w:r>
      <w:r w:rsidR="009B2024" w:rsidRPr="00526091">
        <w:rPr>
          <w:rFonts w:cs="Times New Roman"/>
          <w:szCs w:val="24"/>
        </w:rPr>
        <w:t xml:space="preserve">.  </w:t>
      </w:r>
      <w:r w:rsidRPr="00526091">
        <w:rPr>
          <w:rFonts w:cs="Times New Roman"/>
          <w:szCs w:val="24"/>
        </w:rPr>
        <w:t>He was a Man of sorrows and acquainted with grief and, as this passage indicates, He went through these experiences that He might, speaking reverently, qualify to enter sympathetically into the feelings that believers have as they follow their Forerunner; as we had on Lord</w:t>
      </w:r>
      <w:r w:rsidR="004F26F1" w:rsidRPr="00526091">
        <w:rPr>
          <w:rFonts w:cs="Times New Roman"/>
          <w:szCs w:val="24"/>
        </w:rPr>
        <w:t>’</w:t>
      </w:r>
      <w:r w:rsidRPr="00526091">
        <w:rPr>
          <w:rFonts w:cs="Times New Roman"/>
          <w:szCs w:val="24"/>
        </w:rPr>
        <w:t xml:space="preserve">s day, </w:t>
      </w:r>
    </w:p>
    <w:p w14:paraId="0C3C298E" w14:textId="77777777" w:rsidR="00EE4075"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t>We follow our Forerunner to His God</w:t>
      </w:r>
    </w:p>
    <w:p w14:paraId="0CB06606" w14:textId="7A6B94E6" w:rsidR="00EE4075"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t>(Hymn 284)</w:t>
      </w:r>
      <w:r w:rsidR="009B2024" w:rsidRPr="00526091">
        <w:rPr>
          <w:rFonts w:cs="Times New Roman"/>
          <w:szCs w:val="24"/>
        </w:rPr>
        <w:t xml:space="preserve">.  </w:t>
      </w:r>
    </w:p>
    <w:p w14:paraId="3BFE9E72" w14:textId="0D2983C2" w:rsidR="00943D2D" w:rsidRPr="00526091" w:rsidRDefault="00943D2D" w:rsidP="00EE4075">
      <w:pPr>
        <w:autoSpaceDE w:val="0"/>
        <w:autoSpaceDN w:val="0"/>
        <w:adjustRightInd w:val="0"/>
        <w:spacing w:before="120" w:after="0" w:line="240" w:lineRule="auto"/>
        <w:jc w:val="both"/>
        <w:rPr>
          <w:rFonts w:cs="Times New Roman"/>
          <w:szCs w:val="24"/>
        </w:rPr>
      </w:pPr>
      <w:r w:rsidRPr="00526091">
        <w:rPr>
          <w:rFonts w:cs="Times New Roman"/>
          <w:szCs w:val="24"/>
        </w:rPr>
        <w:t>We are not stepping out into the dark, because the Lord Jesus has gone before us, besides all these persons who are mentioned in chapter 11</w:t>
      </w:r>
      <w:r w:rsidR="009B2024" w:rsidRPr="00526091">
        <w:rPr>
          <w:rFonts w:cs="Times New Roman"/>
          <w:szCs w:val="24"/>
        </w:rPr>
        <w:t xml:space="preserve">.  </w:t>
      </w:r>
      <w:r w:rsidRPr="00526091">
        <w:rPr>
          <w:rFonts w:cs="Times New Roman"/>
          <w:szCs w:val="24"/>
        </w:rPr>
        <w:t>We are thus assured of the end of the way we undertake</w:t>
      </w:r>
      <w:r w:rsidR="009B2024" w:rsidRPr="00526091">
        <w:rPr>
          <w:rFonts w:cs="Times New Roman"/>
          <w:szCs w:val="24"/>
        </w:rPr>
        <w:t xml:space="preserve">.  </w:t>
      </w:r>
    </w:p>
    <w:p w14:paraId="1F0EB30F" w14:textId="216AF191" w:rsidR="00943D2D" w:rsidRPr="00526091" w:rsidRDefault="00943D2D" w:rsidP="005F6950">
      <w:pPr>
        <w:spacing w:before="120" w:after="0" w:line="240" w:lineRule="auto"/>
        <w:ind w:firstLine="720"/>
        <w:jc w:val="both"/>
        <w:rPr>
          <w:rFonts w:cs="Times New Roman"/>
          <w:szCs w:val="24"/>
        </w:rPr>
      </w:pPr>
      <w:r w:rsidRPr="00526091">
        <w:rPr>
          <w:rFonts w:cs="Times New Roman"/>
          <w:szCs w:val="24"/>
        </w:rPr>
        <w:t>The seed of Abraham would suggest persons who down here from day to day are committed to the will of God, and they know they can draw from the succour and sympathy and support of the Lord Jesus in His grace as Priest</w:t>
      </w:r>
      <w:r w:rsidR="009B2024" w:rsidRPr="00526091">
        <w:rPr>
          <w:rFonts w:cs="Times New Roman"/>
          <w:szCs w:val="24"/>
        </w:rPr>
        <w:t xml:space="preserve">.  </w:t>
      </w:r>
      <w:r w:rsidRPr="00526091">
        <w:rPr>
          <w:rFonts w:cs="Times New Roman"/>
          <w:szCs w:val="24"/>
        </w:rPr>
        <w:t>No matter what is involved in it, and sometimes there is a great deal of sorrow and heart-rending involved, there is One, dear brethren, whom we can draw from who has known sorrows such as we shall never know</w:t>
      </w:r>
      <w:r w:rsidR="009B2024" w:rsidRPr="00526091">
        <w:rPr>
          <w:rFonts w:cs="Times New Roman"/>
          <w:szCs w:val="24"/>
        </w:rPr>
        <w:t xml:space="preserve">.  </w:t>
      </w:r>
      <w:r w:rsidRPr="00526091">
        <w:rPr>
          <w:rFonts w:cs="Times New Roman"/>
          <w:szCs w:val="24"/>
        </w:rPr>
        <w:t>One who has suffered as we shall never suffer</w:t>
      </w:r>
      <w:r w:rsidR="009B2024" w:rsidRPr="00526091">
        <w:rPr>
          <w:rFonts w:cs="Times New Roman"/>
          <w:szCs w:val="24"/>
        </w:rPr>
        <w:t xml:space="preserve">.  </w:t>
      </w:r>
      <w:r w:rsidRPr="00526091">
        <w:rPr>
          <w:rFonts w:cs="Times New Roman"/>
          <w:szCs w:val="24"/>
        </w:rPr>
        <w:t xml:space="preserve">We are assured of His succour and His ability to strengthen us in our </w:t>
      </w:r>
      <w:r w:rsidRPr="00526091">
        <w:rPr>
          <w:rFonts w:cs="Times New Roman"/>
          <w:szCs w:val="24"/>
        </w:rPr>
        <w:lastRenderedPageBreak/>
        <w:t>day-to-day path down here</w:t>
      </w:r>
      <w:r w:rsidR="009B2024" w:rsidRPr="00526091">
        <w:rPr>
          <w:rFonts w:cs="Times New Roman"/>
          <w:szCs w:val="24"/>
        </w:rPr>
        <w:t xml:space="preserve">.  </w:t>
      </w:r>
      <w:r w:rsidR="004F26F1" w:rsidRPr="00526091">
        <w:rPr>
          <w:rFonts w:cs="Times New Roman"/>
          <w:szCs w:val="24"/>
        </w:rPr>
        <w:t>“</w:t>
      </w:r>
      <w:r w:rsidRPr="00526091">
        <w:rPr>
          <w:rFonts w:cs="Times New Roman"/>
          <w:szCs w:val="24"/>
        </w:rPr>
        <w:t>For he does not indeed take hold of angels by the hand, but he takes hold of the seed of Abraham</w:t>
      </w:r>
      <w:r w:rsidR="004F26F1" w:rsidRPr="00526091">
        <w:rPr>
          <w:rFonts w:cs="Times New Roman"/>
          <w:szCs w:val="24"/>
        </w:rPr>
        <w:t>”</w:t>
      </w:r>
      <w:r w:rsidRPr="00526091">
        <w:rPr>
          <w:rFonts w:cs="Times New Roman"/>
          <w:szCs w:val="24"/>
        </w:rPr>
        <w:t>: in this sense He would take hold of us by the hand</w:t>
      </w:r>
      <w:r w:rsidR="009B2024" w:rsidRPr="00526091">
        <w:rPr>
          <w:rFonts w:cs="Times New Roman"/>
          <w:szCs w:val="24"/>
        </w:rPr>
        <w:t xml:space="preserve">.  </w:t>
      </w:r>
      <w:r w:rsidRPr="00526091">
        <w:rPr>
          <w:rFonts w:cs="Times New Roman"/>
          <w:szCs w:val="24"/>
        </w:rPr>
        <w:t>You remember in Matthew 14 Peter stepped out of the boat and began to walk on the waters to go to Jesus</w:t>
      </w:r>
      <w:r w:rsidR="009B2024" w:rsidRPr="00526091">
        <w:rPr>
          <w:rFonts w:cs="Times New Roman"/>
          <w:szCs w:val="24"/>
        </w:rPr>
        <w:t xml:space="preserve">.  </w:t>
      </w:r>
      <w:r w:rsidRPr="00526091">
        <w:rPr>
          <w:rFonts w:cs="Times New Roman"/>
          <w:szCs w:val="24"/>
        </w:rPr>
        <w:t xml:space="preserve">He could not sustain the walking on the water but began to sink, but he said, </w:t>
      </w:r>
      <w:r w:rsidR="004F26F1" w:rsidRPr="00526091">
        <w:rPr>
          <w:rFonts w:cs="Times New Roman"/>
          <w:szCs w:val="24"/>
        </w:rPr>
        <w:t>“</w:t>
      </w:r>
      <w:r w:rsidRPr="00526091">
        <w:rPr>
          <w:rFonts w:cs="Times New Roman"/>
          <w:szCs w:val="24"/>
        </w:rPr>
        <w:t>Lord, save me</w:t>
      </w:r>
      <w:r w:rsidR="004F26F1" w:rsidRPr="00526091">
        <w:rPr>
          <w:rFonts w:cs="Times New Roman"/>
          <w:szCs w:val="24"/>
        </w:rPr>
        <w:t>”</w:t>
      </w:r>
      <w:r w:rsidRPr="00526091">
        <w:rPr>
          <w:rFonts w:cs="Times New Roman"/>
          <w:szCs w:val="24"/>
        </w:rPr>
        <w:t>, and Jesus stretched out His hand and caught hold of him</w:t>
      </w:r>
      <w:r w:rsidR="009B2024" w:rsidRPr="00526091">
        <w:rPr>
          <w:rFonts w:cs="Times New Roman"/>
          <w:szCs w:val="24"/>
        </w:rPr>
        <w:t xml:space="preserve">.  </w:t>
      </w:r>
      <w:r w:rsidRPr="00526091">
        <w:rPr>
          <w:rFonts w:cs="Times New Roman"/>
          <w:szCs w:val="24"/>
        </w:rPr>
        <w:t>He does not take hold of angels by the hand, but He takes hold of the seed of Abraham</w:t>
      </w:r>
      <w:r w:rsidR="009B2024" w:rsidRPr="00526091">
        <w:rPr>
          <w:rFonts w:cs="Times New Roman"/>
          <w:szCs w:val="24"/>
        </w:rPr>
        <w:t xml:space="preserve">.  </w:t>
      </w:r>
      <w:r w:rsidRPr="00526091">
        <w:rPr>
          <w:rFonts w:cs="Times New Roman"/>
          <w:szCs w:val="24"/>
        </w:rPr>
        <w:t>Peter was, in principle, of the seed of Abraham</w:t>
      </w:r>
      <w:r w:rsidR="009B2024" w:rsidRPr="00526091">
        <w:rPr>
          <w:rFonts w:cs="Times New Roman"/>
          <w:szCs w:val="24"/>
        </w:rPr>
        <w:t xml:space="preserve">.  </w:t>
      </w:r>
      <w:r w:rsidRPr="00526091">
        <w:rPr>
          <w:rFonts w:cs="Times New Roman"/>
          <w:szCs w:val="24"/>
        </w:rPr>
        <w:t>He had right desires</w:t>
      </w:r>
      <w:r w:rsidR="009B2024" w:rsidRPr="00526091">
        <w:rPr>
          <w:rFonts w:cs="Times New Roman"/>
          <w:szCs w:val="24"/>
        </w:rPr>
        <w:t xml:space="preserve">.  </w:t>
      </w:r>
      <w:r w:rsidRPr="00526091">
        <w:rPr>
          <w:rFonts w:cs="Times New Roman"/>
          <w:szCs w:val="24"/>
        </w:rPr>
        <w:t>He was attracted and attached to the Lord, for He was his object, but he needed to be taken hold of by the hand of the Priest.</w:t>
      </w:r>
    </w:p>
    <w:p w14:paraId="11F813A1" w14:textId="4F0EC550" w:rsidR="00943D2D" w:rsidRPr="00526091" w:rsidRDefault="00943D2D" w:rsidP="00943D2D">
      <w:pPr>
        <w:spacing w:before="120" w:after="0" w:line="240" w:lineRule="auto"/>
        <w:ind w:firstLine="720"/>
        <w:jc w:val="both"/>
        <w:rPr>
          <w:rFonts w:cs="Times New Roman"/>
          <w:szCs w:val="24"/>
        </w:rPr>
      </w:pPr>
      <w:r w:rsidRPr="00526091">
        <w:rPr>
          <w:rFonts w:cs="Times New Roman"/>
          <w:szCs w:val="24"/>
        </w:rPr>
        <w:t>That is a kind of illustration of the believer</w:t>
      </w:r>
      <w:r w:rsidR="004F26F1" w:rsidRPr="00526091">
        <w:rPr>
          <w:rFonts w:cs="Times New Roman"/>
          <w:szCs w:val="24"/>
        </w:rPr>
        <w:t>’</w:t>
      </w:r>
      <w:r w:rsidRPr="00526091">
        <w:rPr>
          <w:rFonts w:cs="Times New Roman"/>
          <w:szCs w:val="24"/>
        </w:rPr>
        <w:t>s path down here</w:t>
      </w:r>
      <w:r w:rsidR="009B2024" w:rsidRPr="00526091">
        <w:rPr>
          <w:rFonts w:cs="Times New Roman"/>
          <w:szCs w:val="24"/>
        </w:rPr>
        <w:t xml:space="preserve">.  </w:t>
      </w:r>
      <w:r w:rsidRPr="00526091">
        <w:rPr>
          <w:rFonts w:cs="Times New Roman"/>
          <w:szCs w:val="24"/>
        </w:rPr>
        <w:t>Sometimes we are confronted with sorrows and difficulties, troubles that seem impossible to face</w:t>
      </w:r>
      <w:r w:rsidR="009B2024" w:rsidRPr="00526091">
        <w:rPr>
          <w:rFonts w:cs="Times New Roman"/>
          <w:szCs w:val="24"/>
        </w:rPr>
        <w:t xml:space="preserve">.  </w:t>
      </w:r>
      <w:r w:rsidRPr="00526091">
        <w:rPr>
          <w:rFonts w:cs="Times New Roman"/>
          <w:szCs w:val="24"/>
        </w:rPr>
        <w:t>We have not the strength to face them, but in the assurance of the support of our Lord Jesus as Priest, in His sympathy, His love and grace, His faithfulness, we are able to go through as taken hold of by the hand</w:t>
      </w:r>
      <w:r w:rsidR="009B2024" w:rsidRPr="00526091">
        <w:rPr>
          <w:rFonts w:cs="Times New Roman"/>
          <w:szCs w:val="24"/>
        </w:rPr>
        <w:t xml:space="preserve">.  </w:t>
      </w:r>
      <w:r w:rsidRPr="00526091">
        <w:rPr>
          <w:rFonts w:cs="Times New Roman"/>
          <w:szCs w:val="24"/>
        </w:rPr>
        <w:t xml:space="preserve">It says, </w:t>
      </w:r>
      <w:r w:rsidR="004F26F1" w:rsidRPr="00526091">
        <w:rPr>
          <w:rFonts w:cs="Times New Roman"/>
          <w:szCs w:val="24"/>
        </w:rPr>
        <w:t>“</w:t>
      </w:r>
      <w:r w:rsidRPr="00526091">
        <w:rPr>
          <w:rFonts w:cs="Times New Roman"/>
          <w:szCs w:val="24"/>
        </w:rPr>
        <w:t>Wherefore it behoved him in all things to be made like to his brethren, that he might be a merciful and faithful high priest</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He is merciful and faithful</w:t>
      </w:r>
      <w:r w:rsidR="009B2024" w:rsidRPr="00526091">
        <w:rPr>
          <w:rFonts w:cs="Times New Roman"/>
          <w:szCs w:val="24"/>
        </w:rPr>
        <w:t xml:space="preserve">.  </w:t>
      </w:r>
      <w:r w:rsidRPr="00526091">
        <w:rPr>
          <w:rFonts w:cs="Times New Roman"/>
          <w:szCs w:val="24"/>
        </w:rPr>
        <w:t>It is remarkable how it is put</w:t>
      </w:r>
      <w:r w:rsidR="009B2024" w:rsidRPr="00526091">
        <w:rPr>
          <w:rFonts w:cs="Times New Roman"/>
          <w:szCs w:val="24"/>
        </w:rPr>
        <w:t xml:space="preserve">.  </w:t>
      </w:r>
      <w:r w:rsidRPr="00526091">
        <w:rPr>
          <w:rFonts w:cs="Times New Roman"/>
          <w:szCs w:val="24"/>
        </w:rPr>
        <w:t xml:space="preserve">It does not say </w:t>
      </w:r>
      <w:r w:rsidR="004F26F1" w:rsidRPr="00526091">
        <w:rPr>
          <w:rFonts w:cs="Times New Roman"/>
          <w:szCs w:val="24"/>
        </w:rPr>
        <w:t>‘</w:t>
      </w:r>
      <w:r w:rsidRPr="00526091">
        <w:rPr>
          <w:rFonts w:cs="Times New Roman"/>
          <w:szCs w:val="24"/>
        </w:rPr>
        <w:t>faithful and merciful</w:t>
      </w:r>
      <w:r w:rsidR="004F26F1" w:rsidRPr="00526091">
        <w:rPr>
          <w:rFonts w:cs="Times New Roman"/>
          <w:szCs w:val="24"/>
        </w:rPr>
        <w:t>’</w:t>
      </w:r>
      <w:r w:rsidRPr="00526091">
        <w:rPr>
          <w:rFonts w:cs="Times New Roman"/>
          <w:szCs w:val="24"/>
        </w:rPr>
        <w:t xml:space="preserve">; it is </w:t>
      </w:r>
      <w:r w:rsidR="004F26F1" w:rsidRPr="00526091">
        <w:rPr>
          <w:rFonts w:cs="Times New Roman"/>
          <w:szCs w:val="24"/>
        </w:rPr>
        <w:t>“</w:t>
      </w:r>
      <w:r w:rsidRPr="00526091">
        <w:rPr>
          <w:rFonts w:cs="Times New Roman"/>
          <w:szCs w:val="24"/>
        </w:rPr>
        <w:t>merciful and faithful</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Think of the mercy, the grace, the tenderness of the Priest we have</w:t>
      </w:r>
      <w:r w:rsidR="009B2024" w:rsidRPr="00526091">
        <w:rPr>
          <w:rFonts w:cs="Times New Roman"/>
          <w:szCs w:val="24"/>
        </w:rPr>
        <w:t xml:space="preserve">.  </w:t>
      </w:r>
      <w:r w:rsidRPr="00526091">
        <w:rPr>
          <w:rFonts w:cs="Times New Roman"/>
          <w:szCs w:val="24"/>
        </w:rPr>
        <w:t>He is faithful, of course, but then He is merciful</w:t>
      </w:r>
      <w:r w:rsidR="009B2024" w:rsidRPr="00526091">
        <w:rPr>
          <w:rFonts w:cs="Times New Roman"/>
          <w:szCs w:val="24"/>
        </w:rPr>
        <w:t xml:space="preserve">.  </w:t>
      </w:r>
      <w:r w:rsidRPr="00526091">
        <w:rPr>
          <w:rFonts w:cs="Times New Roman"/>
          <w:szCs w:val="24"/>
        </w:rPr>
        <w:t>He will consider for us in every way and support us, especially as we are here for the will of God, involving some cost and some sacrifice on our part</w:t>
      </w:r>
      <w:r w:rsidR="009B2024" w:rsidRPr="00526091">
        <w:rPr>
          <w:rFonts w:cs="Times New Roman"/>
          <w:szCs w:val="24"/>
        </w:rPr>
        <w:t xml:space="preserve">.  </w:t>
      </w:r>
      <w:r w:rsidRPr="00526091">
        <w:rPr>
          <w:rFonts w:cs="Times New Roman"/>
          <w:szCs w:val="24"/>
        </w:rPr>
        <w:t xml:space="preserve">It says </w:t>
      </w:r>
      <w:r w:rsidR="004F26F1" w:rsidRPr="00526091">
        <w:rPr>
          <w:rFonts w:cs="Times New Roman"/>
          <w:szCs w:val="24"/>
        </w:rPr>
        <w:t>“</w:t>
      </w:r>
      <w:r w:rsidRPr="00526091">
        <w:rPr>
          <w:rFonts w:cs="Times New Roman"/>
          <w:szCs w:val="24"/>
        </w:rPr>
        <w:t>in that himself has suffered, being tempted, he is able to help those that are being tempted</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This epistle speaks about the Lord being made perfect through sufferings (</w:t>
      </w:r>
      <w:r w:rsidR="003A057F" w:rsidRPr="00526091">
        <w:rPr>
          <w:rFonts w:cs="Times New Roman"/>
          <w:szCs w:val="24"/>
        </w:rPr>
        <w:t>Heb</w:t>
      </w:r>
      <w:r w:rsidRPr="00526091">
        <w:rPr>
          <w:rFonts w:cs="Times New Roman"/>
          <w:szCs w:val="24"/>
        </w:rPr>
        <w:t xml:space="preserve"> 2: 10) as the Leader of our salvation, and salvation in this epistle would be a full matter, a daily matter</w:t>
      </w:r>
      <w:r w:rsidR="009B2024" w:rsidRPr="00526091">
        <w:rPr>
          <w:rFonts w:cs="Times New Roman"/>
          <w:szCs w:val="24"/>
        </w:rPr>
        <w:t xml:space="preserve">.  </w:t>
      </w:r>
      <w:r w:rsidRPr="00526091">
        <w:rPr>
          <w:rFonts w:cs="Times New Roman"/>
          <w:szCs w:val="24"/>
        </w:rPr>
        <w:t>The Lord is available for every one of His own inasmuch as the twelve tribes were on the breastplate of the high priest</w:t>
      </w:r>
      <w:r w:rsidR="009B2024" w:rsidRPr="00526091">
        <w:rPr>
          <w:rFonts w:cs="Times New Roman"/>
          <w:szCs w:val="24"/>
        </w:rPr>
        <w:t xml:space="preserve">.  </w:t>
      </w:r>
      <w:r w:rsidRPr="00526091">
        <w:rPr>
          <w:rFonts w:cs="Times New Roman"/>
          <w:szCs w:val="24"/>
        </w:rPr>
        <w:t>Not only does the breastplate suggest believers individually, but inasmuch as there were twelve tribes it might suggest localities</w:t>
      </w:r>
      <w:r w:rsidR="009B2024" w:rsidRPr="00526091">
        <w:rPr>
          <w:rFonts w:cs="Times New Roman"/>
          <w:szCs w:val="24"/>
        </w:rPr>
        <w:t xml:space="preserve">.  </w:t>
      </w:r>
      <w:r w:rsidRPr="00526091">
        <w:rPr>
          <w:rFonts w:cs="Times New Roman"/>
          <w:szCs w:val="24"/>
        </w:rPr>
        <w:t>The Lord Jesus is able to save us, to support us, individually and also to support and strengthen and sustain us in all our local exercises as we are committed to His will as being of the seed of Abraham.</w:t>
      </w:r>
    </w:p>
    <w:p w14:paraId="5EF643C0" w14:textId="71124E4B" w:rsidR="00943D2D" w:rsidRPr="00526091" w:rsidRDefault="00943D2D" w:rsidP="00943D2D">
      <w:pPr>
        <w:spacing w:before="120" w:after="0" w:line="240" w:lineRule="auto"/>
        <w:ind w:firstLine="720"/>
        <w:jc w:val="both"/>
        <w:rPr>
          <w:rFonts w:cs="Times New Roman"/>
          <w:szCs w:val="24"/>
        </w:rPr>
      </w:pPr>
      <w:r w:rsidRPr="00526091">
        <w:rPr>
          <w:rFonts w:cs="Times New Roman"/>
          <w:szCs w:val="24"/>
        </w:rPr>
        <w:t xml:space="preserve">Now in Hebrews 7 the same persons who are referred to as of the seed of Abraham are spoken of as those </w:t>
      </w:r>
      <w:r w:rsidR="004F26F1" w:rsidRPr="00526091">
        <w:rPr>
          <w:rFonts w:cs="Times New Roman"/>
          <w:szCs w:val="24"/>
        </w:rPr>
        <w:t>“</w:t>
      </w:r>
      <w:r w:rsidRPr="00526091">
        <w:rPr>
          <w:rFonts w:cs="Times New Roman"/>
          <w:szCs w:val="24"/>
        </w:rPr>
        <w:t>who approach by him to God</w:t>
      </w:r>
      <w:r w:rsidR="004F26F1" w:rsidRPr="00526091">
        <w:rPr>
          <w:rFonts w:cs="Times New Roman"/>
          <w:szCs w:val="24"/>
        </w:rPr>
        <w:t>”</w:t>
      </w:r>
      <w:r w:rsidRPr="00526091">
        <w:rPr>
          <w:rFonts w:cs="Times New Roman"/>
          <w:szCs w:val="24"/>
        </w:rPr>
        <w:t xml:space="preserve">; </w:t>
      </w:r>
      <w:r w:rsidR="004F26F1" w:rsidRPr="00526091">
        <w:rPr>
          <w:rFonts w:cs="Times New Roman"/>
          <w:szCs w:val="24"/>
        </w:rPr>
        <w:t>“</w:t>
      </w:r>
      <w:r w:rsidRPr="00526091">
        <w:rPr>
          <w:rFonts w:cs="Times New Roman"/>
          <w:szCs w:val="24"/>
        </w:rPr>
        <w:t xml:space="preserve">Whence also he is able to save completely those who approach </w:t>
      </w:r>
      <w:r w:rsidRPr="00526091">
        <w:rPr>
          <w:rFonts w:cs="Times New Roman"/>
          <w:szCs w:val="24"/>
        </w:rPr>
        <w:lastRenderedPageBreak/>
        <w:t>by him to God, always living to intercede for them</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They are those who approach by Him to God, which would involve that they are for God</w:t>
      </w:r>
      <w:r w:rsidR="004F26F1" w:rsidRPr="00526091">
        <w:rPr>
          <w:rFonts w:cs="Times New Roman"/>
          <w:szCs w:val="24"/>
        </w:rPr>
        <w:t>’</w:t>
      </w:r>
      <w:r w:rsidRPr="00526091">
        <w:rPr>
          <w:rFonts w:cs="Times New Roman"/>
          <w:szCs w:val="24"/>
        </w:rPr>
        <w:t>s pleasure</w:t>
      </w:r>
      <w:r w:rsidR="009B2024" w:rsidRPr="00526091">
        <w:rPr>
          <w:rFonts w:cs="Times New Roman"/>
          <w:szCs w:val="24"/>
        </w:rPr>
        <w:t xml:space="preserve">.  </w:t>
      </w:r>
      <w:r w:rsidRPr="00526091">
        <w:rPr>
          <w:rFonts w:cs="Times New Roman"/>
          <w:szCs w:val="24"/>
        </w:rPr>
        <w:t>It would involve what we speak of as the service of God</w:t>
      </w:r>
      <w:r w:rsidR="009B2024" w:rsidRPr="00526091">
        <w:rPr>
          <w:rFonts w:cs="Times New Roman"/>
          <w:szCs w:val="24"/>
        </w:rPr>
        <w:t xml:space="preserve">.  </w:t>
      </w:r>
      <w:r w:rsidRPr="00526091">
        <w:rPr>
          <w:rFonts w:cs="Times New Roman"/>
          <w:szCs w:val="24"/>
        </w:rPr>
        <w:t>Believers are meant to be down here committed to the will of God and they are meant to be persons who are available for the great matter of the service of God</w:t>
      </w:r>
      <w:r w:rsidR="009B2024" w:rsidRPr="00526091">
        <w:rPr>
          <w:rFonts w:cs="Times New Roman"/>
          <w:szCs w:val="24"/>
        </w:rPr>
        <w:t xml:space="preserve">.  </w:t>
      </w:r>
      <w:r w:rsidRPr="00526091">
        <w:rPr>
          <w:rFonts w:cs="Times New Roman"/>
          <w:szCs w:val="24"/>
        </w:rPr>
        <w:t>The first seven chapters in this epistle, as we have been taught, refer to the Priest as Minister of the holy places, who sustains the service of God and those who approach by Him to God</w:t>
      </w:r>
      <w:r w:rsidR="009B2024" w:rsidRPr="00526091">
        <w:rPr>
          <w:rFonts w:cs="Times New Roman"/>
          <w:szCs w:val="24"/>
        </w:rPr>
        <w:t xml:space="preserve">.  </w:t>
      </w:r>
      <w:r w:rsidRPr="00526091">
        <w:rPr>
          <w:rFonts w:cs="Times New Roman"/>
          <w:szCs w:val="24"/>
        </w:rPr>
        <w:t xml:space="preserve">The Lord said when He was here, </w:t>
      </w:r>
      <w:r w:rsidR="004F26F1" w:rsidRPr="00526091">
        <w:rPr>
          <w:rFonts w:cs="Times New Roman"/>
          <w:szCs w:val="24"/>
        </w:rPr>
        <w:t>“</w:t>
      </w:r>
      <w:r w:rsidRPr="00526091">
        <w:rPr>
          <w:rFonts w:cs="Times New Roman"/>
          <w:szCs w:val="24"/>
        </w:rPr>
        <w:t>I am the way, the truth, and the life</w:t>
      </w:r>
      <w:r w:rsidR="009B2024" w:rsidRPr="00526091">
        <w:rPr>
          <w:rFonts w:cs="Times New Roman"/>
          <w:szCs w:val="24"/>
        </w:rPr>
        <w:t xml:space="preserve">.  </w:t>
      </w:r>
      <w:r w:rsidRPr="00526091">
        <w:rPr>
          <w:rFonts w:cs="Times New Roman"/>
          <w:szCs w:val="24"/>
        </w:rPr>
        <w:t>No one comes to the Father unless by me</w:t>
      </w:r>
      <w:r w:rsidR="004F26F1" w:rsidRPr="00526091">
        <w:rPr>
          <w:rFonts w:cs="Times New Roman"/>
          <w:szCs w:val="24"/>
        </w:rPr>
        <w:t>”</w:t>
      </w:r>
      <w:r w:rsidRPr="00526091">
        <w:rPr>
          <w:rFonts w:cs="Times New Roman"/>
          <w:szCs w:val="24"/>
        </w:rPr>
        <w:t>, John 14: 6</w:t>
      </w:r>
      <w:r w:rsidR="009B2024" w:rsidRPr="00526091">
        <w:rPr>
          <w:rFonts w:cs="Times New Roman"/>
          <w:szCs w:val="24"/>
        </w:rPr>
        <w:t xml:space="preserve">.  </w:t>
      </w:r>
      <w:r w:rsidRPr="00526091">
        <w:rPr>
          <w:rFonts w:cs="Times New Roman"/>
          <w:szCs w:val="24"/>
        </w:rPr>
        <w:t>That must include His priesthood</w:t>
      </w:r>
      <w:r w:rsidR="009B2024" w:rsidRPr="00526091">
        <w:rPr>
          <w:rFonts w:cs="Times New Roman"/>
          <w:szCs w:val="24"/>
        </w:rPr>
        <w:t xml:space="preserve">.  </w:t>
      </w:r>
      <w:r w:rsidRPr="00526091">
        <w:rPr>
          <w:rFonts w:cs="Times New Roman"/>
          <w:szCs w:val="24"/>
        </w:rPr>
        <w:t>So the Lord</w:t>
      </w:r>
      <w:r w:rsidR="004F26F1" w:rsidRPr="00526091">
        <w:rPr>
          <w:rFonts w:cs="Times New Roman"/>
          <w:szCs w:val="24"/>
        </w:rPr>
        <w:t>’</w:t>
      </w:r>
      <w:r w:rsidRPr="00526091">
        <w:rPr>
          <w:rFonts w:cs="Times New Roman"/>
          <w:szCs w:val="24"/>
        </w:rPr>
        <w:t>s priesthood leads on to His being Minister of the holy places as Priest, as Aaron was in the Old Testament</w:t>
      </w:r>
      <w:r w:rsidR="009B2024" w:rsidRPr="00526091">
        <w:rPr>
          <w:rFonts w:cs="Times New Roman"/>
          <w:szCs w:val="24"/>
        </w:rPr>
        <w:t xml:space="preserve">.  </w:t>
      </w:r>
      <w:r w:rsidRPr="00526091">
        <w:rPr>
          <w:rFonts w:cs="Times New Roman"/>
          <w:szCs w:val="24"/>
        </w:rPr>
        <w:t>He was for the people, but he was also minister and sustained the whole service of God in the tabernacle system</w:t>
      </w:r>
      <w:r w:rsidR="009B2024" w:rsidRPr="00526091">
        <w:rPr>
          <w:rFonts w:cs="Times New Roman"/>
          <w:szCs w:val="24"/>
        </w:rPr>
        <w:t xml:space="preserve">.  </w:t>
      </w:r>
      <w:r w:rsidRPr="00526091">
        <w:rPr>
          <w:rFonts w:cs="Times New Roman"/>
          <w:szCs w:val="24"/>
        </w:rPr>
        <w:t>Let us be persons, therefore, who are here in day-to-day life, committed to the will of God in faith and obedience, as Abraham was, and let us be persons who are committed to be here in view of being available under the Lord</w:t>
      </w:r>
      <w:r w:rsidR="004F26F1" w:rsidRPr="00526091">
        <w:rPr>
          <w:rFonts w:cs="Times New Roman"/>
          <w:szCs w:val="24"/>
        </w:rPr>
        <w:t>’</w:t>
      </w:r>
      <w:r w:rsidRPr="00526091">
        <w:rPr>
          <w:rFonts w:cs="Times New Roman"/>
          <w:szCs w:val="24"/>
        </w:rPr>
        <w:t>s hand for the service of God.</w:t>
      </w:r>
    </w:p>
    <w:p w14:paraId="050F351D" w14:textId="77777777" w:rsidR="00943D2D" w:rsidRPr="00526091" w:rsidRDefault="00943D2D" w:rsidP="00943D2D">
      <w:pPr>
        <w:spacing w:before="120" w:after="0" w:line="240" w:lineRule="auto"/>
        <w:ind w:firstLine="720"/>
        <w:jc w:val="both"/>
        <w:rPr>
          <w:rFonts w:cs="Times New Roman"/>
          <w:szCs w:val="24"/>
        </w:rPr>
      </w:pPr>
    </w:p>
    <w:p w14:paraId="4A538E87" w14:textId="6C44CAD7" w:rsidR="00943D2D" w:rsidRPr="00F23689" w:rsidRDefault="00943D2D" w:rsidP="00943D2D">
      <w:pPr>
        <w:spacing w:before="120" w:after="0" w:line="240" w:lineRule="auto"/>
        <w:jc w:val="both"/>
        <w:rPr>
          <w:b/>
          <w:bCs/>
          <w:szCs w:val="24"/>
        </w:rPr>
      </w:pPr>
      <w:r w:rsidRPr="00F23689">
        <w:rPr>
          <w:b/>
          <w:bCs/>
          <w:szCs w:val="24"/>
        </w:rPr>
        <w:t>PLAINFIELD NJ</w:t>
      </w:r>
    </w:p>
    <w:p w14:paraId="0DC29C62" w14:textId="77777777" w:rsidR="005F6950" w:rsidRDefault="00943D2D" w:rsidP="00943D2D">
      <w:pPr>
        <w:spacing w:before="120" w:after="0" w:line="240" w:lineRule="auto"/>
        <w:jc w:val="both"/>
        <w:rPr>
          <w:sz w:val="23"/>
          <w:szCs w:val="23"/>
        </w:rPr>
      </w:pPr>
      <w:r w:rsidRPr="00F23689">
        <w:rPr>
          <w:b/>
          <w:bCs/>
          <w:szCs w:val="24"/>
        </w:rPr>
        <w:t>28</w:t>
      </w:r>
      <w:r w:rsidRPr="00F23689">
        <w:rPr>
          <w:b/>
          <w:bCs/>
          <w:szCs w:val="24"/>
          <w:vertAlign w:val="superscript"/>
        </w:rPr>
        <w:t>th</w:t>
      </w:r>
      <w:r w:rsidRPr="00F23689">
        <w:rPr>
          <w:b/>
          <w:bCs/>
          <w:szCs w:val="24"/>
        </w:rPr>
        <w:t xml:space="preserve"> March 1978</w:t>
      </w:r>
      <w:r w:rsidRPr="00F23689">
        <w:rPr>
          <w:szCs w:val="24"/>
        </w:rPr>
        <w:t xml:space="preserve"> </w:t>
      </w:r>
    </w:p>
    <w:p w14:paraId="7DF61C1D" w14:textId="77777777" w:rsidR="005F6950" w:rsidRDefault="005F6950" w:rsidP="005F6950">
      <w:pPr>
        <w:spacing w:before="120" w:after="0" w:line="240" w:lineRule="auto"/>
        <w:jc w:val="center"/>
        <w:rPr>
          <w:rFonts w:cs="Times New Roman"/>
          <w:bCs/>
          <w:szCs w:val="24"/>
        </w:rPr>
      </w:pPr>
      <w:r w:rsidRPr="00FD428C">
        <w:rPr>
          <w:rFonts w:cs="Times New Roman"/>
          <w:bCs/>
          <w:szCs w:val="24"/>
        </w:rPr>
        <w:t>_____________________</w:t>
      </w:r>
    </w:p>
    <w:p w14:paraId="032BE0ED" w14:textId="498BA841" w:rsidR="00943D2D" w:rsidRDefault="00943D2D" w:rsidP="00943D2D">
      <w:pPr>
        <w:spacing w:before="120" w:after="0" w:line="240" w:lineRule="auto"/>
        <w:jc w:val="both"/>
        <w:rPr>
          <w:rFonts w:eastAsiaTheme="majorEastAsia" w:cstheme="majorBidi"/>
          <w:b/>
          <w:bCs/>
          <w:sz w:val="28"/>
          <w:szCs w:val="32"/>
        </w:rPr>
      </w:pPr>
      <w:r>
        <w:rPr>
          <w:bCs/>
        </w:rPr>
        <w:br w:type="page"/>
      </w:r>
    </w:p>
    <w:p w14:paraId="28709E63" w14:textId="72406BAE" w:rsidR="00712F2C" w:rsidRPr="00933BFA" w:rsidRDefault="00712F2C" w:rsidP="00712F2C">
      <w:pPr>
        <w:pStyle w:val="Heading1"/>
      </w:pPr>
      <w:bookmarkStart w:id="54" w:name="_Toc35685477"/>
      <w:r w:rsidRPr="00933BFA">
        <w:lastRenderedPageBreak/>
        <w:t>SUPPLYING WHAT IS LACKING</w:t>
      </w:r>
      <w:bookmarkEnd w:id="54"/>
    </w:p>
    <w:p w14:paraId="037906E6" w14:textId="77777777" w:rsidR="00712F2C" w:rsidRDefault="00712F2C" w:rsidP="00712F2C">
      <w:pPr>
        <w:spacing w:before="120" w:after="0" w:line="240" w:lineRule="auto"/>
        <w:jc w:val="both"/>
        <w:rPr>
          <w:rFonts w:cs="Times New Roman"/>
          <w:b/>
          <w:bCs/>
        </w:rPr>
      </w:pPr>
      <w:r w:rsidRPr="00933BFA">
        <w:rPr>
          <w:rFonts w:cs="Times New Roman"/>
          <w:b/>
          <w:bCs/>
        </w:rPr>
        <w:t>Luke 7: 44-46</w:t>
      </w:r>
    </w:p>
    <w:p w14:paraId="550A4B3E" w14:textId="77777777" w:rsidR="00712F2C" w:rsidRDefault="00712F2C" w:rsidP="00712F2C">
      <w:pPr>
        <w:spacing w:after="0" w:line="240" w:lineRule="auto"/>
        <w:jc w:val="both"/>
        <w:rPr>
          <w:rFonts w:cs="Times New Roman"/>
          <w:b/>
          <w:bCs/>
        </w:rPr>
      </w:pPr>
      <w:r w:rsidRPr="00933BFA">
        <w:rPr>
          <w:rFonts w:cs="Times New Roman"/>
          <w:b/>
          <w:bCs/>
        </w:rPr>
        <w:t>1 Samuel 25: 18, 19, 23, 24, 32, 33</w:t>
      </w:r>
    </w:p>
    <w:p w14:paraId="06F57161" w14:textId="77777777" w:rsidR="00712F2C" w:rsidRPr="00933BFA" w:rsidRDefault="00712F2C" w:rsidP="00712F2C">
      <w:pPr>
        <w:spacing w:after="0" w:line="240" w:lineRule="auto"/>
        <w:jc w:val="both"/>
        <w:rPr>
          <w:rFonts w:cs="Times New Roman"/>
          <w:b/>
          <w:bCs/>
        </w:rPr>
      </w:pPr>
      <w:r w:rsidRPr="00933BFA">
        <w:rPr>
          <w:rFonts w:cs="Times New Roman"/>
          <w:b/>
          <w:bCs/>
        </w:rPr>
        <w:t>1 Corinthians 16: 15-18</w:t>
      </w:r>
    </w:p>
    <w:p w14:paraId="110B4047" w14:textId="77777777" w:rsidR="00712F2C" w:rsidRPr="00933BFA" w:rsidRDefault="00712F2C" w:rsidP="00712F2C">
      <w:pPr>
        <w:spacing w:before="120" w:after="0" w:line="240" w:lineRule="auto"/>
        <w:ind w:firstLine="720"/>
        <w:jc w:val="both"/>
        <w:rPr>
          <w:rFonts w:cs="Times New Roman"/>
        </w:rPr>
      </w:pPr>
      <w:r w:rsidRPr="00933BFA">
        <w:rPr>
          <w:rFonts w:cs="Times New Roman"/>
        </w:rPr>
        <w:t>I would like to say a few words about supplying what is lacking</w:t>
      </w:r>
      <w:r>
        <w:rPr>
          <w:rFonts w:cs="Times New Roman"/>
        </w:rPr>
        <w:t xml:space="preserve">.  </w:t>
      </w:r>
      <w:r w:rsidRPr="00933BFA">
        <w:rPr>
          <w:rFonts w:cs="Times New Roman"/>
        </w:rPr>
        <w:t xml:space="preserve">In the last verses we read it is persons who supplied </w:t>
      </w:r>
      <w:r>
        <w:rPr>
          <w:rFonts w:cs="Times New Roman"/>
        </w:rPr>
        <w:t>‘</w:t>
      </w:r>
      <w:r w:rsidRPr="00933BFA">
        <w:rPr>
          <w:rFonts w:cs="Times New Roman"/>
        </w:rPr>
        <w:t>what was lacking on your part</w:t>
      </w:r>
      <w:r>
        <w:rPr>
          <w:rFonts w:cs="Times New Roman"/>
        </w:rPr>
        <w:t>’</w:t>
      </w:r>
      <w:r w:rsidRPr="00933BFA">
        <w:rPr>
          <w:rFonts w:cs="Times New Roman"/>
        </w:rPr>
        <w:t>, and that is a privilege open to us as believers at the present time to supply what is lacking</w:t>
      </w:r>
      <w:r>
        <w:rPr>
          <w:rFonts w:cs="Times New Roman"/>
        </w:rPr>
        <w:t xml:space="preserve">.  </w:t>
      </w:r>
      <w:r w:rsidRPr="00933BFA">
        <w:rPr>
          <w:rFonts w:cs="Times New Roman"/>
        </w:rPr>
        <w:t>You look around the world today</w:t>
      </w:r>
      <w:r>
        <w:rPr>
          <w:rFonts w:cs="Times New Roman"/>
        </w:rPr>
        <w:t>—</w:t>
      </w:r>
      <w:r w:rsidRPr="00933BFA">
        <w:rPr>
          <w:rFonts w:cs="Times New Roman"/>
        </w:rPr>
        <w:t>the world that belongs to our Lord Jesus Christ</w:t>
      </w:r>
      <w:r>
        <w:rPr>
          <w:rFonts w:cs="Times New Roman"/>
        </w:rPr>
        <w:t>—</w:t>
      </w:r>
      <w:r w:rsidRPr="00933BFA">
        <w:rPr>
          <w:rFonts w:cs="Times New Roman"/>
        </w:rPr>
        <w:t>He has rights in it, but they are denied Him</w:t>
      </w:r>
      <w:r>
        <w:rPr>
          <w:rFonts w:cs="Times New Roman"/>
        </w:rPr>
        <w:t xml:space="preserve">.  </w:t>
      </w:r>
      <w:r w:rsidRPr="00933BFA">
        <w:rPr>
          <w:rFonts w:cs="Times New Roman"/>
        </w:rPr>
        <w:t>There is a lack of acknowledgement of the rights of our Lord Jesus Christ</w:t>
      </w:r>
      <w:r>
        <w:rPr>
          <w:rFonts w:cs="Times New Roman"/>
        </w:rPr>
        <w:t xml:space="preserve">.  </w:t>
      </w:r>
      <w:r w:rsidRPr="00933BFA">
        <w:rPr>
          <w:rFonts w:cs="Times New Roman"/>
        </w:rPr>
        <w:t>There is a great need for each one of us to supply what is lacking</w:t>
      </w:r>
      <w:r>
        <w:rPr>
          <w:rFonts w:cs="Times New Roman"/>
        </w:rPr>
        <w:t xml:space="preserve">.  </w:t>
      </w:r>
      <w:r w:rsidRPr="00933BFA">
        <w:rPr>
          <w:rFonts w:cs="Times New Roman"/>
        </w:rPr>
        <w:t>In principle the assembly at the present time supplies what is lacking</w:t>
      </w:r>
      <w:r>
        <w:rPr>
          <w:rFonts w:cs="Times New Roman"/>
        </w:rPr>
        <w:t xml:space="preserve">.  </w:t>
      </w:r>
      <w:r w:rsidRPr="00933BFA">
        <w:rPr>
          <w:rFonts w:cs="Times New Roman"/>
        </w:rPr>
        <w:t>Well, I would like to encourage each one of us to be set to supply for Him what is lacking around us</w:t>
      </w:r>
      <w:r>
        <w:rPr>
          <w:rFonts w:cs="Times New Roman"/>
        </w:rPr>
        <w:t xml:space="preserve">.  </w:t>
      </w:r>
    </w:p>
    <w:p w14:paraId="77AD9372" w14:textId="77777777" w:rsidR="00712F2C" w:rsidRPr="00933BFA" w:rsidRDefault="00712F2C" w:rsidP="00712F2C">
      <w:pPr>
        <w:spacing w:before="120" w:after="0" w:line="240" w:lineRule="auto"/>
        <w:ind w:firstLine="720"/>
        <w:jc w:val="both"/>
        <w:rPr>
          <w:rFonts w:cs="Times New Roman"/>
        </w:rPr>
      </w:pPr>
      <w:r w:rsidRPr="00933BFA">
        <w:rPr>
          <w:rFonts w:cs="Times New Roman"/>
        </w:rPr>
        <w:t>You find in this first scripture a tremendous lack in the Pharisee</w:t>
      </w:r>
      <w:r>
        <w:rPr>
          <w:rFonts w:cs="Times New Roman"/>
        </w:rPr>
        <w:t>’</w:t>
      </w:r>
      <w:r w:rsidRPr="00933BFA">
        <w:rPr>
          <w:rFonts w:cs="Times New Roman"/>
        </w:rPr>
        <w:t>s house</w:t>
      </w:r>
      <w:r>
        <w:rPr>
          <w:rFonts w:cs="Times New Roman"/>
        </w:rPr>
        <w:t xml:space="preserve">.  </w:t>
      </w:r>
      <w:r w:rsidRPr="00933BFA">
        <w:rPr>
          <w:rFonts w:cs="Times New Roman"/>
        </w:rPr>
        <w:t>There is what he did not do: he ought to have done it, but he did not do it</w:t>
      </w:r>
      <w:r>
        <w:rPr>
          <w:rFonts w:cs="Times New Roman"/>
        </w:rPr>
        <w:t xml:space="preserve">.  </w:t>
      </w:r>
      <w:r w:rsidRPr="00933BFA">
        <w:rPr>
          <w:rFonts w:cs="Times New Roman"/>
        </w:rPr>
        <w:t>He may have boasted about having the Lord in his house, he may have attached the Lord</w:t>
      </w:r>
      <w:r>
        <w:rPr>
          <w:rFonts w:cs="Times New Roman"/>
        </w:rPr>
        <w:t>’</w:t>
      </w:r>
      <w:r w:rsidRPr="00933BFA">
        <w:rPr>
          <w:rFonts w:cs="Times New Roman"/>
        </w:rPr>
        <w:t>s Name to his house, but think of the cold indifference that was in that house</w:t>
      </w:r>
      <w:r>
        <w:rPr>
          <w:rFonts w:cs="Times New Roman"/>
        </w:rPr>
        <w:t xml:space="preserve">.  </w:t>
      </w:r>
      <w:r w:rsidRPr="00933BFA">
        <w:rPr>
          <w:rFonts w:cs="Times New Roman"/>
        </w:rPr>
        <w:t>There was no appreciation of the Lord Jesus Christ in that house</w:t>
      </w:r>
      <w:r>
        <w:rPr>
          <w:rFonts w:cs="Times New Roman"/>
        </w:rPr>
        <w:t xml:space="preserve">.  </w:t>
      </w:r>
      <w:r w:rsidRPr="00933BFA">
        <w:rPr>
          <w:rFonts w:cs="Times New Roman"/>
        </w:rPr>
        <w:t>There was a tremendous lack</w:t>
      </w:r>
      <w:r>
        <w:rPr>
          <w:rFonts w:cs="Times New Roman"/>
        </w:rPr>
        <w:t>—</w:t>
      </w:r>
      <w:r w:rsidRPr="00933BFA">
        <w:rPr>
          <w:rFonts w:cs="Times New Roman"/>
        </w:rPr>
        <w:t>what barrenness, what coldness!  It was not exactly that there was opposition, but there was just indifference</w:t>
      </w:r>
      <w:r>
        <w:rPr>
          <w:rFonts w:cs="Times New Roman"/>
        </w:rPr>
        <w:t>—</w:t>
      </w:r>
      <w:r w:rsidRPr="00933BFA">
        <w:rPr>
          <w:rFonts w:cs="Times New Roman"/>
        </w:rPr>
        <w:t>no regard for the Person that was in it</w:t>
      </w:r>
      <w:r>
        <w:rPr>
          <w:rFonts w:cs="Times New Roman"/>
        </w:rPr>
        <w:t xml:space="preserve">.  </w:t>
      </w:r>
    </w:p>
    <w:p w14:paraId="58FE6A55" w14:textId="77777777" w:rsidR="00712F2C" w:rsidRPr="00933BFA" w:rsidRDefault="00712F2C" w:rsidP="00712F2C">
      <w:pPr>
        <w:spacing w:before="120" w:after="0" w:line="240" w:lineRule="auto"/>
        <w:ind w:firstLine="720"/>
        <w:jc w:val="both"/>
        <w:rPr>
          <w:rFonts w:cs="Times New Roman"/>
        </w:rPr>
      </w:pPr>
      <w:r w:rsidRPr="00933BFA">
        <w:rPr>
          <w:rFonts w:cs="Times New Roman"/>
        </w:rPr>
        <w:t>You think of mere profession around us, think of what the Lord</w:t>
      </w:r>
      <w:r>
        <w:rPr>
          <w:rFonts w:cs="Times New Roman"/>
        </w:rPr>
        <w:t>’</w:t>
      </w:r>
      <w:r w:rsidRPr="00933BFA">
        <w:rPr>
          <w:rFonts w:cs="Times New Roman"/>
        </w:rPr>
        <w:t>s Name is attached to in the sense of profession, inviting the Lord into his house but having no regard for Him personally, and the very great lack was evident in this house</w:t>
      </w:r>
      <w:r>
        <w:rPr>
          <w:rFonts w:cs="Times New Roman"/>
        </w:rPr>
        <w:t xml:space="preserve">.  </w:t>
      </w:r>
      <w:r w:rsidRPr="00933BFA">
        <w:rPr>
          <w:rFonts w:cs="Times New Roman"/>
        </w:rPr>
        <w:t xml:space="preserve">But Luke tells us that, </w:t>
      </w:r>
      <w:r>
        <w:rPr>
          <w:rFonts w:cs="Times New Roman"/>
        </w:rPr>
        <w:t>“</w:t>
      </w:r>
      <w:r w:rsidRPr="00933BFA">
        <w:rPr>
          <w:rFonts w:cs="Times New Roman"/>
        </w:rPr>
        <w:t>a woman in the city, who was a sinner, and knew that he was sitting at meat in the house of the Pharisee, having taken an alabaster box of myrrh, and standing at his feet behind him weeping, began to wash his feet with tears; and she wiped them with the hairs of her head, and kissed his feet, and anointed them with the myrrh</w:t>
      </w:r>
      <w:r>
        <w:rPr>
          <w:rFonts w:cs="Times New Roman"/>
        </w:rPr>
        <w:t>”,</w:t>
      </w:r>
      <w:r w:rsidRPr="00933BFA">
        <w:rPr>
          <w:rFonts w:cs="Times New Roman"/>
        </w:rPr>
        <w:t xml:space="preserve"> vv  37,</w:t>
      </w:r>
      <w:r>
        <w:rPr>
          <w:rFonts w:cs="Times New Roman"/>
        </w:rPr>
        <w:t xml:space="preserve"> </w:t>
      </w:r>
      <w:r w:rsidRPr="00933BFA">
        <w:rPr>
          <w:rFonts w:cs="Times New Roman"/>
        </w:rPr>
        <w:t>38</w:t>
      </w:r>
      <w:r>
        <w:rPr>
          <w:rFonts w:cs="Times New Roman"/>
        </w:rPr>
        <w:t xml:space="preserve">.  </w:t>
      </w:r>
      <w:r w:rsidRPr="00933BFA">
        <w:rPr>
          <w:rFonts w:cs="Times New Roman"/>
        </w:rPr>
        <w:t>This poor, despised woman supplied the lack on the part of the Pharisee, and in the Pharisee</w:t>
      </w:r>
      <w:r>
        <w:rPr>
          <w:rFonts w:cs="Times New Roman"/>
        </w:rPr>
        <w:t>’</w:t>
      </w:r>
      <w:r w:rsidRPr="00933BFA">
        <w:rPr>
          <w:rFonts w:cs="Times New Roman"/>
        </w:rPr>
        <w:t>s house</w:t>
      </w:r>
      <w:r>
        <w:rPr>
          <w:rFonts w:cs="Times New Roman"/>
        </w:rPr>
        <w:t xml:space="preserve">.  </w:t>
      </w:r>
      <w:r w:rsidRPr="00933BFA">
        <w:rPr>
          <w:rFonts w:cs="Times New Roman"/>
        </w:rPr>
        <w:t>The Pharisee resented her presence</w:t>
      </w:r>
      <w:r>
        <w:rPr>
          <w:rFonts w:cs="Times New Roman"/>
        </w:rPr>
        <w:t xml:space="preserve">.  </w:t>
      </w:r>
      <w:r w:rsidRPr="00933BFA">
        <w:rPr>
          <w:rFonts w:cs="Times New Roman"/>
        </w:rPr>
        <w:t>He complained about the woman and complained to the Lord that He allowed this woman to supply what was lacking on his part.</w:t>
      </w:r>
    </w:p>
    <w:p w14:paraId="33422AB4" w14:textId="77777777" w:rsidR="00712F2C" w:rsidRPr="00933BFA" w:rsidRDefault="00712F2C" w:rsidP="00712F2C">
      <w:pPr>
        <w:spacing w:before="120" w:after="0" w:line="240" w:lineRule="auto"/>
        <w:ind w:firstLine="720"/>
        <w:jc w:val="both"/>
        <w:rPr>
          <w:rFonts w:cs="Times New Roman"/>
        </w:rPr>
      </w:pPr>
      <w:r w:rsidRPr="00933BFA">
        <w:rPr>
          <w:rFonts w:cs="Times New Roman"/>
        </w:rPr>
        <w:lastRenderedPageBreak/>
        <w:t>Now this Pharisee</w:t>
      </w:r>
      <w:r>
        <w:rPr>
          <w:rFonts w:cs="Times New Roman"/>
        </w:rPr>
        <w:t>’</w:t>
      </w:r>
      <w:r w:rsidRPr="00933BFA">
        <w:rPr>
          <w:rFonts w:cs="Times New Roman"/>
        </w:rPr>
        <w:t>s house is just a picture of what mere profession is in the world around us</w:t>
      </w:r>
      <w:r>
        <w:rPr>
          <w:rFonts w:cs="Times New Roman"/>
        </w:rPr>
        <w:t xml:space="preserve">.  </w:t>
      </w:r>
      <w:r w:rsidRPr="00933BFA">
        <w:rPr>
          <w:rFonts w:cs="Times New Roman"/>
        </w:rPr>
        <w:t>We need to exhort one another and encourage one another to supply what is lacking</w:t>
      </w:r>
      <w:r>
        <w:rPr>
          <w:rFonts w:cs="Times New Roman"/>
        </w:rPr>
        <w:t xml:space="preserve">.  </w:t>
      </w:r>
      <w:r w:rsidRPr="00933BFA">
        <w:rPr>
          <w:rFonts w:cs="Times New Roman"/>
        </w:rPr>
        <w:t>You think of the fulness of supply there was with this woman</w:t>
      </w:r>
      <w:r>
        <w:rPr>
          <w:rFonts w:cs="Times New Roman"/>
        </w:rPr>
        <w:t xml:space="preserve">.  </w:t>
      </w:r>
      <w:r w:rsidRPr="00933BFA">
        <w:rPr>
          <w:rFonts w:cs="Times New Roman"/>
        </w:rPr>
        <w:t>You see the background of coldness, and such indifference to our Lord Jesus Christ in the world around us</w:t>
      </w:r>
      <w:r>
        <w:rPr>
          <w:rFonts w:cs="Times New Roman"/>
        </w:rPr>
        <w:t xml:space="preserve">.  </w:t>
      </w:r>
      <w:r w:rsidRPr="00933BFA">
        <w:rPr>
          <w:rFonts w:cs="Times New Roman"/>
        </w:rPr>
        <w:t>But it is the privilege of the young people here and, in fact, all of us, to be set to supply what is lacking</w:t>
      </w:r>
      <w:r>
        <w:rPr>
          <w:rFonts w:cs="Times New Roman"/>
        </w:rPr>
        <w:t>—</w:t>
      </w:r>
      <w:r w:rsidRPr="00933BFA">
        <w:rPr>
          <w:rFonts w:cs="Times New Roman"/>
        </w:rPr>
        <w:t>how the Lord appreciates it!  The very background of indifference, you might also say, was only a background to bring to light, and into focus the supply of this woman</w:t>
      </w:r>
      <w:r>
        <w:rPr>
          <w:rFonts w:cs="Times New Roman"/>
        </w:rPr>
        <w:t xml:space="preserve">.  </w:t>
      </w:r>
    </w:p>
    <w:p w14:paraId="0C6CFD7B"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It says, </w:t>
      </w:r>
      <w:r>
        <w:rPr>
          <w:rFonts w:cs="Times New Roman"/>
        </w:rPr>
        <w:t>“</w:t>
      </w:r>
      <w:r w:rsidRPr="00933BFA">
        <w:rPr>
          <w:rFonts w:cs="Times New Roman"/>
        </w:rPr>
        <w:t xml:space="preserve">And turning to the woman he said to Simon, Seest thou this woman? </w:t>
      </w:r>
      <w:r>
        <w:rPr>
          <w:rFonts w:cs="Times New Roman"/>
        </w:rPr>
        <w:t xml:space="preserve"> </w:t>
      </w:r>
      <w:r w:rsidRPr="00933BFA">
        <w:rPr>
          <w:rFonts w:cs="Times New Roman"/>
        </w:rPr>
        <w:t>I entered into thy house; thou gavest me not water on my feet</w:t>
      </w:r>
      <w:r>
        <w:rPr>
          <w:rFonts w:cs="Times New Roman"/>
        </w:rPr>
        <w:t xml:space="preserve">”.  </w:t>
      </w:r>
      <w:r w:rsidRPr="00933BFA">
        <w:rPr>
          <w:rFonts w:cs="Times New Roman"/>
        </w:rPr>
        <w:t>I understand it was a common custom in those days for a guest to receive water to wash his feet, but what a lack there was in the house!  I trust there is not one of us here who would have part in this lack, lack of appreciation of our Lord Jesus Christ personally, lack of regard for the rights of our absent Lord</w:t>
      </w:r>
      <w:r>
        <w:rPr>
          <w:rFonts w:cs="Times New Roman"/>
        </w:rPr>
        <w:t xml:space="preserve">.  </w:t>
      </w:r>
      <w:r w:rsidRPr="00933BFA">
        <w:rPr>
          <w:rFonts w:cs="Times New Roman"/>
        </w:rPr>
        <w:t>How we need to be on the line of supply!  Think of the supply this woman brought with her, in a sense she herself was the supply</w:t>
      </w:r>
      <w:r>
        <w:rPr>
          <w:rFonts w:cs="Times New Roman"/>
        </w:rPr>
        <w:t xml:space="preserve">.  </w:t>
      </w:r>
    </w:p>
    <w:p w14:paraId="4C45131A" w14:textId="77777777" w:rsidR="00712F2C" w:rsidRPr="00933BFA" w:rsidRDefault="00712F2C" w:rsidP="00712F2C">
      <w:pPr>
        <w:spacing w:before="120" w:after="0" w:line="240" w:lineRule="auto"/>
        <w:ind w:firstLine="720"/>
        <w:jc w:val="both"/>
        <w:rPr>
          <w:rFonts w:cs="Times New Roman"/>
        </w:rPr>
      </w:pPr>
      <w:r w:rsidRPr="00933BFA">
        <w:rPr>
          <w:rFonts w:cs="Times New Roman"/>
        </w:rPr>
        <w:t>It says in Luke</w:t>
      </w:r>
      <w:r>
        <w:rPr>
          <w:rFonts w:cs="Times New Roman"/>
        </w:rPr>
        <w:t>’</w:t>
      </w:r>
      <w:r w:rsidRPr="00933BFA">
        <w:rPr>
          <w:rFonts w:cs="Times New Roman"/>
        </w:rPr>
        <w:t xml:space="preserve">s account of it, </w:t>
      </w:r>
      <w:r>
        <w:rPr>
          <w:rFonts w:cs="Times New Roman"/>
        </w:rPr>
        <w:t>“</w:t>
      </w:r>
      <w:r w:rsidRPr="00933BFA">
        <w:rPr>
          <w:rFonts w:cs="Times New Roman"/>
        </w:rPr>
        <w:t>having taken an alabaster box of myrrh, and standing at his feet behind him weeping, began to wash his feet with tears</w:t>
      </w:r>
      <w:r>
        <w:rPr>
          <w:rFonts w:cs="Times New Roman"/>
        </w:rPr>
        <w:t xml:space="preserve">”.  </w:t>
      </w:r>
      <w:r w:rsidRPr="00933BFA">
        <w:rPr>
          <w:rFonts w:cs="Times New Roman"/>
        </w:rPr>
        <w:t xml:space="preserve">It was an expression of herself; she did not bring water with her, it was in herself, it was what she was, </w:t>
      </w:r>
      <w:r>
        <w:rPr>
          <w:rFonts w:cs="Times New Roman"/>
        </w:rPr>
        <w:t>“</w:t>
      </w:r>
      <w:r w:rsidRPr="00933BFA">
        <w:rPr>
          <w:rFonts w:cs="Times New Roman"/>
        </w:rPr>
        <w:t>and wiped them with the hairs of her head</w:t>
      </w:r>
      <w:r>
        <w:rPr>
          <w:rFonts w:cs="Times New Roman"/>
        </w:rPr>
        <w:t xml:space="preserve">”.  </w:t>
      </w:r>
      <w:r w:rsidRPr="00933BFA">
        <w:rPr>
          <w:rFonts w:cs="Times New Roman"/>
        </w:rPr>
        <w:t>She represented the supply of what was lacking in the Pharisee</w:t>
      </w:r>
      <w:r>
        <w:rPr>
          <w:rFonts w:cs="Times New Roman"/>
        </w:rPr>
        <w:t>’</w:t>
      </w:r>
      <w:r w:rsidRPr="00933BFA">
        <w:rPr>
          <w:rFonts w:cs="Times New Roman"/>
        </w:rPr>
        <w:t>s house</w:t>
      </w:r>
      <w:r>
        <w:rPr>
          <w:rFonts w:cs="Times New Roman"/>
        </w:rPr>
        <w:t xml:space="preserve">.  </w:t>
      </w:r>
      <w:r w:rsidRPr="00933BFA">
        <w:rPr>
          <w:rFonts w:cs="Times New Roman"/>
        </w:rPr>
        <w:t>Let us regard ourselves as in the Pharisee</w:t>
      </w:r>
      <w:r>
        <w:rPr>
          <w:rFonts w:cs="Times New Roman"/>
        </w:rPr>
        <w:t>’</w:t>
      </w:r>
      <w:r w:rsidRPr="00933BFA">
        <w:rPr>
          <w:rFonts w:cs="Times New Roman"/>
        </w:rPr>
        <w:t>s house, and having the privilege of supplying what is lacking</w:t>
      </w:r>
      <w:r>
        <w:rPr>
          <w:rFonts w:cs="Times New Roman"/>
        </w:rPr>
        <w:t xml:space="preserve">.  </w:t>
      </w:r>
      <w:r w:rsidRPr="00933BFA">
        <w:rPr>
          <w:rFonts w:cs="Times New Roman"/>
        </w:rPr>
        <w:t>Our Lord Jesus Christ appreciated every movement of this woman in the way of supply</w:t>
      </w:r>
      <w:r>
        <w:rPr>
          <w:rFonts w:cs="Times New Roman"/>
        </w:rPr>
        <w:t xml:space="preserve">.  </w:t>
      </w:r>
      <w:r w:rsidRPr="00933BFA">
        <w:rPr>
          <w:rFonts w:cs="Times New Roman"/>
        </w:rPr>
        <w:t xml:space="preserve">It says, </w:t>
      </w:r>
      <w:r>
        <w:rPr>
          <w:rFonts w:cs="Times New Roman"/>
        </w:rPr>
        <w:t>“</w:t>
      </w:r>
      <w:r w:rsidRPr="00933BFA">
        <w:rPr>
          <w:rFonts w:cs="Times New Roman"/>
        </w:rPr>
        <w:t>Thou gavest me not a kiss, but she from the time I came in has not ceased kissing my feet</w:t>
      </w:r>
      <w:r>
        <w:rPr>
          <w:rFonts w:cs="Times New Roman"/>
        </w:rPr>
        <w:t xml:space="preserve">”.  </w:t>
      </w:r>
      <w:r w:rsidRPr="00933BFA">
        <w:rPr>
          <w:rFonts w:cs="Times New Roman"/>
        </w:rPr>
        <w:t>This is the supply resident in one who was devoted to our Lord Jesus Christ</w:t>
      </w:r>
      <w:r>
        <w:rPr>
          <w:rFonts w:cs="Times New Roman"/>
        </w:rPr>
        <w:t xml:space="preserve">.  </w:t>
      </w:r>
      <w:r w:rsidRPr="00933BFA">
        <w:rPr>
          <w:rFonts w:cs="Times New Roman"/>
        </w:rPr>
        <w:t xml:space="preserve">What a need there is in our day for increased devotion!  </w:t>
      </w:r>
      <w:r>
        <w:rPr>
          <w:rFonts w:cs="Times New Roman"/>
        </w:rPr>
        <w:t>“</w:t>
      </w:r>
      <w:r w:rsidRPr="00933BFA">
        <w:rPr>
          <w:rFonts w:cs="Times New Roman"/>
        </w:rPr>
        <w:t>My head with oil thou didst not anoint, but she has anointed my feet with myrrh</w:t>
      </w:r>
      <w:r>
        <w:rPr>
          <w:rFonts w:cs="Times New Roman"/>
        </w:rPr>
        <w:t xml:space="preserve">”.  </w:t>
      </w:r>
      <w:r w:rsidRPr="00933BFA">
        <w:rPr>
          <w:rFonts w:cs="Times New Roman"/>
        </w:rPr>
        <w:t>How the Lord appreciated the supplying of what was lacking</w:t>
      </w:r>
      <w:r>
        <w:rPr>
          <w:rFonts w:cs="Times New Roman"/>
        </w:rPr>
        <w:t xml:space="preserve">.  </w:t>
      </w:r>
      <w:r w:rsidRPr="00933BFA">
        <w:rPr>
          <w:rFonts w:cs="Times New Roman"/>
        </w:rPr>
        <w:t>There was nothing in the Pharisee</w:t>
      </w:r>
      <w:r>
        <w:rPr>
          <w:rFonts w:cs="Times New Roman"/>
        </w:rPr>
        <w:t>’</w:t>
      </w:r>
      <w:r w:rsidRPr="00933BFA">
        <w:rPr>
          <w:rFonts w:cs="Times New Roman"/>
        </w:rPr>
        <w:t>s house but coldness, indifference, no regard for the Lord, but the woman comes in and brings in everything with her, brings in supplies of what was lacking</w:t>
      </w:r>
      <w:r>
        <w:rPr>
          <w:rFonts w:cs="Times New Roman"/>
        </w:rPr>
        <w:t xml:space="preserve">.  </w:t>
      </w:r>
      <w:r w:rsidRPr="00933BFA">
        <w:rPr>
          <w:rFonts w:cs="Times New Roman"/>
        </w:rPr>
        <w:t>Indeed, the way Luke records it, he records the supplies before he records the lack on the part of the Pharisee, he brings in the woman and what the woman did</w:t>
      </w:r>
      <w:r>
        <w:rPr>
          <w:rFonts w:cs="Times New Roman"/>
        </w:rPr>
        <w:t xml:space="preserve">.  </w:t>
      </w:r>
      <w:r w:rsidRPr="00933BFA">
        <w:rPr>
          <w:rFonts w:cs="Times New Roman"/>
        </w:rPr>
        <w:t xml:space="preserve">It is afterwards that the record tells us </w:t>
      </w:r>
      <w:r w:rsidRPr="00933BFA">
        <w:rPr>
          <w:rFonts w:cs="Times New Roman"/>
        </w:rPr>
        <w:lastRenderedPageBreak/>
        <w:t>that the Pharisee did not do certain things</w:t>
      </w:r>
      <w:r>
        <w:rPr>
          <w:rFonts w:cs="Times New Roman"/>
        </w:rPr>
        <w:t xml:space="preserve">.  </w:t>
      </w:r>
      <w:r w:rsidRPr="00933BFA">
        <w:rPr>
          <w:rFonts w:cs="Times New Roman"/>
        </w:rPr>
        <w:t>Therefore, Luke focuses on the supply, then afterward tells of the lack</w:t>
      </w:r>
      <w:r>
        <w:rPr>
          <w:rFonts w:cs="Times New Roman"/>
        </w:rPr>
        <w:t xml:space="preserve">.  </w:t>
      </w:r>
    </w:p>
    <w:p w14:paraId="10FAA7DC" w14:textId="77777777" w:rsidR="00712F2C" w:rsidRPr="00933BFA" w:rsidRDefault="00712F2C" w:rsidP="00712F2C">
      <w:pPr>
        <w:spacing w:before="120" w:after="0" w:line="240" w:lineRule="auto"/>
        <w:ind w:firstLine="720"/>
        <w:jc w:val="both"/>
        <w:rPr>
          <w:rFonts w:cs="Times New Roman"/>
        </w:rPr>
      </w:pPr>
      <w:r w:rsidRPr="00933BFA">
        <w:rPr>
          <w:rFonts w:cs="Times New Roman"/>
        </w:rPr>
        <w:t>Well, let us all be encouraged to be on the line of supplying what is lacking</w:t>
      </w:r>
      <w:r>
        <w:rPr>
          <w:rFonts w:cs="Times New Roman"/>
        </w:rPr>
        <w:t xml:space="preserve">.  </w:t>
      </w:r>
      <w:r w:rsidRPr="00933BFA">
        <w:rPr>
          <w:rFonts w:cs="Times New Roman"/>
        </w:rPr>
        <w:t xml:space="preserve">This is one who is devoted to the Lord, and by extension when the Lord says to her, </w:t>
      </w:r>
      <w:r>
        <w:rPr>
          <w:rFonts w:cs="Times New Roman"/>
        </w:rPr>
        <w:t>“</w:t>
      </w:r>
      <w:r w:rsidRPr="00933BFA">
        <w:rPr>
          <w:rFonts w:cs="Times New Roman"/>
        </w:rPr>
        <w:t>Thy faith has saved thee; go in peace</w:t>
      </w:r>
      <w:r>
        <w:rPr>
          <w:rFonts w:cs="Times New Roman"/>
        </w:rPr>
        <w:t>”</w:t>
      </w:r>
      <w:r w:rsidRPr="00933BFA">
        <w:rPr>
          <w:rFonts w:cs="Times New Roman"/>
        </w:rPr>
        <w:t>, she would be devoted to the furtherance of His interests here, in the time of His absence</w:t>
      </w:r>
      <w:r>
        <w:rPr>
          <w:rFonts w:cs="Times New Roman"/>
        </w:rPr>
        <w:t xml:space="preserve">.  </w:t>
      </w:r>
      <w:r w:rsidRPr="00933BFA">
        <w:rPr>
          <w:rFonts w:cs="Times New Roman"/>
        </w:rPr>
        <w:t>Therefore, it was supplying what was lacking in this cold, indifferent atmosphere, which is the same as the time we are living in</w:t>
      </w:r>
      <w:r>
        <w:rPr>
          <w:rFonts w:cs="Times New Roman"/>
        </w:rPr>
        <w:t xml:space="preserve">.  </w:t>
      </w:r>
    </w:p>
    <w:p w14:paraId="7B066D79" w14:textId="7BE8A75E" w:rsidR="00712F2C" w:rsidRPr="00933BFA" w:rsidRDefault="00712F2C" w:rsidP="00712F2C">
      <w:pPr>
        <w:spacing w:before="120" w:after="0" w:line="240" w:lineRule="auto"/>
        <w:ind w:firstLine="720"/>
        <w:jc w:val="both"/>
        <w:rPr>
          <w:rFonts w:cs="Times New Roman"/>
        </w:rPr>
      </w:pPr>
      <w:r w:rsidRPr="00933BFA">
        <w:rPr>
          <w:rFonts w:cs="Times New Roman"/>
        </w:rPr>
        <w:t xml:space="preserve">The addresses to the seven assemblies are often referred to and the last one is addressed to </w:t>
      </w:r>
      <w:r>
        <w:rPr>
          <w:rFonts w:cs="Times New Roman"/>
        </w:rPr>
        <w:t>“</w:t>
      </w:r>
      <w:r w:rsidRPr="00933BFA">
        <w:rPr>
          <w:rFonts w:cs="Times New Roman"/>
        </w:rPr>
        <w:t>the angel of the assembly in Laodicea</w:t>
      </w:r>
      <w:r>
        <w:rPr>
          <w:rFonts w:cs="Times New Roman"/>
        </w:rPr>
        <w:t>”</w:t>
      </w:r>
      <w:r w:rsidRPr="00933BFA">
        <w:rPr>
          <w:rFonts w:cs="Times New Roman"/>
        </w:rPr>
        <w:t xml:space="preserve"> (Rom</w:t>
      </w:r>
      <w:r>
        <w:rPr>
          <w:rFonts w:cs="Times New Roman"/>
        </w:rPr>
        <w:t xml:space="preserve"> </w:t>
      </w:r>
      <w:r w:rsidRPr="00933BFA">
        <w:rPr>
          <w:rFonts w:cs="Times New Roman"/>
        </w:rPr>
        <w:t>3: 14), and what marked that state was indifference, neither cold not hot</w:t>
      </w:r>
      <w:r>
        <w:rPr>
          <w:rFonts w:cs="Times New Roman"/>
        </w:rPr>
        <w:t xml:space="preserve">.  </w:t>
      </w:r>
      <w:r w:rsidRPr="00933BFA">
        <w:rPr>
          <w:rFonts w:cs="Times New Roman"/>
        </w:rPr>
        <w:t>The Lord said to them, I would rather have you cold or hot</w:t>
      </w:r>
      <w:r>
        <w:rPr>
          <w:rFonts w:cs="Times New Roman"/>
        </w:rPr>
        <w:t xml:space="preserve">.  </w:t>
      </w:r>
      <w:r w:rsidRPr="00933BFA">
        <w:rPr>
          <w:rFonts w:cs="Times New Roman"/>
        </w:rPr>
        <w:t>A genuine believer might get cold sometimes, but then they could be rekindled, but neither cold nor hot is the indifferent state which is nauseous to the Lord Himself</w:t>
      </w:r>
      <w:r w:rsidR="009C1AED">
        <w:rPr>
          <w:rFonts w:cs="Times New Roman"/>
        </w:rPr>
        <w:t>:</w:t>
      </w:r>
      <w:r w:rsidRPr="00933BFA">
        <w:rPr>
          <w:rFonts w:cs="Times New Roman"/>
        </w:rPr>
        <w:t xml:space="preserve"> </w:t>
      </w:r>
      <w:r>
        <w:rPr>
          <w:rFonts w:cs="Times New Roman"/>
        </w:rPr>
        <w:t>“</w:t>
      </w:r>
      <w:r w:rsidRPr="00933BFA">
        <w:rPr>
          <w:rFonts w:cs="Times New Roman"/>
        </w:rPr>
        <w:t>I am about to spue thee out of my mouth</w:t>
      </w:r>
      <w:r>
        <w:rPr>
          <w:rFonts w:cs="Times New Roman"/>
        </w:rPr>
        <w:t>”</w:t>
      </w:r>
      <w:r w:rsidRPr="00933BFA">
        <w:rPr>
          <w:rFonts w:cs="Times New Roman"/>
        </w:rPr>
        <w:t xml:space="preserve">, the Lord says, </w:t>
      </w:r>
      <w:r>
        <w:rPr>
          <w:rFonts w:cs="Times New Roman"/>
        </w:rPr>
        <w:t xml:space="preserve">Rev </w:t>
      </w:r>
      <w:r w:rsidRPr="00933BFA">
        <w:rPr>
          <w:rFonts w:cs="Times New Roman"/>
        </w:rPr>
        <w:t>3: 16</w:t>
      </w:r>
      <w:r>
        <w:rPr>
          <w:rFonts w:cs="Times New Roman"/>
        </w:rPr>
        <w:t xml:space="preserve">.  </w:t>
      </w:r>
      <w:r w:rsidRPr="00933BFA">
        <w:rPr>
          <w:rFonts w:cs="Times New Roman"/>
        </w:rPr>
        <w:t>But meantime, even in these conditions in which we are, there are persons who are supplying what is lacking, and let us be among them</w:t>
      </w:r>
      <w:r>
        <w:rPr>
          <w:rFonts w:cs="Times New Roman"/>
        </w:rPr>
        <w:t xml:space="preserve">.  </w:t>
      </w:r>
    </w:p>
    <w:p w14:paraId="40A2B0E5" w14:textId="77777777" w:rsidR="00712F2C" w:rsidRPr="00933BFA" w:rsidRDefault="00712F2C" w:rsidP="00712F2C">
      <w:pPr>
        <w:spacing w:before="120" w:after="0" w:line="240" w:lineRule="auto"/>
        <w:ind w:firstLine="720"/>
        <w:jc w:val="both"/>
        <w:rPr>
          <w:rFonts w:cs="Times New Roman"/>
        </w:rPr>
      </w:pPr>
      <w:r w:rsidRPr="00933BFA">
        <w:rPr>
          <w:rFonts w:cs="Times New Roman"/>
        </w:rPr>
        <w:t>Now 1 Samuel 25 is a very interesting chapter</w:t>
      </w:r>
      <w:r>
        <w:rPr>
          <w:rFonts w:cs="Times New Roman"/>
        </w:rPr>
        <w:t xml:space="preserve">.  </w:t>
      </w:r>
      <w:r w:rsidRPr="00933BFA">
        <w:rPr>
          <w:rFonts w:cs="Times New Roman"/>
        </w:rPr>
        <w:t>It is a chapter in which David makes a certain request from Nabal</w:t>
      </w:r>
      <w:r>
        <w:rPr>
          <w:rFonts w:cs="Times New Roman"/>
        </w:rPr>
        <w:t xml:space="preserve">.  </w:t>
      </w:r>
      <w:r w:rsidRPr="00933BFA">
        <w:rPr>
          <w:rFonts w:cs="Times New Roman"/>
        </w:rPr>
        <w:t>It was a perfectly righteous request</w:t>
      </w:r>
      <w:r>
        <w:rPr>
          <w:rFonts w:cs="Times New Roman"/>
        </w:rPr>
        <w:t xml:space="preserve">.  </w:t>
      </w:r>
      <w:r w:rsidRPr="00933BFA">
        <w:rPr>
          <w:rFonts w:cs="Times New Roman"/>
        </w:rPr>
        <w:t>In the history of David he did not make many requests but he does in this chapter, and Nabal insults Him</w:t>
      </w:r>
      <w:r>
        <w:rPr>
          <w:rFonts w:cs="Times New Roman"/>
        </w:rPr>
        <w:t xml:space="preserve">.  </w:t>
      </w:r>
      <w:r w:rsidRPr="00933BFA">
        <w:rPr>
          <w:rFonts w:cs="Times New Roman"/>
        </w:rPr>
        <w:t>It was an occasion when according to the description of one of Nabal</w:t>
      </w:r>
      <w:r>
        <w:rPr>
          <w:rFonts w:cs="Times New Roman"/>
        </w:rPr>
        <w:t>’</w:t>
      </w:r>
      <w:r w:rsidRPr="00933BFA">
        <w:rPr>
          <w:rFonts w:cs="Times New Roman"/>
        </w:rPr>
        <w:t xml:space="preserve">s young men, </w:t>
      </w:r>
      <w:r>
        <w:rPr>
          <w:rFonts w:cs="Times New Roman"/>
        </w:rPr>
        <w:t>“</w:t>
      </w:r>
      <w:r w:rsidRPr="00933BFA">
        <w:rPr>
          <w:rFonts w:cs="Times New Roman"/>
        </w:rPr>
        <w:t>Behold, David sent messengers out of the wilderness to bless our master; and he has insulted them</w:t>
      </w:r>
      <w:r>
        <w:rPr>
          <w:rFonts w:cs="Times New Roman"/>
        </w:rPr>
        <w:t xml:space="preserve">”, </w:t>
      </w:r>
      <w:r w:rsidRPr="00933BFA">
        <w:rPr>
          <w:rFonts w:cs="Times New Roman"/>
        </w:rPr>
        <w:t>v 14</w:t>
      </w:r>
      <w:r>
        <w:rPr>
          <w:rFonts w:cs="Times New Roman"/>
        </w:rPr>
        <w:t xml:space="preserve">.  </w:t>
      </w:r>
      <w:r w:rsidRPr="00933BFA">
        <w:rPr>
          <w:rFonts w:cs="Times New Roman"/>
        </w:rPr>
        <w:t>It is a time when there is not only indifference to the Lord, but there is also insulting</w:t>
      </w:r>
      <w:r>
        <w:rPr>
          <w:rFonts w:cs="Times New Roman"/>
        </w:rPr>
        <w:t xml:space="preserve">.  </w:t>
      </w:r>
      <w:r w:rsidRPr="00933BFA">
        <w:rPr>
          <w:rFonts w:cs="Times New Roman"/>
        </w:rPr>
        <w:t>There is the rejection for the overtures of grace</w:t>
      </w:r>
      <w:r>
        <w:rPr>
          <w:rFonts w:cs="Times New Roman"/>
        </w:rPr>
        <w:t xml:space="preserve">.  </w:t>
      </w:r>
      <w:r w:rsidRPr="00933BFA">
        <w:rPr>
          <w:rFonts w:cs="Times New Roman"/>
        </w:rPr>
        <w:t>This is the kind of time we are living in</w:t>
      </w:r>
      <w:r>
        <w:rPr>
          <w:rFonts w:cs="Times New Roman"/>
        </w:rPr>
        <w:t>—</w:t>
      </w:r>
      <w:r w:rsidRPr="00933BFA">
        <w:rPr>
          <w:rFonts w:cs="Times New Roman"/>
        </w:rPr>
        <w:t>what a lack there was with Nabal involving insult to David</w:t>
      </w:r>
      <w:r>
        <w:rPr>
          <w:rFonts w:cs="Times New Roman"/>
        </w:rPr>
        <w:t>’</w:t>
      </w:r>
      <w:r w:rsidRPr="00933BFA">
        <w:rPr>
          <w:rFonts w:cs="Times New Roman"/>
        </w:rPr>
        <w:t>s men, therefore to David personally, and by application to our Lord Jesus Christ</w:t>
      </w:r>
      <w:r>
        <w:rPr>
          <w:rFonts w:cs="Times New Roman"/>
        </w:rPr>
        <w:t xml:space="preserve">.  </w:t>
      </w:r>
      <w:r w:rsidRPr="00933BFA">
        <w:rPr>
          <w:rFonts w:cs="Times New Roman"/>
        </w:rPr>
        <w:t>We are living in a time when He is insulted, terrible things are going on, cults are arising of all kinds, men are becoming more brazen in their opposition, in their demeaning the Name of Jesus, of our Lord Jesus Christ</w:t>
      </w:r>
      <w:r>
        <w:rPr>
          <w:rFonts w:cs="Times New Roman"/>
        </w:rPr>
        <w:t xml:space="preserve">.  </w:t>
      </w:r>
      <w:r w:rsidRPr="00933BFA">
        <w:rPr>
          <w:rFonts w:cs="Times New Roman"/>
        </w:rPr>
        <w:t>We are living in a time when our young people are being brought up in this kind of environment at school, in advertising and all that kind of thing, the books that are written, films are being shown that are derogatory to the Person of our Lord Jesus Christ</w:t>
      </w:r>
      <w:r>
        <w:rPr>
          <w:rFonts w:cs="Times New Roman"/>
        </w:rPr>
        <w:t xml:space="preserve">.  </w:t>
      </w:r>
      <w:r w:rsidRPr="00933BFA">
        <w:rPr>
          <w:rFonts w:cs="Times New Roman"/>
        </w:rPr>
        <w:t>It is an insult</w:t>
      </w:r>
      <w:r>
        <w:rPr>
          <w:rFonts w:cs="Times New Roman"/>
        </w:rPr>
        <w:t xml:space="preserve">.  </w:t>
      </w:r>
    </w:p>
    <w:p w14:paraId="3C69176F" w14:textId="77777777" w:rsidR="00712F2C" w:rsidRPr="00933BFA" w:rsidRDefault="00712F2C" w:rsidP="00712F2C">
      <w:pPr>
        <w:spacing w:before="120" w:after="0" w:line="240" w:lineRule="auto"/>
        <w:ind w:firstLine="720"/>
        <w:jc w:val="both"/>
        <w:rPr>
          <w:rFonts w:cs="Times New Roman"/>
        </w:rPr>
      </w:pPr>
      <w:r w:rsidRPr="00933BFA">
        <w:rPr>
          <w:rFonts w:cs="Times New Roman"/>
        </w:rPr>
        <w:t>As I said, David did not make many requests of persons, but he made a request of Nabal and it brought out this insult</w:t>
      </w:r>
      <w:r>
        <w:rPr>
          <w:rFonts w:cs="Times New Roman"/>
        </w:rPr>
        <w:t xml:space="preserve">.  </w:t>
      </w:r>
      <w:r w:rsidRPr="00933BFA">
        <w:rPr>
          <w:rFonts w:cs="Times New Roman"/>
        </w:rPr>
        <w:t xml:space="preserve">David suggested </w:t>
      </w:r>
      <w:r w:rsidRPr="00933BFA">
        <w:rPr>
          <w:rFonts w:cs="Times New Roman"/>
        </w:rPr>
        <w:lastRenderedPageBreak/>
        <w:t>perhaps that Nabal would show some response to himself</w:t>
      </w:r>
      <w:r>
        <w:rPr>
          <w:rFonts w:cs="Times New Roman"/>
        </w:rPr>
        <w:t xml:space="preserve">.  </w:t>
      </w:r>
      <w:r w:rsidRPr="00933BFA">
        <w:rPr>
          <w:rFonts w:cs="Times New Roman"/>
        </w:rPr>
        <w:t>Nabal and his men had taken all the benefits of David</w:t>
      </w:r>
      <w:r>
        <w:rPr>
          <w:rFonts w:cs="Times New Roman"/>
        </w:rPr>
        <w:t>’</w:t>
      </w:r>
      <w:r w:rsidRPr="00933BFA">
        <w:rPr>
          <w:rFonts w:cs="Times New Roman"/>
        </w:rPr>
        <w:t>s protection</w:t>
      </w:r>
      <w:r>
        <w:rPr>
          <w:rFonts w:cs="Times New Roman"/>
        </w:rPr>
        <w:t xml:space="preserve">.  </w:t>
      </w:r>
      <w:r w:rsidRPr="00933BFA">
        <w:rPr>
          <w:rFonts w:cs="Times New Roman"/>
        </w:rPr>
        <w:t>David</w:t>
      </w:r>
      <w:r>
        <w:rPr>
          <w:rFonts w:cs="Times New Roman"/>
        </w:rPr>
        <w:t>’</w:t>
      </w:r>
      <w:r w:rsidRPr="00933BFA">
        <w:rPr>
          <w:rFonts w:cs="Times New Roman"/>
        </w:rPr>
        <w:t xml:space="preserve">s men had been among them and nothing had been missed, as this young man had been saying, </w:t>
      </w:r>
      <w:r>
        <w:rPr>
          <w:rFonts w:cs="Times New Roman"/>
        </w:rPr>
        <w:t>“</w:t>
      </w:r>
      <w:r w:rsidRPr="00933BFA">
        <w:rPr>
          <w:rFonts w:cs="Times New Roman"/>
        </w:rPr>
        <w:t>They were a wall to us both by night and day, all the while we were with them feeding the sheep</w:t>
      </w:r>
      <w:r>
        <w:rPr>
          <w:rFonts w:cs="Times New Roman"/>
        </w:rPr>
        <w:t xml:space="preserve">”.  </w:t>
      </w:r>
      <w:r w:rsidRPr="00933BFA">
        <w:rPr>
          <w:rFonts w:cs="Times New Roman"/>
        </w:rPr>
        <w:t>There are persons who are prepared to take all the benefits, but we are all challenged as to whether we are prepared to commit ourselves to the interests of our Lord Jesus Christ in a time when He is being insulted</w:t>
      </w:r>
      <w:r>
        <w:rPr>
          <w:rFonts w:cs="Times New Roman"/>
        </w:rPr>
        <w:t xml:space="preserve">.  </w:t>
      </w:r>
      <w:r w:rsidRPr="00933BFA">
        <w:rPr>
          <w:rFonts w:cs="Times New Roman"/>
        </w:rPr>
        <w:t xml:space="preserve">What a lack there is!  </w:t>
      </w:r>
    </w:p>
    <w:p w14:paraId="26B4D9CA" w14:textId="77777777" w:rsidR="00712F2C" w:rsidRPr="00933BFA" w:rsidRDefault="00712F2C" w:rsidP="00712F2C">
      <w:pPr>
        <w:spacing w:before="120" w:after="0" w:line="240" w:lineRule="auto"/>
        <w:ind w:firstLine="720"/>
        <w:jc w:val="both"/>
        <w:rPr>
          <w:rFonts w:cs="Times New Roman"/>
        </w:rPr>
      </w:pPr>
      <w:r w:rsidRPr="00933BFA">
        <w:rPr>
          <w:rFonts w:cs="Times New Roman"/>
        </w:rPr>
        <w:t>But Abigail comes in, and she richly supplies what was lacking</w:t>
      </w:r>
      <w:r>
        <w:rPr>
          <w:rFonts w:cs="Times New Roman"/>
        </w:rPr>
        <w:t xml:space="preserve">.  </w:t>
      </w:r>
      <w:r w:rsidRPr="00933BFA">
        <w:rPr>
          <w:rFonts w:cs="Times New Roman"/>
        </w:rPr>
        <w:t>You wonder where she got all these resources</w:t>
      </w:r>
      <w:r>
        <w:rPr>
          <w:rFonts w:cs="Times New Roman"/>
        </w:rPr>
        <w:t xml:space="preserve">.  </w:t>
      </w:r>
      <w:r w:rsidRPr="00933BFA">
        <w:rPr>
          <w:rFonts w:cs="Times New Roman"/>
        </w:rPr>
        <w:t>How great were the supplies that Abigail was able to bring forward</w:t>
      </w:r>
      <w:r>
        <w:rPr>
          <w:rFonts w:cs="Times New Roman"/>
        </w:rPr>
        <w:t xml:space="preserve">.  </w:t>
      </w:r>
      <w:r w:rsidRPr="00933BFA">
        <w:rPr>
          <w:rFonts w:cs="Times New Roman"/>
        </w:rPr>
        <w:t xml:space="preserve">It says, when Abigail was apprised of the situation, </w:t>
      </w:r>
      <w:r>
        <w:rPr>
          <w:rFonts w:cs="Times New Roman"/>
        </w:rPr>
        <w:t>“</w:t>
      </w:r>
      <w:r w:rsidRPr="00933BFA">
        <w:rPr>
          <w:rFonts w:cs="Times New Roman"/>
        </w:rPr>
        <w:t>Abigail made haste, and took two hundred loaves</w:t>
      </w:r>
      <w:r>
        <w:rPr>
          <w:rFonts w:cs="Times New Roman"/>
        </w:rPr>
        <w:t xml:space="preserve">”.  </w:t>
      </w:r>
      <w:r w:rsidRPr="00933BFA">
        <w:rPr>
          <w:rFonts w:cs="Times New Roman"/>
        </w:rPr>
        <w:t xml:space="preserve">David asked for whatever comes to hand, </w:t>
      </w:r>
      <w:r>
        <w:rPr>
          <w:rFonts w:cs="Times New Roman"/>
        </w:rPr>
        <w:t>“</w:t>
      </w:r>
      <w:r w:rsidRPr="00933BFA">
        <w:rPr>
          <w:rFonts w:cs="Times New Roman"/>
        </w:rPr>
        <w:t>give, I pray thee, what thy hand may find to they servants, and to thy son David</w:t>
      </w:r>
      <w:r>
        <w:rPr>
          <w:rFonts w:cs="Times New Roman"/>
        </w:rPr>
        <w:t xml:space="preserve">”.  </w:t>
      </w:r>
      <w:r w:rsidRPr="00933BFA">
        <w:rPr>
          <w:rFonts w:cs="Times New Roman"/>
        </w:rPr>
        <w:t>That is the request that David made</w:t>
      </w:r>
      <w:r>
        <w:rPr>
          <w:rFonts w:cs="Times New Roman"/>
        </w:rPr>
        <w:t xml:space="preserve">.  </w:t>
      </w:r>
      <w:r w:rsidRPr="00933BFA">
        <w:rPr>
          <w:rFonts w:cs="Times New Roman"/>
        </w:rPr>
        <w:t>But Abigail, wherever she got them, made haste and took two hundred loaves, and two skin-bottles of wine, and five sheep ready dressed, and five measures of parched corn, and a hundred raisin-cakes, and two hundred fig-cakes, and laid them on asses</w:t>
      </w:r>
      <w:r>
        <w:rPr>
          <w:rFonts w:cs="Times New Roman"/>
        </w:rPr>
        <w:t xml:space="preserve">.  </w:t>
      </w:r>
      <w:r w:rsidRPr="00933BFA">
        <w:rPr>
          <w:rFonts w:cs="Times New Roman"/>
        </w:rPr>
        <w:t>This is Abigail</w:t>
      </w:r>
      <w:r>
        <w:rPr>
          <w:rFonts w:cs="Times New Roman"/>
        </w:rPr>
        <w:t>’</w:t>
      </w:r>
      <w:r w:rsidRPr="00933BFA">
        <w:rPr>
          <w:rFonts w:cs="Times New Roman"/>
        </w:rPr>
        <w:t>s great, rich supply of what was lacking in the whole general situation</w:t>
      </w:r>
      <w:r>
        <w:rPr>
          <w:rFonts w:cs="Times New Roman"/>
        </w:rPr>
        <w:t xml:space="preserve">.  </w:t>
      </w:r>
      <w:r w:rsidRPr="00933BFA">
        <w:rPr>
          <w:rFonts w:cs="Times New Roman"/>
        </w:rPr>
        <w:t>What a privilege we have, dear brethren</w:t>
      </w:r>
      <w:r>
        <w:rPr>
          <w:rFonts w:cs="Times New Roman"/>
        </w:rPr>
        <w:t xml:space="preserve">.  </w:t>
      </w:r>
      <w:r w:rsidRPr="00933BFA">
        <w:rPr>
          <w:rFonts w:cs="Times New Roman"/>
        </w:rPr>
        <w:t>I would like to exhort and encourage everyone to supply what is lacking</w:t>
      </w:r>
      <w:r>
        <w:rPr>
          <w:rFonts w:cs="Times New Roman"/>
        </w:rPr>
        <w:t xml:space="preserve">.  </w:t>
      </w:r>
      <w:r w:rsidRPr="00933BFA">
        <w:rPr>
          <w:rFonts w:cs="Times New Roman"/>
        </w:rPr>
        <w:t>No doubt Abigail felt the lack, felt the emptiness of any response from Nabal, and she had all this wealth of supply to fill up the lack that was there</w:t>
      </w:r>
      <w:r>
        <w:rPr>
          <w:rFonts w:cs="Times New Roman"/>
        </w:rPr>
        <w:t xml:space="preserve">.  </w:t>
      </w:r>
    </w:p>
    <w:p w14:paraId="0313D368" w14:textId="7CDEE1C3" w:rsidR="00712F2C" w:rsidRPr="00933BFA" w:rsidRDefault="00712F2C" w:rsidP="00712F2C">
      <w:pPr>
        <w:spacing w:before="120" w:after="0" w:line="240" w:lineRule="auto"/>
        <w:ind w:firstLine="720"/>
        <w:jc w:val="both"/>
        <w:rPr>
          <w:rFonts w:cs="Times New Roman"/>
        </w:rPr>
      </w:pPr>
      <w:r w:rsidRPr="00933BFA">
        <w:rPr>
          <w:rFonts w:cs="Times New Roman"/>
        </w:rPr>
        <w:t xml:space="preserve">So she goes with the supplies to David, and then what a spirit she shows: she says, </w:t>
      </w:r>
      <w:r>
        <w:rPr>
          <w:rFonts w:cs="Times New Roman"/>
        </w:rPr>
        <w:t>“</w:t>
      </w:r>
      <w:r w:rsidRPr="00933BFA">
        <w:rPr>
          <w:rFonts w:cs="Times New Roman"/>
        </w:rPr>
        <w:t>Upon me, my lord, upon m</w:t>
      </w:r>
      <w:r w:rsidR="008B4B2E">
        <w:rPr>
          <w:rFonts w:cs="Times New Roman"/>
        </w:rPr>
        <w:t>e</w:t>
      </w:r>
      <w:r w:rsidRPr="00933BFA">
        <w:rPr>
          <w:rFonts w:cs="Times New Roman"/>
        </w:rPr>
        <w:t xml:space="preserve"> let the iniquity be</w:t>
      </w:r>
      <w:r>
        <w:rPr>
          <w:rFonts w:cs="Times New Roman"/>
        </w:rPr>
        <w:t xml:space="preserve">”.  </w:t>
      </w:r>
      <w:r w:rsidRPr="00933BFA">
        <w:rPr>
          <w:rFonts w:cs="Times New Roman"/>
        </w:rPr>
        <w:t>That is how she begins:  she was morally apart from Nabal, and yet she took the blame for a situation where there was such lack</w:t>
      </w:r>
      <w:r>
        <w:rPr>
          <w:rFonts w:cs="Times New Roman"/>
        </w:rPr>
        <w:t xml:space="preserve">.  </w:t>
      </w:r>
      <w:r w:rsidRPr="00933BFA">
        <w:rPr>
          <w:rFonts w:cs="Times New Roman"/>
        </w:rPr>
        <w:t>She took the responsibility for the lack, and then brought in all this rich supply</w:t>
      </w:r>
      <w:r>
        <w:rPr>
          <w:rFonts w:cs="Times New Roman"/>
        </w:rPr>
        <w:t xml:space="preserve">.  </w:t>
      </w:r>
      <w:r w:rsidRPr="00933BFA">
        <w:rPr>
          <w:rFonts w:cs="Times New Roman"/>
        </w:rPr>
        <w:t>She felt the lack</w:t>
      </w:r>
      <w:r>
        <w:rPr>
          <w:rFonts w:cs="Times New Roman"/>
        </w:rPr>
        <w:t xml:space="preserve">.  </w:t>
      </w:r>
      <w:r w:rsidRPr="00933BFA">
        <w:rPr>
          <w:rFonts w:cs="Times New Roman"/>
        </w:rPr>
        <w:t>We ought, as we go about this world and have contact with persons, and see what is going on, we ought in our hearts to feel the lack, and then be seen, as Abigail here, to supply what is lacking</w:t>
      </w:r>
      <w:r>
        <w:rPr>
          <w:rFonts w:cs="Times New Roman"/>
        </w:rPr>
        <w:t xml:space="preserve">.  </w:t>
      </w:r>
    </w:p>
    <w:p w14:paraId="2AA1F906" w14:textId="77777777" w:rsidR="00712F2C" w:rsidRPr="00933BFA" w:rsidRDefault="00712F2C" w:rsidP="00712F2C">
      <w:pPr>
        <w:spacing w:before="120" w:after="0" w:line="240" w:lineRule="auto"/>
        <w:ind w:firstLine="720"/>
        <w:jc w:val="both"/>
        <w:rPr>
          <w:rFonts w:cs="Times New Roman"/>
        </w:rPr>
      </w:pPr>
      <w:r w:rsidRPr="00933BFA">
        <w:rPr>
          <w:rFonts w:cs="Times New Roman"/>
        </w:rPr>
        <w:t>Think of a person like this discerning what is due to the Lord, discerning what is agreeable to Him</w:t>
      </w:r>
      <w:r>
        <w:rPr>
          <w:rFonts w:cs="Times New Roman"/>
        </w:rPr>
        <w:t xml:space="preserve">.  </w:t>
      </w:r>
      <w:r w:rsidRPr="00933BFA">
        <w:rPr>
          <w:rFonts w:cs="Times New Roman"/>
        </w:rPr>
        <w:t>How important this matter of discernment is!  It is what David called attention to in Abigail</w:t>
      </w:r>
      <w:r>
        <w:rPr>
          <w:rFonts w:cs="Times New Roman"/>
        </w:rPr>
        <w:t xml:space="preserve">.  </w:t>
      </w:r>
    </w:p>
    <w:p w14:paraId="22DB3686" w14:textId="77777777" w:rsidR="00712F2C" w:rsidRPr="00933BFA" w:rsidRDefault="00712F2C" w:rsidP="00712F2C">
      <w:pPr>
        <w:spacing w:before="120" w:after="0" w:line="240" w:lineRule="auto"/>
        <w:ind w:firstLine="720"/>
        <w:jc w:val="both"/>
        <w:rPr>
          <w:rFonts w:cs="Times New Roman"/>
        </w:rPr>
      </w:pPr>
      <w:r>
        <w:rPr>
          <w:rFonts w:cs="Times New Roman"/>
        </w:rPr>
        <w:t>“</w:t>
      </w:r>
      <w:r w:rsidRPr="00933BFA">
        <w:rPr>
          <w:rFonts w:cs="Times New Roman"/>
        </w:rPr>
        <w:t>Blessed be Jehovah, the God of Israel, who sent thee this day to meet me</w:t>
      </w:r>
      <w:r>
        <w:rPr>
          <w:rFonts w:cs="Times New Roman"/>
        </w:rPr>
        <w:t xml:space="preserve">.  </w:t>
      </w:r>
      <w:r w:rsidRPr="00933BFA">
        <w:rPr>
          <w:rFonts w:cs="Times New Roman"/>
        </w:rPr>
        <w:t xml:space="preserve">And blessed by thy discernment, and blessed be thou, who hast kept me this day from coming with bloodshed, and from avenging </w:t>
      </w:r>
      <w:r w:rsidRPr="00933BFA">
        <w:rPr>
          <w:rFonts w:cs="Times New Roman"/>
        </w:rPr>
        <w:lastRenderedPageBreak/>
        <w:t>myself with mine own hand</w:t>
      </w:r>
      <w:r>
        <w:rPr>
          <w:rFonts w:cs="Times New Roman"/>
        </w:rPr>
        <w:t xml:space="preserve">”.  </w:t>
      </w:r>
      <w:r w:rsidRPr="00933BFA">
        <w:rPr>
          <w:rFonts w:cs="Times New Roman"/>
        </w:rPr>
        <w:t>Even David was not true, was not acting according to the grace that really should have marked him, even he was dropping below the level</w:t>
      </w:r>
      <w:r>
        <w:rPr>
          <w:rFonts w:cs="Times New Roman"/>
        </w:rPr>
        <w:t xml:space="preserve">.  </w:t>
      </w:r>
      <w:r w:rsidRPr="00933BFA">
        <w:rPr>
          <w:rFonts w:cs="Times New Roman"/>
        </w:rPr>
        <w:t>Abigail</w:t>
      </w:r>
      <w:r>
        <w:rPr>
          <w:rFonts w:cs="Times New Roman"/>
        </w:rPr>
        <w:t>’</w:t>
      </w:r>
      <w:r w:rsidRPr="00933BFA">
        <w:rPr>
          <w:rFonts w:cs="Times New Roman"/>
        </w:rPr>
        <w:t>s discernment was supplying even that lack, not only was she supplying the lack on the part of Nabal, but she was supplying some lack on the part of David</w:t>
      </w:r>
      <w:r>
        <w:rPr>
          <w:rFonts w:cs="Times New Roman"/>
        </w:rPr>
        <w:t xml:space="preserve">.  </w:t>
      </w:r>
      <w:r w:rsidRPr="00933BFA">
        <w:rPr>
          <w:rFonts w:cs="Times New Roman"/>
        </w:rPr>
        <w:t xml:space="preserve">She was supplying that in her discernment, </w:t>
      </w:r>
      <w:r>
        <w:rPr>
          <w:rFonts w:cs="Times New Roman"/>
        </w:rPr>
        <w:t>“</w:t>
      </w:r>
      <w:r w:rsidRPr="00933BFA">
        <w:rPr>
          <w:rFonts w:cs="Times New Roman"/>
        </w:rPr>
        <w:t>blessed be thy discernment, and blessed be thou</w:t>
      </w:r>
      <w:r>
        <w:rPr>
          <w:rFonts w:cs="Times New Roman"/>
        </w:rPr>
        <w:t>”</w:t>
      </w:r>
      <w:r w:rsidRPr="00933BFA">
        <w:rPr>
          <w:rFonts w:cs="Times New Roman"/>
        </w:rPr>
        <w:t>.</w:t>
      </w:r>
    </w:p>
    <w:p w14:paraId="4EC766E7" w14:textId="77777777" w:rsidR="00712F2C" w:rsidRPr="00933BFA" w:rsidRDefault="00712F2C" w:rsidP="00712F2C">
      <w:pPr>
        <w:spacing w:before="120" w:after="0" w:line="240" w:lineRule="auto"/>
        <w:ind w:firstLine="720"/>
        <w:jc w:val="both"/>
        <w:rPr>
          <w:rFonts w:cs="Times New Roman"/>
        </w:rPr>
      </w:pPr>
      <w:r w:rsidRPr="00933BFA">
        <w:rPr>
          <w:rFonts w:cs="Times New Roman"/>
        </w:rPr>
        <w:t>Well, let us be set, dear brethren, to supply what is lacking, including discernment</w:t>
      </w:r>
      <w:r>
        <w:rPr>
          <w:rFonts w:cs="Times New Roman"/>
        </w:rPr>
        <w:t xml:space="preserve">.  </w:t>
      </w:r>
      <w:r w:rsidRPr="00933BFA">
        <w:rPr>
          <w:rFonts w:cs="Times New Roman"/>
        </w:rPr>
        <w:t>There was no discernment with Nabal, and there was a lack of discernment with David</w:t>
      </w:r>
      <w:r>
        <w:rPr>
          <w:rFonts w:cs="Times New Roman"/>
        </w:rPr>
        <w:t xml:space="preserve">.  </w:t>
      </w:r>
      <w:r w:rsidRPr="00933BFA">
        <w:rPr>
          <w:rFonts w:cs="Times New Roman"/>
        </w:rPr>
        <w:t>He is not in this matter a type of Christ, he is a type of the responsible element that falls below the level of the grace that marked the man in his normal life, but Abigail supplied that lack by way of her discernment.</w:t>
      </w:r>
    </w:p>
    <w:p w14:paraId="52C39CE9"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In 1 Corinthians we find the expression used, </w:t>
      </w:r>
      <w:r>
        <w:rPr>
          <w:rFonts w:cs="Times New Roman"/>
        </w:rPr>
        <w:t>“</w:t>
      </w:r>
      <w:r w:rsidRPr="00933BFA">
        <w:rPr>
          <w:rFonts w:cs="Times New Roman"/>
        </w:rPr>
        <w:t>they have supplied what was lacking on your part</w:t>
      </w:r>
      <w:r>
        <w:rPr>
          <w:rFonts w:cs="Times New Roman"/>
        </w:rPr>
        <w:t xml:space="preserve">”.  </w:t>
      </w:r>
      <w:r w:rsidRPr="00933BFA">
        <w:rPr>
          <w:rFonts w:cs="Times New Roman"/>
        </w:rPr>
        <w:t>Certain persons who were there supplied what was lacking on the part of the Corinthians</w:t>
      </w:r>
      <w:r>
        <w:rPr>
          <w:rFonts w:cs="Times New Roman"/>
        </w:rPr>
        <w:t xml:space="preserve">.  </w:t>
      </w:r>
      <w:r w:rsidRPr="00933BFA">
        <w:rPr>
          <w:rFonts w:cs="Times New Roman"/>
        </w:rPr>
        <w:t>Corinth, as we know, was a local assembly in those days</w:t>
      </w:r>
      <w:r>
        <w:rPr>
          <w:rFonts w:cs="Times New Roman"/>
        </w:rPr>
        <w:t xml:space="preserve">.  </w:t>
      </w:r>
      <w:r w:rsidRPr="00933BFA">
        <w:rPr>
          <w:rFonts w:cs="Times New Roman"/>
        </w:rPr>
        <w:t>We know the difficulties that were there in Corinth</w:t>
      </w:r>
      <w:r>
        <w:rPr>
          <w:rFonts w:cs="Times New Roman"/>
        </w:rPr>
        <w:t xml:space="preserve">.  </w:t>
      </w:r>
      <w:r w:rsidRPr="00933BFA">
        <w:rPr>
          <w:rFonts w:cs="Times New Roman"/>
        </w:rPr>
        <w:t>There was a lack and there may be certain things lacking in our local settings</w:t>
      </w:r>
      <w:r>
        <w:rPr>
          <w:rFonts w:cs="Times New Roman"/>
        </w:rPr>
        <w:t xml:space="preserve">.  </w:t>
      </w:r>
      <w:r w:rsidRPr="00933BFA">
        <w:rPr>
          <w:rFonts w:cs="Times New Roman"/>
        </w:rPr>
        <w:t>It would not be unusual for certain things to be lacking in a locality</w:t>
      </w:r>
      <w:r>
        <w:rPr>
          <w:rFonts w:cs="Times New Roman"/>
        </w:rPr>
        <w:t xml:space="preserve">.  </w:t>
      </w:r>
      <w:r w:rsidRPr="00933BFA">
        <w:rPr>
          <w:rFonts w:cs="Times New Roman"/>
        </w:rPr>
        <w:t>There is always room for improvement in our localities; things could always be better</w:t>
      </w:r>
      <w:r>
        <w:rPr>
          <w:rFonts w:cs="Times New Roman"/>
        </w:rPr>
        <w:t xml:space="preserve">.  </w:t>
      </w:r>
      <w:r w:rsidRPr="00933BFA">
        <w:rPr>
          <w:rFonts w:cs="Times New Roman"/>
        </w:rPr>
        <w:t>I do not know of any locality that could not be improved</w:t>
      </w:r>
      <w:r>
        <w:rPr>
          <w:rFonts w:cs="Times New Roman"/>
        </w:rPr>
        <w:t xml:space="preserve">.  </w:t>
      </w:r>
      <w:r w:rsidRPr="00933BFA">
        <w:rPr>
          <w:rFonts w:cs="Times New Roman"/>
        </w:rPr>
        <w:t>Therefore, in most of our localities there would be some feature lacking which could be improved</w:t>
      </w:r>
      <w:r>
        <w:rPr>
          <w:rFonts w:cs="Times New Roman"/>
        </w:rPr>
        <w:t xml:space="preserve">.  </w:t>
      </w:r>
    </w:p>
    <w:p w14:paraId="35676D30" w14:textId="77777777" w:rsidR="00712F2C" w:rsidRPr="00933BFA" w:rsidRDefault="00712F2C" w:rsidP="00712F2C">
      <w:pPr>
        <w:spacing w:before="120" w:after="0" w:line="240" w:lineRule="auto"/>
        <w:ind w:firstLine="720"/>
        <w:jc w:val="both"/>
        <w:rPr>
          <w:rFonts w:cs="Times New Roman"/>
        </w:rPr>
      </w:pPr>
      <w:r w:rsidRPr="00933BFA">
        <w:rPr>
          <w:rFonts w:cs="Times New Roman"/>
        </w:rPr>
        <w:t>What do we do?  Do we complain about it?  Do we complain about the lack if we discern it, do we give up because of the lack?  We need, dear brethren, to supply what is lacking!  That is a greater test</w:t>
      </w:r>
      <w:r>
        <w:rPr>
          <w:rFonts w:cs="Times New Roman"/>
        </w:rPr>
        <w:t xml:space="preserve">.  </w:t>
      </w:r>
      <w:r w:rsidRPr="00933BFA">
        <w:rPr>
          <w:rFonts w:cs="Times New Roman"/>
        </w:rPr>
        <w:t>Maybe we have sufficient understanding to see the lack and maybe we complain about it, but the great need is to supply what is lacking</w:t>
      </w:r>
      <w:r>
        <w:rPr>
          <w:rFonts w:cs="Times New Roman"/>
        </w:rPr>
        <w:t xml:space="preserve">.  </w:t>
      </w:r>
    </w:p>
    <w:p w14:paraId="5BD49C68" w14:textId="77777777" w:rsidR="00712F2C" w:rsidRPr="00933BFA" w:rsidRDefault="00712F2C" w:rsidP="00712F2C">
      <w:pPr>
        <w:spacing w:before="120" w:after="0" w:line="240" w:lineRule="auto"/>
        <w:ind w:firstLine="720"/>
        <w:jc w:val="both"/>
        <w:rPr>
          <w:rFonts w:cs="Times New Roman"/>
        </w:rPr>
      </w:pPr>
      <w:r w:rsidRPr="00933BFA">
        <w:rPr>
          <w:rFonts w:cs="Times New Roman"/>
        </w:rPr>
        <w:t>Paul at the end of his epistle calls attention to things that are lacking in this locality</w:t>
      </w:r>
      <w:r>
        <w:rPr>
          <w:rFonts w:cs="Times New Roman"/>
        </w:rPr>
        <w:t xml:space="preserve">.  </w:t>
      </w:r>
      <w:r w:rsidRPr="00933BFA">
        <w:rPr>
          <w:rFonts w:cs="Times New Roman"/>
        </w:rPr>
        <w:t>Some grave things were lacking at Corinth</w:t>
      </w:r>
      <w:r>
        <w:rPr>
          <w:rFonts w:cs="Times New Roman"/>
        </w:rPr>
        <w:t xml:space="preserve">.  </w:t>
      </w:r>
      <w:r w:rsidRPr="00933BFA">
        <w:rPr>
          <w:rFonts w:cs="Times New Roman"/>
        </w:rPr>
        <w:t>He calls attention to persons who were supplying what was lacking</w:t>
      </w:r>
      <w:r>
        <w:rPr>
          <w:rFonts w:cs="Times New Roman"/>
        </w:rPr>
        <w:t xml:space="preserve">.  </w:t>
      </w:r>
      <w:r w:rsidRPr="00933BFA">
        <w:rPr>
          <w:rFonts w:cs="Times New Roman"/>
        </w:rPr>
        <w:t>The house of Stephanas would not be much thought of</w:t>
      </w:r>
      <w:r>
        <w:rPr>
          <w:rFonts w:cs="Times New Roman"/>
        </w:rPr>
        <w:t xml:space="preserve">.  </w:t>
      </w:r>
      <w:r w:rsidRPr="00933BFA">
        <w:rPr>
          <w:rFonts w:cs="Times New Roman"/>
        </w:rPr>
        <w:t>No doubt the party leaders were more thought of in Corinth than these persons</w:t>
      </w:r>
      <w:r>
        <w:rPr>
          <w:rFonts w:cs="Times New Roman"/>
        </w:rPr>
        <w:t xml:space="preserve">.  </w:t>
      </w:r>
      <w:r w:rsidRPr="00933BFA">
        <w:rPr>
          <w:rFonts w:cs="Times New Roman"/>
        </w:rPr>
        <w:t>They might have been obscure persons, but Paul calls attention to them</w:t>
      </w:r>
      <w:r>
        <w:rPr>
          <w:rFonts w:cs="Times New Roman"/>
        </w:rPr>
        <w:t>.  “</w:t>
      </w:r>
      <w:r w:rsidRPr="00933BFA">
        <w:rPr>
          <w:rFonts w:cs="Times New Roman"/>
        </w:rPr>
        <w:t>Ye know the house of Stephanas that it is the first fruits of Achaia, and they have devoted themselves to the saints for service</w:t>
      </w:r>
      <w:r>
        <w:rPr>
          <w:rFonts w:cs="Times New Roman"/>
        </w:rPr>
        <w:t xml:space="preserve">”.  </w:t>
      </w:r>
      <w:r w:rsidRPr="00933BFA">
        <w:rPr>
          <w:rFonts w:cs="Times New Roman"/>
        </w:rPr>
        <w:t>Not exactly devoted for service to the saints</w:t>
      </w:r>
      <w:r>
        <w:rPr>
          <w:rFonts w:cs="Times New Roman"/>
        </w:rPr>
        <w:t xml:space="preserve">.  </w:t>
      </w:r>
      <w:r w:rsidRPr="00933BFA">
        <w:rPr>
          <w:rFonts w:cs="Times New Roman"/>
        </w:rPr>
        <w:t xml:space="preserve">Service was not their objective, the saints were </w:t>
      </w:r>
      <w:r w:rsidRPr="00933BFA">
        <w:rPr>
          <w:rFonts w:cs="Times New Roman"/>
        </w:rPr>
        <w:lastRenderedPageBreak/>
        <w:t xml:space="preserve">their objective, </w:t>
      </w:r>
      <w:r>
        <w:rPr>
          <w:rFonts w:cs="Times New Roman"/>
        </w:rPr>
        <w:t>“</w:t>
      </w:r>
      <w:r w:rsidRPr="00933BFA">
        <w:rPr>
          <w:rFonts w:cs="Times New Roman"/>
        </w:rPr>
        <w:t>they have devoted themselves to the saints for service, that ye should also be subject to such, and to every one joined in the work and labouring</w:t>
      </w:r>
      <w:r>
        <w:rPr>
          <w:rFonts w:cs="Times New Roman"/>
        </w:rPr>
        <w:t xml:space="preserve">”.  </w:t>
      </w:r>
      <w:r w:rsidRPr="00933BFA">
        <w:rPr>
          <w:rFonts w:cs="Times New Roman"/>
        </w:rPr>
        <w:t>You see a household can be instrumental in supplying something that is lacking</w:t>
      </w:r>
      <w:r>
        <w:rPr>
          <w:rFonts w:cs="Times New Roman"/>
        </w:rPr>
        <w:t xml:space="preserve">.  </w:t>
      </w:r>
      <w:r w:rsidRPr="00933BFA">
        <w:rPr>
          <w:rFonts w:cs="Times New Roman"/>
        </w:rPr>
        <w:t>Persons can do it, and a household can do it</w:t>
      </w:r>
      <w:r>
        <w:rPr>
          <w:rFonts w:cs="Times New Roman"/>
        </w:rPr>
        <w:t xml:space="preserve">.  </w:t>
      </w:r>
      <w:r w:rsidRPr="00933BFA">
        <w:rPr>
          <w:rFonts w:cs="Times New Roman"/>
        </w:rPr>
        <w:t>These persons are models to be followed because they were supplying what was lacking</w:t>
      </w:r>
      <w:r>
        <w:rPr>
          <w:rFonts w:cs="Times New Roman"/>
        </w:rPr>
        <w:t xml:space="preserve">.  </w:t>
      </w:r>
    </w:p>
    <w:p w14:paraId="0681370C" w14:textId="77777777" w:rsidR="00712F2C" w:rsidRPr="00933BFA" w:rsidRDefault="00712F2C" w:rsidP="00712F2C">
      <w:pPr>
        <w:spacing w:before="120" w:after="0" w:line="240" w:lineRule="auto"/>
        <w:ind w:firstLine="720"/>
        <w:jc w:val="both"/>
        <w:rPr>
          <w:rFonts w:cs="Times New Roman"/>
        </w:rPr>
      </w:pPr>
      <w:r w:rsidRPr="00933BFA">
        <w:rPr>
          <w:rFonts w:cs="Times New Roman"/>
        </w:rPr>
        <w:t>I think we need to feel the lack in the world around us, whether it is in the form of indifference, or whether it is in the form of insult, and to set ourselves to supply that which is lacking</w:t>
      </w:r>
      <w:r>
        <w:rPr>
          <w:rFonts w:cs="Times New Roman"/>
        </w:rPr>
        <w:t xml:space="preserve">.  </w:t>
      </w:r>
      <w:r w:rsidRPr="00933BFA">
        <w:rPr>
          <w:rFonts w:cs="Times New Roman"/>
        </w:rPr>
        <w:t>Whether it is at school, or at business</w:t>
      </w:r>
      <w:r>
        <w:rPr>
          <w:rFonts w:cs="Times New Roman"/>
        </w:rPr>
        <w:t>—</w:t>
      </w:r>
      <w:r w:rsidRPr="00933BFA">
        <w:rPr>
          <w:rFonts w:cs="Times New Roman"/>
        </w:rPr>
        <w:t>wherever it is</w:t>
      </w:r>
      <w:r>
        <w:rPr>
          <w:rFonts w:cs="Times New Roman"/>
        </w:rPr>
        <w:t>—</w:t>
      </w:r>
      <w:r w:rsidRPr="00933BFA">
        <w:rPr>
          <w:rFonts w:cs="Times New Roman"/>
        </w:rPr>
        <w:t>supply something, bring in some supply that is suited to the heart of Christ</w:t>
      </w:r>
      <w:r>
        <w:rPr>
          <w:rFonts w:cs="Times New Roman"/>
        </w:rPr>
        <w:t xml:space="preserve">.  </w:t>
      </w:r>
      <w:r w:rsidRPr="00933BFA">
        <w:rPr>
          <w:rFonts w:cs="Times New Roman"/>
        </w:rPr>
        <w:t>So in our local settings let us all set ourselves to improve conditions on the principle of supply</w:t>
      </w:r>
      <w:r>
        <w:rPr>
          <w:rFonts w:cs="Times New Roman"/>
        </w:rPr>
        <w:t xml:space="preserve">.  </w:t>
      </w:r>
      <w:r w:rsidRPr="00933BFA">
        <w:rPr>
          <w:rFonts w:cs="Times New Roman"/>
        </w:rPr>
        <w:t>Not simply criticism, not simply complaining about it, but on the principle of supply</w:t>
      </w:r>
      <w:r>
        <w:rPr>
          <w:rFonts w:cs="Times New Roman"/>
        </w:rPr>
        <w:t xml:space="preserve">.  </w:t>
      </w:r>
      <w:r w:rsidRPr="00933BFA">
        <w:rPr>
          <w:rFonts w:cs="Times New Roman"/>
        </w:rPr>
        <w:t>May the Lord help us in it</w:t>
      </w:r>
      <w:r>
        <w:rPr>
          <w:rFonts w:cs="Times New Roman"/>
        </w:rPr>
        <w:t xml:space="preserve">.  </w:t>
      </w:r>
    </w:p>
    <w:p w14:paraId="2629851A" w14:textId="77777777" w:rsidR="00712F2C" w:rsidRPr="00933BFA" w:rsidRDefault="00712F2C" w:rsidP="00712F2C">
      <w:pPr>
        <w:spacing w:before="120" w:after="0" w:line="240" w:lineRule="auto"/>
        <w:jc w:val="both"/>
        <w:rPr>
          <w:rFonts w:cs="Times New Roman"/>
          <w:b/>
          <w:bCs/>
        </w:rPr>
      </w:pPr>
    </w:p>
    <w:p w14:paraId="21E403B3" w14:textId="77777777" w:rsidR="00712F2C" w:rsidRPr="00933BFA" w:rsidRDefault="00712F2C" w:rsidP="00712F2C">
      <w:pPr>
        <w:spacing w:before="120" w:after="0" w:line="240" w:lineRule="auto"/>
        <w:jc w:val="both"/>
        <w:rPr>
          <w:rFonts w:cs="Times New Roman"/>
          <w:b/>
          <w:bCs/>
        </w:rPr>
      </w:pPr>
      <w:r w:rsidRPr="00933BFA">
        <w:rPr>
          <w:rFonts w:cs="Times New Roman"/>
          <w:b/>
          <w:bCs/>
        </w:rPr>
        <w:t>CHICAGO</w:t>
      </w:r>
    </w:p>
    <w:p w14:paraId="436EA7EB" w14:textId="77777777" w:rsidR="00712F2C" w:rsidRDefault="00712F2C" w:rsidP="00712F2C">
      <w:pPr>
        <w:spacing w:before="120" w:after="0" w:line="240" w:lineRule="auto"/>
        <w:jc w:val="both"/>
        <w:rPr>
          <w:rFonts w:cs="Times New Roman"/>
          <w:b/>
          <w:bCs/>
        </w:rPr>
      </w:pPr>
      <w:r>
        <w:rPr>
          <w:rFonts w:cs="Times New Roman"/>
          <w:b/>
          <w:bCs/>
        </w:rPr>
        <w:t>8</w:t>
      </w:r>
      <w:r w:rsidRPr="00933BFA">
        <w:rPr>
          <w:rFonts w:cs="Times New Roman"/>
          <w:b/>
          <w:bCs/>
          <w:vertAlign w:val="superscript"/>
        </w:rPr>
        <w:t>th</w:t>
      </w:r>
      <w:r>
        <w:rPr>
          <w:rFonts w:cs="Times New Roman"/>
          <w:b/>
          <w:bCs/>
        </w:rPr>
        <w:t xml:space="preserve"> </w:t>
      </w:r>
      <w:r w:rsidRPr="00933BFA">
        <w:rPr>
          <w:rFonts w:cs="Times New Roman"/>
          <w:b/>
          <w:bCs/>
        </w:rPr>
        <w:t>A</w:t>
      </w:r>
      <w:r>
        <w:rPr>
          <w:rFonts w:cs="Times New Roman"/>
          <w:b/>
          <w:bCs/>
        </w:rPr>
        <w:t>pril</w:t>
      </w:r>
      <w:r w:rsidRPr="00933BFA">
        <w:rPr>
          <w:rFonts w:cs="Times New Roman"/>
          <w:b/>
          <w:bCs/>
        </w:rPr>
        <w:t xml:space="preserve"> 1978</w:t>
      </w:r>
    </w:p>
    <w:p w14:paraId="072CBD90" w14:textId="77777777" w:rsidR="00712F2C" w:rsidRDefault="00712F2C" w:rsidP="00712F2C">
      <w:pPr>
        <w:spacing w:before="120" w:after="0" w:line="240" w:lineRule="auto"/>
        <w:jc w:val="center"/>
        <w:rPr>
          <w:rFonts w:cs="Times New Roman"/>
          <w:bCs/>
          <w:szCs w:val="24"/>
        </w:rPr>
      </w:pPr>
      <w:r w:rsidRPr="00FD428C">
        <w:rPr>
          <w:rFonts w:cs="Times New Roman"/>
          <w:bCs/>
          <w:szCs w:val="24"/>
        </w:rPr>
        <w:t>_____________________</w:t>
      </w:r>
    </w:p>
    <w:p w14:paraId="3F79F62B" w14:textId="77777777" w:rsidR="00ED763D" w:rsidRDefault="00ED763D" w:rsidP="00712F2C">
      <w:pPr>
        <w:spacing w:before="120" w:after="0" w:line="240" w:lineRule="auto"/>
        <w:jc w:val="both"/>
        <w:rPr>
          <w:rFonts w:cs="Times New Roman"/>
          <w:b/>
          <w:bCs/>
        </w:rPr>
      </w:pPr>
      <w:r>
        <w:rPr>
          <w:rFonts w:cs="Times New Roman"/>
          <w:b/>
          <w:bCs/>
        </w:rPr>
        <w:br w:type="page"/>
      </w:r>
    </w:p>
    <w:p w14:paraId="0FDD0135" w14:textId="7A3A8A64" w:rsidR="00F738BC" w:rsidRDefault="00F738BC" w:rsidP="00F738BC">
      <w:pPr>
        <w:pStyle w:val="Heading1"/>
        <w:spacing w:before="120" w:line="240" w:lineRule="auto"/>
      </w:pPr>
      <w:bookmarkStart w:id="55" w:name="_Toc35685478"/>
      <w:r>
        <w:lastRenderedPageBreak/>
        <w:t>THE HOLY SPIRIT HOVERING, DESCENDING</w:t>
      </w:r>
      <w:bookmarkEnd w:id="55"/>
      <w:r>
        <w:t xml:space="preserve"> </w:t>
      </w:r>
    </w:p>
    <w:p w14:paraId="3548874E" w14:textId="6CD04C0F" w:rsidR="00F738BC" w:rsidRDefault="00DA2375" w:rsidP="00DA2375">
      <w:pPr>
        <w:pStyle w:val="Heading1"/>
        <w:spacing w:before="0" w:line="240" w:lineRule="auto"/>
      </w:pPr>
      <w:r>
        <w:t xml:space="preserve">   </w:t>
      </w:r>
      <w:bookmarkStart w:id="56" w:name="_Toc35685479"/>
      <w:r w:rsidR="00F738BC">
        <w:t>AND DWELLING</w:t>
      </w:r>
      <w:bookmarkEnd w:id="56"/>
    </w:p>
    <w:p w14:paraId="3A7B7CAD" w14:textId="77777777" w:rsidR="00F738BC" w:rsidRPr="00FE1628" w:rsidRDefault="00F738BC" w:rsidP="00F738BC">
      <w:pPr>
        <w:spacing w:before="120" w:after="0" w:line="240" w:lineRule="auto"/>
        <w:rPr>
          <w:b/>
          <w:bCs/>
        </w:rPr>
      </w:pPr>
      <w:r w:rsidRPr="00FE1628">
        <w:rPr>
          <w:b/>
          <w:bCs/>
        </w:rPr>
        <w:t>Genesis 1: 2</w:t>
      </w:r>
    </w:p>
    <w:p w14:paraId="2E6ABB4F" w14:textId="77777777" w:rsidR="00F738BC" w:rsidRDefault="00F738BC" w:rsidP="00F738BC">
      <w:pPr>
        <w:spacing w:after="0" w:line="240" w:lineRule="auto"/>
        <w:rPr>
          <w:b/>
          <w:bCs/>
        </w:rPr>
      </w:pPr>
      <w:r w:rsidRPr="00FE1628">
        <w:rPr>
          <w:b/>
          <w:bCs/>
        </w:rPr>
        <w:t>Luke 3: 21, 22</w:t>
      </w:r>
      <w:r>
        <w:rPr>
          <w:b/>
          <w:bCs/>
        </w:rPr>
        <w:t>; 4: 1, 14, 15</w:t>
      </w:r>
    </w:p>
    <w:p w14:paraId="4FA0A3F5" w14:textId="77777777" w:rsidR="00F738BC" w:rsidRPr="00FE1628" w:rsidRDefault="00F738BC" w:rsidP="00F738BC">
      <w:pPr>
        <w:spacing w:after="0" w:line="240" w:lineRule="auto"/>
        <w:rPr>
          <w:b/>
          <w:bCs/>
        </w:rPr>
      </w:pPr>
      <w:r>
        <w:rPr>
          <w:b/>
          <w:bCs/>
        </w:rPr>
        <w:t>Romans 8: 9-17</w:t>
      </w:r>
    </w:p>
    <w:p w14:paraId="60BEDB2C" w14:textId="6D2F108A" w:rsidR="00F738BC" w:rsidRDefault="00F738BC" w:rsidP="00903FE2">
      <w:pPr>
        <w:spacing w:before="120" w:after="0" w:line="240" w:lineRule="auto"/>
        <w:jc w:val="both"/>
        <w:rPr>
          <w:b/>
        </w:rPr>
      </w:pPr>
      <w:r w:rsidRPr="00420F2E">
        <w:t>J.R.  I must say I was impressed this morning when someone made reference to the Spirit of God hovering over the face of the waters</w:t>
      </w:r>
      <w:r>
        <w:t>.  It says this very early in the Bible, in the second verse; obviously some evil power had operated, and the state was not that in which it was created.  We know that ages must have elapsed between verses 1 and 2 of Genesis 1: “</w:t>
      </w:r>
      <w:r w:rsidRPr="00023D6D">
        <w:t>And the earth was waste and empty, and darkness was on the face of the deep, and the Spirit of God was hovering over the face of the waters</w:t>
      </w:r>
      <w:r>
        <w:t>”</w:t>
      </w:r>
      <w:r w:rsidRPr="00023D6D">
        <w:t>.</w:t>
      </w:r>
      <w:r>
        <w:t xml:space="preserve">  Now that we know the Spirit of God as having come and indwelling us, we can perhaps look upon this verse certainly more intelligently </w:t>
      </w:r>
      <w:r w:rsidR="00C038D5">
        <w:t>than</w:t>
      </w:r>
      <w:r>
        <w:t xml:space="preserve"> for instance Old Testament saints.  T</w:t>
      </w:r>
      <w:r w:rsidRPr="00023D6D">
        <w:t>he Spirit of God was hovering over the face of the waters</w:t>
      </w:r>
      <w:r>
        <w:t xml:space="preserve">, and </w:t>
      </w:r>
      <w:r w:rsidR="00AE7FEA">
        <w:t>H</w:t>
      </w:r>
      <w:r>
        <w:t>e was in the knowledge of what was about to take place.  No doubt divine feelings entered into it, the expression of divine feelings operating, no doubt anticipating what was about to come in divine intervention.  I just wondered about this verse and whether we could get a little help in conversing about it.  The Spirit of God is identified very early in the Scriptures.</w:t>
      </w:r>
    </w:p>
    <w:p w14:paraId="14EB19C7" w14:textId="77777777" w:rsidR="00F738BC" w:rsidRDefault="00F738BC" w:rsidP="00903FE2">
      <w:pPr>
        <w:spacing w:before="120" w:after="0" w:line="240" w:lineRule="auto"/>
        <w:jc w:val="both"/>
        <w:rPr>
          <w:b/>
        </w:rPr>
      </w:pPr>
      <w:r>
        <w:t>J.McK.  I cannot say much about it, but there is something to enquire and get help about.</w:t>
      </w:r>
    </w:p>
    <w:p w14:paraId="1A48A543" w14:textId="77777777" w:rsidR="00F738BC" w:rsidRDefault="00F738BC" w:rsidP="00903FE2">
      <w:pPr>
        <w:spacing w:before="120" w:after="0" w:line="240" w:lineRule="auto"/>
        <w:jc w:val="both"/>
        <w:rPr>
          <w:b/>
        </w:rPr>
      </w:pPr>
      <w:r>
        <w:t xml:space="preserve">J.R.  We might enquire why the Spirit of God is </w:t>
      </w:r>
      <w:r w:rsidRPr="00B2454B">
        <w:t>identified so early in the Scriptures, and so active in a certain sense, in a feeling, sensitive and anticipative way, underlying divine operations which we have in this chapter, which were really operations in recovery.  It is divine intervention, and the Spirit of God hovering is God intervening and bringing order out of chaos.</w:t>
      </w:r>
    </w:p>
    <w:p w14:paraId="6FF8B721" w14:textId="77777777" w:rsidR="00F738BC" w:rsidRDefault="00F738BC" w:rsidP="00903FE2">
      <w:pPr>
        <w:spacing w:before="120" w:after="0" w:line="240" w:lineRule="auto"/>
        <w:jc w:val="both"/>
      </w:pPr>
      <w:r>
        <w:t>J.McK.  The impression I have is that the Spirit could see what was there.  The scripture which comes to mind is in Romans 16, “</w:t>
      </w:r>
      <w:r w:rsidRPr="006111EA">
        <w:t>the mystery, as to which silence has been kept in the times of the ages</w:t>
      </w:r>
      <w:r>
        <w:t>”</w:t>
      </w:r>
      <w:r w:rsidRPr="006111EA">
        <w:t>,</w:t>
      </w:r>
      <w:r>
        <w:t xml:space="preserve"> v 25.  I wondered if there might be some connection with this in the idea of mystery?</w:t>
      </w:r>
    </w:p>
    <w:p w14:paraId="33966B3E" w14:textId="23508FDC" w:rsidR="00F738BC" w:rsidRDefault="00F738BC" w:rsidP="00903FE2">
      <w:pPr>
        <w:spacing w:before="120" w:after="0" w:line="240" w:lineRule="auto"/>
        <w:jc w:val="both"/>
      </w:pPr>
      <w:r>
        <w:t xml:space="preserve">J.R.  Yes, that is helpful.  There are a number of times when the mystery is mentioned.  It says that silence has been kept in the times of the ages; </w:t>
      </w:r>
      <w:r>
        <w:lastRenderedPageBreak/>
        <w:t>it was “hidden throughout the ages in God” (Eph 3: 9); I think that helps our enquiry, that the Spirit of God was in the secret of all that was in the divine mind, and hovering</w:t>
      </w:r>
      <w:r w:rsidR="00C038D5">
        <w:rPr>
          <w:rFonts w:cs="Times New Roman"/>
        </w:rPr>
        <w:t>—</w:t>
      </w:r>
      <w:r>
        <w:t>you might say affectionately</w:t>
      </w:r>
      <w:r w:rsidR="00C038D5">
        <w:rPr>
          <w:rFonts w:cs="Times New Roman"/>
        </w:rPr>
        <w:t>—</w:t>
      </w:r>
      <w:r>
        <w:t>with a view to all that coming to pass. We are all enquiring into this together, but I think there might be something in this, that we might appreciate the Spirit of God, who</w:t>
      </w:r>
      <w:r w:rsidR="00903FE2">
        <w:rPr>
          <w:rFonts w:cs="Times New Roman"/>
        </w:rPr>
        <w:t>—</w:t>
      </w:r>
      <w:r>
        <w:t>according to Romans 8</w:t>
      </w:r>
      <w:r w:rsidR="00903FE2">
        <w:rPr>
          <w:rFonts w:cs="Times New Roman"/>
        </w:rPr>
        <w:t>—</w:t>
      </w:r>
      <w:r>
        <w:t>dwells in us.</w:t>
      </w:r>
    </w:p>
    <w:p w14:paraId="2C9D05E9" w14:textId="77777777" w:rsidR="00F738BC" w:rsidRDefault="00F738BC" w:rsidP="00903FE2">
      <w:pPr>
        <w:spacing w:before="120" w:after="0" w:line="240" w:lineRule="auto"/>
        <w:jc w:val="both"/>
      </w:pPr>
      <w:r>
        <w:t>J.McK.  I thought it was helpful in the outline in our brother’s part this morning, that then there was a chaotic scene; but now He has gone on and the Spirit is dwelling in a sphere in which God is resting.</w:t>
      </w:r>
    </w:p>
    <w:p w14:paraId="1EF89410" w14:textId="328E7E94" w:rsidR="00F738BC" w:rsidRDefault="00F738BC" w:rsidP="00903FE2">
      <w:pPr>
        <w:spacing w:before="120" w:after="0" w:line="240" w:lineRule="auto"/>
        <w:jc w:val="both"/>
      </w:pPr>
      <w:r>
        <w:t>J.R.  That is fine; He is hovering anticipatively, is he not?  It is the same word, I understand, in Deuteronomy 32: 11: “</w:t>
      </w:r>
      <w:r w:rsidRPr="0082190B">
        <w:t>As the eagle stirreth up its nest, Hovereth over its young</w:t>
      </w:r>
      <w:r>
        <w:t>”.  Well, the eagle hovereth over its young, seeing what is potential in the young and anticipating something developing; something happening, maturity coming in.  “</w:t>
      </w:r>
      <w:r w:rsidRPr="0082190B">
        <w:t>As the eagle stirreth up its nest, Hovereth over its young</w:t>
      </w:r>
      <w:r>
        <w:t>”; there is affection in it, intense interest.  If we only realised the intense interest of the Spirit of God in each one of us, it would help us: the active interest of the Spirit of God in each one of us, with a view to our coming into all the wealth that He is able to give us the enjoyment of.  We enjoy things, and experience things, by the Spirit.  We have to lay hold of certain blessings by faith, but then the enjoyment of them is in the Spirit; and He would hover</w:t>
      </w:r>
      <w:r w:rsidR="00D64EDD">
        <w:rPr>
          <w:rFonts w:cs="Times New Roman"/>
        </w:rPr>
        <w:t>—</w:t>
      </w:r>
      <w:r>
        <w:t>to use this expression</w:t>
      </w:r>
      <w:r w:rsidR="00D64EDD">
        <w:rPr>
          <w:rFonts w:cs="Times New Roman"/>
        </w:rPr>
        <w:t>—</w:t>
      </w:r>
      <w:r>
        <w:t>with a view to us coming into the fulness of the wealth of what He would cause us to enjoy.  It is all in Christ of course: Mr Raven taught that every divine blessing is firstly in the mind of God, secondly established in Christ, and thirdly enjoyed by the Spirit.</w:t>
      </w:r>
    </w:p>
    <w:p w14:paraId="4154EA2D" w14:textId="658AB56C" w:rsidR="00F738BC" w:rsidRDefault="00F738BC" w:rsidP="00903FE2">
      <w:pPr>
        <w:spacing w:before="120" w:after="0" w:line="240" w:lineRule="auto"/>
        <w:jc w:val="both"/>
      </w:pPr>
      <w:r>
        <w:t>S.McC.  I am following.  I think it is interesting that, immediately after verse 2, where the Spirit of God is hovering over the face of the waters, we should get verse 3: “God said, let there be light”.  Then for centuries, these things went together all through the Old Testament: the Spirit was hovering; actually, looking for Christ.  “</w:t>
      </w:r>
      <w:r w:rsidRPr="00E9245A">
        <w:t>And God said, Let there be light. And there was light</w:t>
      </w:r>
      <w:r>
        <w:t>”</w:t>
      </w:r>
      <w:r w:rsidR="00903FE2">
        <w:rPr>
          <w:rFonts w:cs="Times New Roman"/>
        </w:rPr>
        <w:t>—</w:t>
      </w:r>
      <w:r>
        <w:t>that was when Christ came in: “</w:t>
      </w:r>
      <w:r w:rsidRPr="003D7516">
        <w:t>And God said, Let there be light</w:t>
      </w:r>
      <w:r>
        <w:t>”</w:t>
      </w:r>
      <w:r w:rsidRPr="003D7516">
        <w:t>.</w:t>
      </w:r>
    </w:p>
    <w:p w14:paraId="71A89B4F" w14:textId="479AE846" w:rsidR="00F738BC" w:rsidRDefault="00F738BC" w:rsidP="00903FE2">
      <w:pPr>
        <w:spacing w:before="120" w:after="0" w:line="240" w:lineRule="auto"/>
        <w:jc w:val="both"/>
      </w:pPr>
      <w:r>
        <w:t xml:space="preserve">J.R.  That is very fine, because there was physical chaos in verse 2, but moral chaos came in in chapter 3: it is a more serious condition even than the physical one and requires the working out morally of good and evil, does it not?  What you say is very suggestive, as to the Spirit of </w:t>
      </w:r>
      <w:r>
        <w:lastRenderedPageBreak/>
        <w:t xml:space="preserve">God hovering throughout the whole of the Old </w:t>
      </w:r>
      <w:r w:rsidR="00903FE2">
        <w:t>T</w:t>
      </w:r>
      <w:r>
        <w:t xml:space="preserve">estament, anticipating the coming in of Christ. </w:t>
      </w:r>
    </w:p>
    <w:p w14:paraId="6C5B132B" w14:textId="77777777" w:rsidR="00F738BC" w:rsidRDefault="00F738BC" w:rsidP="00903FE2">
      <w:pPr>
        <w:spacing w:before="120" w:after="0" w:line="240" w:lineRule="auto"/>
        <w:jc w:val="both"/>
      </w:pPr>
      <w:r>
        <w:t>J.McK.  So in chapter 8 of Genesis, the dove found no resting place for the sole of her foot and it returned to Noah into the ark.  Is that what is being said being carried out figuratively in the dove?  The conditions on the earth were not yet ready for the reception of the Spirit.</w:t>
      </w:r>
    </w:p>
    <w:p w14:paraId="7CFB40FE" w14:textId="77777777" w:rsidR="00F738BC" w:rsidRDefault="00F738BC" w:rsidP="00903FE2">
      <w:pPr>
        <w:spacing w:before="120" w:after="0" w:line="240" w:lineRule="auto"/>
        <w:jc w:val="both"/>
      </w:pPr>
      <w:r>
        <w:t>J.R.  Yes quite so, no dwelling place.  It says that he sent out the raven, but he sent the dove “from him”, and then the dove returned “to him”; “</w:t>
      </w:r>
      <w:r w:rsidRPr="00DF05A1">
        <w:t>and he put forth his hand, and took her, and brought her to him into the ark</w:t>
      </w:r>
      <w:r>
        <w:t>”, Gen 8: 9.  There was a kind of affinity between Noah and the dove, which there was not between Noah and the raven.  It suggests this intense interest, and affection, and sympathetic affinity.  The Spirit of God was hovering over the face of the waters in full sympathy and affinity with divine objectives, divine purpose.</w:t>
      </w:r>
    </w:p>
    <w:p w14:paraId="4DF95186" w14:textId="77777777" w:rsidR="00F738BC" w:rsidRDefault="00F738BC" w:rsidP="00903FE2">
      <w:pPr>
        <w:spacing w:before="120" w:after="0" w:line="240" w:lineRule="auto"/>
        <w:jc w:val="both"/>
      </w:pPr>
      <w:r>
        <w:t>J.McK.  What you said as to divine feelings, I can recall Mr James Taylor saying that divine feelings were expressed in the Spirit of God hovering; and how conditions might be found for Him to dwell in.</w:t>
      </w:r>
    </w:p>
    <w:p w14:paraId="70B96841" w14:textId="593D8C37" w:rsidR="00F738BC" w:rsidRDefault="00F738BC" w:rsidP="00903FE2">
      <w:pPr>
        <w:spacing w:before="120" w:after="0" w:line="240" w:lineRule="auto"/>
        <w:jc w:val="both"/>
      </w:pPr>
      <w:r>
        <w:t>J.R.  Quite so.  There is depth in it; there is depth in the Spirit of God hovering over the face of the waters.  And the depth that was referred to in the Spirit of God awaiting anticipatively, sympathetically, the coming in of Christ in the beginning of the gospels, where He is spoken of as a dove.  As we read in Luke 4, it says “the Holy Spirit descended in a bodily form as a dove upon him”.  The Spirit of God was not sent there; He descended, it was His own volition; it was affinity, this expression of affinity and divine feelings.  And intense interest manifested itself in the Holy Spirit descending “in a bodily form as a dove upon him”.  The activity of the Holy Spirit, and the Father’s voice; there is a wonderful affinity there</w:t>
      </w:r>
      <w:r w:rsidR="00D64EDD">
        <w:rPr>
          <w:rFonts w:cs="Times New Roman"/>
        </w:rPr>
        <w:t>—</w:t>
      </w:r>
      <w:r>
        <w:t>oneness, the oneness of divine interest.</w:t>
      </w:r>
    </w:p>
    <w:p w14:paraId="13E17902" w14:textId="77777777" w:rsidR="00F738BC" w:rsidRDefault="00F738BC" w:rsidP="00903FE2">
      <w:pPr>
        <w:spacing w:before="120" w:after="0" w:line="240" w:lineRule="auto"/>
        <w:jc w:val="both"/>
      </w:pPr>
      <w:r>
        <w:t>S.McC.  It is very interesting that the affinity that exists between the Persons of the Trinity was seen at the moment of the incarnation of Christ.</w:t>
      </w:r>
    </w:p>
    <w:p w14:paraId="4BEBEAB6" w14:textId="45E88294" w:rsidR="00F738BC" w:rsidRDefault="00F738BC" w:rsidP="00903FE2">
      <w:pPr>
        <w:spacing w:before="120" w:after="0" w:line="240" w:lineRule="auto"/>
        <w:jc w:val="both"/>
      </w:pPr>
      <w:r>
        <w:t xml:space="preserve">J.R.  Is this the first </w:t>
      </w:r>
      <w:r w:rsidR="00AE7FEA">
        <w:t xml:space="preserve">time </w:t>
      </w:r>
      <w:r>
        <w:t>that we have the Trinity</w:t>
      </w:r>
      <w:r w:rsidR="00903FE2">
        <w:rPr>
          <w:rFonts w:cs="Times New Roman"/>
        </w:rPr>
        <w:t>—</w:t>
      </w:r>
      <w:r>
        <w:t>with Jesus here in Manhood?  I mean the Trinity expressed: Jesus here in Manhood, the Spirit descending, and the Father’s voice.  It is a wonderful moment, is it not?  We know of course that the Trinity always existed, but this is the opening up of it.  It is a wonderful matter to consider.</w:t>
      </w:r>
    </w:p>
    <w:p w14:paraId="34982FAB" w14:textId="77777777" w:rsidR="00F738BC" w:rsidRDefault="00F738BC" w:rsidP="00903FE2">
      <w:pPr>
        <w:spacing w:before="120" w:after="0" w:line="240" w:lineRule="auto"/>
        <w:jc w:val="both"/>
      </w:pPr>
      <w:r>
        <w:lastRenderedPageBreak/>
        <w:t>J.McK.  Reference has been made to Peter’s word, as to Cornelius and those who were hearing the word: “the Holy Spirit fell on all those who were hearing the word”, Acts 10: 44.</w:t>
      </w:r>
    </w:p>
    <w:p w14:paraId="4D698E02" w14:textId="77777777" w:rsidR="00F738BC" w:rsidRDefault="00F738BC" w:rsidP="00903FE2">
      <w:pPr>
        <w:spacing w:before="120" w:after="0" w:line="240" w:lineRule="auto"/>
        <w:jc w:val="both"/>
      </w:pPr>
      <w:r>
        <w:t>J.R.  Has it not been likened to the father falling upon the neck of the younger son, in Luke 15?  Again it shows the affinity, the father falling upon the neck of the younger son; and the Spirit falling upon those who were hearing the word.</w:t>
      </w:r>
    </w:p>
    <w:p w14:paraId="6579C93A" w14:textId="352A67FB" w:rsidR="00F738BC" w:rsidRDefault="00F738BC" w:rsidP="00903FE2">
      <w:pPr>
        <w:spacing w:before="120" w:after="0" w:line="240" w:lineRule="auto"/>
        <w:jc w:val="both"/>
      </w:pPr>
      <w:r>
        <w:t xml:space="preserve">J.McK.  I was only going to remark that it was the Spirit’s own intervention, which helped us to see that there was </w:t>
      </w:r>
      <w:r w:rsidR="008B4B2E">
        <w:t xml:space="preserve">a </w:t>
      </w:r>
      <w:r>
        <w:t>divine Person; He is not always seen in a place of subjection.  It was remarked that we cannot limit Christ to the place of a bondman; and in the same way, we cannot limit the place the Spirit has taken; He is free to act at any time.</w:t>
      </w:r>
    </w:p>
    <w:p w14:paraId="0C29A27F" w14:textId="77777777" w:rsidR="00F738BC" w:rsidRPr="004D4288" w:rsidRDefault="00F738BC" w:rsidP="00903FE2">
      <w:pPr>
        <w:spacing w:before="120" w:after="0" w:line="240" w:lineRule="auto"/>
        <w:jc w:val="both"/>
      </w:pPr>
      <w:r>
        <w:t>J.R.  Sovereignty belongs to each of the Persons of the Godhead.  Hebrews refers to “</w:t>
      </w:r>
      <w:r w:rsidRPr="006D316A">
        <w:t>distributions of the Holy Spirit, according to his will</w:t>
      </w:r>
      <w:r>
        <w:t xml:space="preserve">” (chap 2: 4); it is the sovereignty of the Spirit.  The Father, the Son, and the Holy Spirit delight in sovereignty, each One; but here the Holy Spirit is not presented as sent, it is His own volition, you might say His own </w:t>
      </w:r>
      <w:r w:rsidRPr="004D4288">
        <w:t>spontaneous movement.</w:t>
      </w:r>
    </w:p>
    <w:p w14:paraId="344B8F3F" w14:textId="4156F82F" w:rsidR="00F738BC" w:rsidRPr="004D4288" w:rsidRDefault="007836D4" w:rsidP="00903FE2">
      <w:pPr>
        <w:spacing w:before="120" w:after="0" w:line="240" w:lineRule="auto"/>
        <w:jc w:val="both"/>
      </w:pPr>
      <w:r w:rsidRPr="004D4288">
        <w:t>G.T.</w:t>
      </w:r>
      <w:r w:rsidR="00F738BC" w:rsidRPr="004D4288">
        <w:t xml:space="preserve"> </w:t>
      </w:r>
      <w:r w:rsidR="004D4288" w:rsidRPr="004D4288">
        <w:t xml:space="preserve"> </w:t>
      </w:r>
      <w:r w:rsidR="00F738BC" w:rsidRPr="004D4288">
        <w:t>I was thinking of the perfect order of man, that he could descend upon a man, without any reserve.</w:t>
      </w:r>
    </w:p>
    <w:p w14:paraId="51C324B3" w14:textId="153F47C2" w:rsidR="00F738BC" w:rsidRPr="004D4288" w:rsidRDefault="00F738BC" w:rsidP="00903FE2">
      <w:pPr>
        <w:spacing w:before="120" w:after="0" w:line="240" w:lineRule="auto"/>
        <w:jc w:val="both"/>
      </w:pPr>
      <w:r w:rsidRPr="004D4288">
        <w:t>J.R.  That is right, come as a dove.  When he was sent at Pentecost, He came as tongues of fire, but here there was complacency</w:t>
      </w:r>
      <w:r w:rsidR="00903FE2" w:rsidRPr="004D4288">
        <w:rPr>
          <w:rFonts w:cs="Times New Roman"/>
        </w:rPr>
        <w:t>—</w:t>
      </w:r>
      <w:r w:rsidRPr="004D4288">
        <w:t>as a dove; everything was complacent in Jesus as a Man here.  He was a Man of another order.</w:t>
      </w:r>
    </w:p>
    <w:p w14:paraId="4663C570" w14:textId="6DBF463B" w:rsidR="00F738BC" w:rsidRDefault="004D4288" w:rsidP="00903FE2">
      <w:pPr>
        <w:spacing w:before="120" w:after="0" w:line="240" w:lineRule="auto"/>
        <w:jc w:val="both"/>
      </w:pPr>
      <w:r w:rsidRPr="004D4288">
        <w:t>G.T.</w:t>
      </w:r>
      <w:r w:rsidR="00F738BC" w:rsidRPr="004D4288">
        <w:t xml:space="preserve"> </w:t>
      </w:r>
      <w:r w:rsidRPr="004D4288">
        <w:t xml:space="preserve"> </w:t>
      </w:r>
      <w:r w:rsidR="00F738BC" w:rsidRPr="004D4288">
        <w:t>Yes</w:t>
      </w:r>
      <w:r w:rsidR="00F738BC">
        <w:t>, an order that was suitable.</w:t>
      </w:r>
    </w:p>
    <w:p w14:paraId="7C9A2E6E" w14:textId="77777777" w:rsidR="00F738BC" w:rsidRDefault="00F738BC" w:rsidP="00903FE2">
      <w:pPr>
        <w:spacing w:before="120" w:after="0" w:line="240" w:lineRule="auto"/>
        <w:jc w:val="both"/>
      </w:pPr>
      <w:r>
        <w:t>J.R.  Yes, it is interesting too that it is at the moment when the Lord identifies Himself with the godly remnant in baptism.  It is at that moment that the Spirit descends, and the Father’s voice is heard.  I do not know what is to be said about that, but it says, “</w:t>
      </w:r>
      <w:r w:rsidRPr="00F5245E">
        <w:t>all the people having been baptised, and Jesus having been baptised and praying</w:t>
      </w:r>
      <w:r>
        <w:t>”.</w:t>
      </w:r>
    </w:p>
    <w:p w14:paraId="41F41C82" w14:textId="77777777" w:rsidR="00F738BC" w:rsidRDefault="00F738BC" w:rsidP="00903FE2">
      <w:pPr>
        <w:spacing w:before="120" w:after="0" w:line="240" w:lineRule="auto"/>
        <w:jc w:val="both"/>
      </w:pPr>
      <w:r>
        <w:t>S.McC.  I think it brings in the pleasure of God with Christ, and His identification with the remnant; the peculiar pleasure of the Father and the Spirit.</w:t>
      </w:r>
    </w:p>
    <w:p w14:paraId="4CF68C74" w14:textId="4AC80CFA" w:rsidR="00F738BC" w:rsidRDefault="00F738BC" w:rsidP="00903FE2">
      <w:pPr>
        <w:spacing w:before="120" w:after="0" w:line="240" w:lineRule="auto"/>
        <w:jc w:val="both"/>
      </w:pPr>
      <w:r>
        <w:t xml:space="preserve">J.R.  So you think you might say that the Holy Spirit was feelingly anticipating all that would come out of this remnant, the potential that </w:t>
      </w:r>
      <w:r>
        <w:lastRenderedPageBreak/>
        <w:t xml:space="preserve">was there, the possibilities that were there?  Everything was of course in Christ, but those </w:t>
      </w:r>
      <w:r w:rsidR="00A45099">
        <w:t>H</w:t>
      </w:r>
      <w:r>
        <w:t>e was identified with.  The assembly came to light as a result.  In the early Acts, it was a remnant; the assembly was initiated by a remnant of the Jews.</w:t>
      </w:r>
    </w:p>
    <w:p w14:paraId="29772731" w14:textId="56031240" w:rsidR="00F738BC" w:rsidRDefault="00F738BC" w:rsidP="00903FE2">
      <w:pPr>
        <w:spacing w:before="120" w:after="0" w:line="240" w:lineRule="auto"/>
        <w:jc w:val="both"/>
      </w:pPr>
      <w:r w:rsidRPr="00E17B55">
        <w:t xml:space="preserve">W.S.C.  </w:t>
      </w:r>
      <w:r>
        <w:t>Simeon says, “</w:t>
      </w:r>
      <w:r w:rsidRPr="00937E6B">
        <w:t>a light for revelation of the Gentiles and the glory of thy people Israel</w:t>
      </w:r>
      <w:r>
        <w:t>”, Luke 2: 22.  I am wondering if what is seen in Jesus is not the answer to the</w:t>
      </w:r>
      <w:r w:rsidRPr="003E2D16">
        <w:t xml:space="preserve"> </w:t>
      </w:r>
      <w:r>
        <w:t>creation</w:t>
      </w:r>
      <w:r w:rsidR="00903FE2">
        <w:rPr>
          <w:rFonts w:cs="Times New Roman"/>
        </w:rPr>
        <w:t>—</w:t>
      </w:r>
      <w:r>
        <w:t>the light, the sun and the moon, the fruit-bearing trees</w:t>
      </w:r>
      <w:r w:rsidR="004D4288">
        <w:rPr>
          <w:rFonts w:cs="Times New Roman"/>
        </w:rPr>
        <w:t>—</w:t>
      </w:r>
      <w:r>
        <w:t>everything is seen in Him?</w:t>
      </w:r>
    </w:p>
    <w:p w14:paraId="5B274F9A" w14:textId="23628D34" w:rsidR="00F738BC" w:rsidRDefault="00F738BC" w:rsidP="00903FE2">
      <w:pPr>
        <w:spacing w:before="120" w:after="0" w:line="240" w:lineRule="auto"/>
        <w:jc w:val="both"/>
      </w:pPr>
      <w:r>
        <w:t>J.R.  That is right</w:t>
      </w:r>
      <w:r w:rsidR="00903FE2">
        <w:rPr>
          <w:rFonts w:cs="Times New Roman"/>
        </w:rPr>
        <w:t>—</w:t>
      </w:r>
      <w:r>
        <w:t>light and life; vegetable life, and then life in the waters and in the air</w:t>
      </w:r>
      <w:r w:rsidR="00903FE2">
        <w:rPr>
          <w:rFonts w:cs="Times New Roman"/>
        </w:rPr>
        <w:t>—</w:t>
      </w:r>
      <w:r>
        <w:t>contrary elements</w:t>
      </w:r>
      <w:r w:rsidR="00903FE2">
        <w:rPr>
          <w:rFonts w:cs="Times New Roman"/>
        </w:rPr>
        <w:t>—</w:t>
      </w:r>
      <w:r>
        <w:t>life expressed there, swarming with life.  And then of course man, the great objective of God.</w:t>
      </w:r>
    </w:p>
    <w:p w14:paraId="0E25A7C2" w14:textId="77777777" w:rsidR="00F738BC" w:rsidRDefault="00F738BC" w:rsidP="00903FE2">
      <w:pPr>
        <w:spacing w:before="120" w:after="0" w:line="240" w:lineRule="auto"/>
        <w:jc w:val="both"/>
      </w:pPr>
      <w:r>
        <w:t>W.S.C.  Is that the meaning of “the beginning of the creation of God”, Rev 3: 14?</w:t>
      </w:r>
    </w:p>
    <w:p w14:paraId="55A164AA" w14:textId="61B365AD" w:rsidR="00F738BC" w:rsidRDefault="00F738BC" w:rsidP="00903FE2">
      <w:pPr>
        <w:spacing w:before="120" w:after="0" w:line="240" w:lineRule="auto"/>
        <w:jc w:val="both"/>
      </w:pPr>
      <w:r>
        <w:t xml:space="preserve">J.R.  I suppose it </w:t>
      </w:r>
      <w:r w:rsidR="00960AA0">
        <w:t>i</w:t>
      </w:r>
      <w:r>
        <w:t xml:space="preserve">s, it is </w:t>
      </w:r>
      <w:r w:rsidR="003F309E">
        <w:t xml:space="preserve">a </w:t>
      </w:r>
      <w:r>
        <w:t>remarkable expression.  Of course, you can understand the Lord being the beginning of new creation, but I think it refers too to the beginning of creation.  He was in mind from the very beginning: “all things have been created by him and for him”, Col 1: 16.  In a sense, He was the beginning.</w:t>
      </w:r>
    </w:p>
    <w:p w14:paraId="2B9FA786" w14:textId="77777777" w:rsidR="00F738BC" w:rsidRDefault="00F738BC" w:rsidP="00903FE2">
      <w:pPr>
        <w:spacing w:before="120" w:after="0" w:line="240" w:lineRule="auto"/>
        <w:jc w:val="both"/>
      </w:pPr>
      <w:r>
        <w:t>J.McK.  It is very encouraging to see what came from heaven; scientists would tell you that the earth evolved itself, but at the incoming of Christ, the angel, speaking first to Zacharias said, “</w:t>
      </w:r>
      <w:r w:rsidRPr="00573446">
        <w:t>I am Gabriel, who stand before God</w:t>
      </w:r>
      <w:r>
        <w:t>” (Luke 1: 9); but coming to Mary, the angel Gabriel was “sent of God”.  I think there is an interesting connection and what comes from God, but in the way of His purpose, it is a matter of what is sent.  The angel standing before Zechariah is indicative of God’s dealings with Israel by the angels; now we have it by the Holy Spirit.</w:t>
      </w:r>
    </w:p>
    <w:p w14:paraId="26EA8A63" w14:textId="77777777" w:rsidR="00F738BC" w:rsidRDefault="00F738BC" w:rsidP="00903FE2">
      <w:pPr>
        <w:spacing w:before="120" w:after="0" w:line="240" w:lineRule="auto"/>
        <w:jc w:val="both"/>
      </w:pPr>
      <w:r>
        <w:t>J.R.  Quite so.</w:t>
      </w:r>
    </w:p>
    <w:p w14:paraId="0ECBAF1E" w14:textId="77777777" w:rsidR="00F738BC" w:rsidRDefault="00F738BC" w:rsidP="00903FE2">
      <w:pPr>
        <w:spacing w:before="120" w:after="0" w:line="240" w:lineRule="auto"/>
        <w:jc w:val="both"/>
      </w:pPr>
      <w:r>
        <w:t>J.McK.  So these feelings that you are speaking about, I think we should be more ourselves in the gain of them, because we have the Spirit dwelling with us.</w:t>
      </w:r>
    </w:p>
    <w:p w14:paraId="3709B963" w14:textId="3A507AFC" w:rsidR="00F738BC" w:rsidRPr="006A03EB" w:rsidRDefault="00F738BC" w:rsidP="00903FE2">
      <w:pPr>
        <w:spacing w:before="120" w:after="0" w:line="240" w:lineRule="auto"/>
        <w:jc w:val="both"/>
      </w:pPr>
      <w:r>
        <w:t>J.R.  Exactly.  I have thought that “</w:t>
      </w:r>
      <w:r w:rsidRPr="00573446">
        <w:t>I am Gabriel, who stand before God</w:t>
      </w:r>
      <w:r>
        <w:t xml:space="preserve">” was Gabriel’s answer to the unbelief of Zacharias.  Zacharias was exercising priesthood, in that sense he was </w:t>
      </w:r>
      <w:r w:rsidR="004D4288">
        <w:t>st</w:t>
      </w:r>
      <w:r>
        <w:t>anding before God, and he was unbelieving as to the message that was brought to him.  But “</w:t>
      </w:r>
      <w:r w:rsidRPr="00A74733">
        <w:t>the angel answering, said to him, I am Gabriel, who stand before God, and I have been sent to speak to thee, and to bring these glad tidings to thee;</w:t>
      </w:r>
      <w:r w:rsidRPr="00967EE7">
        <w:t xml:space="preserve"> </w:t>
      </w:r>
      <w:r w:rsidRPr="00967EE7">
        <w:lastRenderedPageBreak/>
        <w:t>and behold, thou shalt be silent</w:t>
      </w:r>
      <w:r>
        <w:t xml:space="preserve">”.  He seems to be surprised that here was </w:t>
      </w:r>
      <w:r w:rsidRPr="006A03EB">
        <w:t>Zacharias, standing before God in his priestly service and unbelieving; and here was Gabriel: “I am Gabriel, who stand before God”.</w:t>
      </w:r>
    </w:p>
    <w:p w14:paraId="0B19DA3E" w14:textId="49C152F6" w:rsidR="00F738BC" w:rsidRDefault="004D4288" w:rsidP="00903FE2">
      <w:pPr>
        <w:spacing w:before="120" w:after="0" w:line="240" w:lineRule="auto"/>
        <w:jc w:val="both"/>
      </w:pPr>
      <w:r w:rsidRPr="006A03EB">
        <w:t>G.T.</w:t>
      </w:r>
      <w:r w:rsidR="00F738BC" w:rsidRPr="006A03EB">
        <w:t xml:space="preserve"> </w:t>
      </w:r>
      <w:r w:rsidR="006A03EB" w:rsidRPr="006A03EB">
        <w:t xml:space="preserve"> </w:t>
      </w:r>
      <w:r w:rsidR="00F738BC" w:rsidRPr="006A03EB">
        <w:t>Why does it add as to praying: “Jesus having been baptised and praying</w:t>
      </w:r>
      <w:r w:rsidR="00F738BC">
        <w:t xml:space="preserve">”? </w:t>
      </w:r>
    </w:p>
    <w:p w14:paraId="79D636BD" w14:textId="75EBA751" w:rsidR="00F738BC" w:rsidRDefault="00F738BC" w:rsidP="00903FE2">
      <w:pPr>
        <w:spacing w:before="120" w:after="0" w:line="240" w:lineRule="auto"/>
        <w:jc w:val="both"/>
      </w:pPr>
      <w:r>
        <w:t>J.R.  Well, you spoke of a man that was here, a perfect man; and in dependence?  It was delightful to heaven to see a man in complete dependence: “and praying”, it says, identified with the remnant.  He was going to undertake the work of redemption that would release this remnant from all that encumbered them.  And he is praying</w:t>
      </w:r>
      <w:r w:rsidR="00903FE2">
        <w:rPr>
          <w:rFonts w:cs="Times New Roman"/>
        </w:rPr>
        <w:t>—</w:t>
      </w:r>
      <w:r>
        <w:t xml:space="preserve">we find many times in </w:t>
      </w:r>
      <w:r w:rsidR="007A0AAB">
        <w:t>Luke</w:t>
      </w:r>
      <w:r>
        <w:t xml:space="preserve"> that Jesus is praying; there is a perfect, dependent, subject Man.</w:t>
      </w:r>
    </w:p>
    <w:p w14:paraId="29FEF609" w14:textId="3FFD0A2B" w:rsidR="00F738BC" w:rsidRDefault="00F738BC" w:rsidP="00903FE2">
      <w:pPr>
        <w:spacing w:before="120" w:after="0" w:line="240" w:lineRule="auto"/>
        <w:jc w:val="both"/>
      </w:pPr>
      <w:r w:rsidRPr="00354CB1">
        <w:t xml:space="preserve">W.H.C.  </w:t>
      </w:r>
      <w:r>
        <w:t>I am very much enjoying what is being said.  This thought of hovering I had never heard it discussed that much.  It is presented as a deliberate act.  Mr James Taylor said in this city once that the Lord could have been at Jerusalem</w:t>
      </w:r>
      <w:r w:rsidR="00FF65A4">
        <w:t xml:space="preserve"> after</w:t>
      </w:r>
      <w:r>
        <w:t xml:space="preserve"> He broke the bread with the two at Emmaűs; He could have been there instantly, but He waited for them to get there.  It was a deliberate act on the part of the Lord.  And I like what is being said, as to a deliberate act of the Holy Spirit</w:t>
      </w:r>
      <w:r w:rsidR="00903FE2">
        <w:rPr>
          <w:rFonts w:cs="Times New Roman"/>
        </w:rPr>
        <w:t>—</w:t>
      </w:r>
      <w:r>
        <w:t>he is not flying or diving or standing, but hovering.</w:t>
      </w:r>
    </w:p>
    <w:p w14:paraId="35317709" w14:textId="7CE27828" w:rsidR="00F738BC" w:rsidRDefault="00F738BC" w:rsidP="00903FE2">
      <w:pPr>
        <w:spacing w:before="120" w:after="0" w:line="240" w:lineRule="auto"/>
        <w:jc w:val="both"/>
      </w:pPr>
      <w:r>
        <w:t>J.R.  Quite so, I think it is; it is the attitude of deliberating, of waiting</w:t>
      </w:r>
      <w:r w:rsidR="00FF65A4">
        <w:rPr>
          <w:rFonts w:cs="Times New Roman"/>
        </w:rPr>
        <w:t>—</w:t>
      </w:r>
      <w:r>
        <w:t>perhaps preparing the ground in a sense, may be; creating an environment?</w:t>
      </w:r>
    </w:p>
    <w:p w14:paraId="45B05DD9" w14:textId="77777777" w:rsidR="00F738BC" w:rsidRDefault="00F738BC" w:rsidP="00903FE2">
      <w:pPr>
        <w:spacing w:before="120" w:after="0" w:line="240" w:lineRule="auto"/>
        <w:jc w:val="both"/>
      </w:pPr>
      <w:r>
        <w:t>J.McK.  When the Lord Jesus is to be identified, the Holy Spirit descended.</w:t>
      </w:r>
    </w:p>
    <w:p w14:paraId="1A0D35E9" w14:textId="5C45D5E9" w:rsidR="00F738BC" w:rsidRDefault="00F738BC" w:rsidP="00903FE2">
      <w:pPr>
        <w:spacing w:before="120" w:after="0" w:line="240" w:lineRule="auto"/>
        <w:jc w:val="both"/>
      </w:pPr>
      <w:r>
        <w:t>J.R.  It says, “</w:t>
      </w:r>
      <w:r w:rsidRPr="00103EF4">
        <w:t>the Holy Spirit descended in a bodily form</w:t>
      </w:r>
      <w:r>
        <w:t>”.  The “bodily form” would be interesting too</w:t>
      </w:r>
      <w:r w:rsidR="00903FE2">
        <w:rPr>
          <w:rFonts w:cs="Times New Roman"/>
        </w:rPr>
        <w:t>—</w:t>
      </w:r>
      <w:r>
        <w:t>“God gives not the Spirit by measure” (John 3: 34); “in a bodily form” is a remarkable thing.</w:t>
      </w:r>
    </w:p>
    <w:p w14:paraId="07D9EA97" w14:textId="77777777" w:rsidR="00F738BC" w:rsidRDefault="00F738BC" w:rsidP="00903FE2">
      <w:pPr>
        <w:spacing w:before="120" w:after="0" w:line="240" w:lineRule="auto"/>
        <w:jc w:val="both"/>
      </w:pPr>
      <w:r>
        <w:t>J.McK.  It is complete, full identification.</w:t>
      </w:r>
    </w:p>
    <w:p w14:paraId="4E094625" w14:textId="77777777" w:rsidR="00F738BC" w:rsidRDefault="00F738BC" w:rsidP="00903FE2">
      <w:pPr>
        <w:spacing w:before="120" w:after="0" w:line="240" w:lineRule="auto"/>
        <w:jc w:val="both"/>
      </w:pPr>
      <w:r>
        <w:t>J.R.  Quite so.</w:t>
      </w:r>
    </w:p>
    <w:p w14:paraId="54D4E87C" w14:textId="77777777" w:rsidR="00F738BC" w:rsidRDefault="00F738BC" w:rsidP="00903FE2">
      <w:pPr>
        <w:spacing w:before="120" w:after="0" w:line="240" w:lineRule="auto"/>
        <w:jc w:val="both"/>
      </w:pPr>
      <w:r w:rsidRPr="008E634F">
        <w:t xml:space="preserve">W.H.C.  </w:t>
      </w:r>
      <w:r>
        <w:t>It has certain characteristics; a dove is not a crow.  Mr James Taylor said that the Lord looked at Peter with a dove’s eye.  He might have gone out and killed himself, but Jesus looked at him with a dove’s eye.</w:t>
      </w:r>
    </w:p>
    <w:p w14:paraId="06E7BE3C" w14:textId="6719986D" w:rsidR="00F738BC" w:rsidRDefault="00F738BC" w:rsidP="00903FE2">
      <w:pPr>
        <w:spacing w:before="120" w:after="0" w:line="240" w:lineRule="auto"/>
        <w:jc w:val="both"/>
      </w:pPr>
      <w:r>
        <w:lastRenderedPageBreak/>
        <w:t>J.R.  It speaks as to that reference we have made to the dove with Noah that “</w:t>
      </w:r>
      <w:r w:rsidRPr="005C1697">
        <w:t>the dove found no resting-place for the sole of her foot</w:t>
      </w:r>
      <w:r>
        <w:t>”; now the sole of the foot is very sensitive.  The idea of a dove would be sensitiveness; anything inconsistent she would be sensitive to.  But it found everything complacent in Jesus here</w:t>
      </w:r>
      <w:r w:rsidR="00903FE2">
        <w:rPr>
          <w:rFonts w:cs="Times New Roman"/>
        </w:rPr>
        <w:t>—</w:t>
      </w:r>
      <w:r>
        <w:t xml:space="preserve">in a bodily form “as a dove”.  It says in another gospel that it abode upon him; the idea is that there was perfect complacency for the Spirit of God. </w:t>
      </w:r>
    </w:p>
    <w:p w14:paraId="0379A777" w14:textId="77777777" w:rsidR="00F738BC" w:rsidRDefault="00F738BC" w:rsidP="00903FE2">
      <w:pPr>
        <w:spacing w:before="120" w:after="0" w:line="240" w:lineRule="auto"/>
        <w:jc w:val="both"/>
      </w:pPr>
      <w:r>
        <w:t>W.H.C.  It is in keeping with the lamb; a lamb is not a predatory beast, it is not dangerous.  It shows cleanliness, and so with the dove and it is really without pretension.  It is not a bird of prey.  It is a similar kind of thing, is it not?</w:t>
      </w:r>
    </w:p>
    <w:p w14:paraId="6D1A4563" w14:textId="77777777" w:rsidR="00F738BC" w:rsidRDefault="00F738BC" w:rsidP="00903FE2">
      <w:pPr>
        <w:spacing w:before="120" w:after="0" w:line="240" w:lineRule="auto"/>
        <w:jc w:val="both"/>
      </w:pPr>
      <w:r>
        <w:t>J.R.  Yes, you never heard of a lamb causing any damage.</w:t>
      </w:r>
    </w:p>
    <w:p w14:paraId="23E4D9E8" w14:textId="77777777" w:rsidR="00F738BC" w:rsidRDefault="00F738BC" w:rsidP="00903FE2">
      <w:pPr>
        <w:spacing w:before="120" w:after="0" w:line="240" w:lineRule="auto"/>
        <w:jc w:val="both"/>
      </w:pPr>
      <w:r>
        <w:t>W.H.C.  No, nor a dove.</w:t>
      </w:r>
    </w:p>
    <w:p w14:paraId="1D886556" w14:textId="17D725EE" w:rsidR="00F738BC" w:rsidRDefault="00F738BC" w:rsidP="00903FE2">
      <w:pPr>
        <w:spacing w:before="120" w:after="0" w:line="240" w:lineRule="auto"/>
        <w:jc w:val="both"/>
      </w:pPr>
      <w:r>
        <w:t xml:space="preserve">S.McC.  It is interesting that the feminine gender is used so much in connection with the Spirit.  God is known as Father, but with the Spirit it would emphasise the subjective side of operations in relation to what </w:t>
      </w:r>
      <w:r w:rsidR="00EC5F14">
        <w:t>H</w:t>
      </w:r>
      <w:r>
        <w:t>e is going to produce.</w:t>
      </w:r>
    </w:p>
    <w:p w14:paraId="14A455BC" w14:textId="77777777" w:rsidR="00F738BC" w:rsidRDefault="00F738BC" w:rsidP="00903FE2">
      <w:pPr>
        <w:spacing w:before="120" w:after="0" w:line="240" w:lineRule="auto"/>
        <w:jc w:val="both"/>
      </w:pPr>
      <w:r>
        <w:t>J.R.  Quite so.  There is the woman in Luke 15; and the dove and the sole of her foot.  That is very interesting; it is with a view to a subjective result for the heart of Christ.  He would therefore have an affinity with the heart of Christ, His longings.  It says, “</w:t>
      </w:r>
      <w:r w:rsidRPr="008509F3">
        <w:t>he found no helpmate, his like</w:t>
      </w:r>
      <w:r>
        <w:t>”, Gen 2: 20.  There were certain longings in His heart, what we might call a vacancy, and longings, in His heart; and it was supplied.  So with the eagle hovering over her young; it would be the mother, I suppose, the motherly feature.</w:t>
      </w:r>
    </w:p>
    <w:p w14:paraId="7F79B754" w14:textId="77777777" w:rsidR="00F738BC" w:rsidRDefault="00F738BC" w:rsidP="00903FE2">
      <w:pPr>
        <w:spacing w:before="120" w:after="0" w:line="240" w:lineRule="auto"/>
        <w:jc w:val="both"/>
      </w:pPr>
      <w:r>
        <w:t>S.McC.  It would help us currently to understand and appreciate more the place that the Spirit of God has in producing what is subjective in answer to the heart of Christ.</w:t>
      </w:r>
    </w:p>
    <w:p w14:paraId="7B7B0DE5" w14:textId="33D6D5E8" w:rsidR="00F738BC" w:rsidRDefault="00F738BC" w:rsidP="00903FE2">
      <w:pPr>
        <w:spacing w:before="120" w:after="0" w:line="240" w:lineRule="auto"/>
        <w:jc w:val="both"/>
      </w:pPr>
      <w:r>
        <w:t>J.R.  Yes, that is very important.  Is not the presence of the Spirit one of the characteristic features of Christianity?  It is a great feature</w:t>
      </w:r>
      <w:r w:rsidR="00903FE2">
        <w:rPr>
          <w:rFonts w:cs="Times New Roman"/>
        </w:rPr>
        <w:t>—</w:t>
      </w:r>
      <w:r>
        <w:t>the Headship of Christ in heaven and the Spirit here</w:t>
      </w:r>
      <w:r w:rsidR="00EC5F14">
        <w:t>.</w:t>
      </w:r>
    </w:p>
    <w:p w14:paraId="3AD0F81D" w14:textId="77777777" w:rsidR="00F738BC" w:rsidRDefault="00F738BC" w:rsidP="00903FE2">
      <w:pPr>
        <w:spacing w:before="120" w:after="0" w:line="240" w:lineRule="auto"/>
        <w:jc w:val="both"/>
      </w:pPr>
      <w:r>
        <w:t>S.McC.  That brings out the difference between Christendom and Christianity, because Christianity involves the presence and power of the Spirit.  Christendom has not given place to the Spirit; you have the knowledge of the clergyman that comes in.  But the Spirit’s presence is to be known in the assembly.</w:t>
      </w:r>
    </w:p>
    <w:p w14:paraId="7DCB35FE" w14:textId="77777777" w:rsidR="00F738BC" w:rsidRDefault="00F738BC" w:rsidP="00903FE2">
      <w:pPr>
        <w:spacing w:before="120" w:after="0" w:line="240" w:lineRule="auto"/>
        <w:jc w:val="both"/>
      </w:pPr>
      <w:r>
        <w:lastRenderedPageBreak/>
        <w:t>J.R.  Exactly, it is the vital thing.</w:t>
      </w:r>
    </w:p>
    <w:p w14:paraId="77E339B8" w14:textId="3BD5B400" w:rsidR="00F738BC" w:rsidRDefault="00F738BC" w:rsidP="00903FE2">
      <w:pPr>
        <w:spacing w:before="120" w:after="0" w:line="240" w:lineRule="auto"/>
        <w:jc w:val="both"/>
      </w:pPr>
      <w:r>
        <w:t xml:space="preserve">J.McK.  Where the rights of Christ are acknowledged, you find that the Spirit is free, and </w:t>
      </w:r>
      <w:r w:rsidR="00960AA0">
        <w:t>finds</w:t>
      </w:r>
      <w:r>
        <w:t xml:space="preserve"> a place to rest “the sole of her foot”.</w:t>
      </w:r>
    </w:p>
    <w:p w14:paraId="632A5023" w14:textId="77777777" w:rsidR="00F738BC" w:rsidRDefault="00F738BC" w:rsidP="00903FE2">
      <w:pPr>
        <w:spacing w:before="120" w:after="0" w:line="240" w:lineRule="auto"/>
        <w:jc w:val="both"/>
      </w:pPr>
      <w:r>
        <w:t>J.R.  In John 1, John says, “</w:t>
      </w:r>
      <w:r w:rsidRPr="004D2047">
        <w:t>I beheld the Spirit descending as a dove from heaven, and it abode upon him</w:t>
      </w:r>
      <w:r>
        <w:t>”, John 1: 32</w:t>
      </w:r>
      <w:r w:rsidRPr="004D2047">
        <w:t>.</w:t>
      </w:r>
      <w:r>
        <w:t xml:space="preserve">  It is the abiding presence of Jesus here; everything complacent, nothing uncongenial: a resting place for “the sole of her foot”.</w:t>
      </w:r>
    </w:p>
    <w:p w14:paraId="69513823" w14:textId="58739C1F" w:rsidR="00F738BC" w:rsidRDefault="00F738BC" w:rsidP="00903FE2">
      <w:pPr>
        <w:spacing w:before="120" w:after="0" w:line="240" w:lineRule="auto"/>
        <w:jc w:val="both"/>
      </w:pPr>
      <w:r>
        <w:tab/>
        <w:t>In Romans 8, it brings in that the Spirit of God dwells in you.  Three times, it speaks about dwelling: verse 9</w:t>
      </w:r>
      <w:r w:rsidR="00903FE2">
        <w:rPr>
          <w:rFonts w:cs="Times New Roman"/>
        </w:rPr>
        <w:t>—</w:t>
      </w:r>
      <w:r>
        <w:t>“</w:t>
      </w:r>
      <w:r w:rsidRPr="00956598">
        <w:t>if indeed God</w:t>
      </w:r>
      <w:r w:rsidR="00B2382F">
        <w:t>’</w:t>
      </w:r>
      <w:r w:rsidRPr="00956598">
        <w:t>s Spirit dwell in you</w:t>
      </w:r>
      <w:r>
        <w:t>”; and then in verse 11, “</w:t>
      </w:r>
      <w:r w:rsidRPr="00E3622D">
        <w:t>if the Spirit of him that has raised up Jesus from among the dead dwell in you</w:t>
      </w:r>
      <w:r w:rsidRPr="00441B17">
        <w:t>, he that has raised up Christ from among the dead shall quicken your mortal bodies also on account of his Spirit which dwells in you</w:t>
      </w:r>
      <w:r>
        <w:t>”.  It is the possibility of the believer providing dwelling conditions for the Spirit.</w:t>
      </w:r>
    </w:p>
    <w:p w14:paraId="6BE3865B" w14:textId="77777777" w:rsidR="00F738BC" w:rsidRDefault="00F738BC" w:rsidP="00903FE2">
      <w:pPr>
        <w:spacing w:before="120" w:after="0" w:line="240" w:lineRule="auto"/>
        <w:jc w:val="both"/>
      </w:pPr>
      <w:r>
        <w:t>S.McC.  Is the fact of the worship of God being linked to the Spirit an important thing to pay attention to: “</w:t>
      </w:r>
      <w:r w:rsidRPr="00921AA5">
        <w:t>For we are the circumcision, who worship by the Spirit of God</w:t>
      </w:r>
      <w:r>
        <w:t>” (Phil 3: 3), or worship God by the Spirit?  The Spirit is the power, is He not?  It brings in that there is a subjective side to the service of God that we need to pay attention to.</w:t>
      </w:r>
    </w:p>
    <w:p w14:paraId="12A643A1" w14:textId="37A17CF1" w:rsidR="00F738BC" w:rsidRDefault="00F738BC" w:rsidP="00903FE2">
      <w:pPr>
        <w:spacing w:before="120" w:after="0" w:line="240" w:lineRule="auto"/>
        <w:jc w:val="both"/>
      </w:pPr>
      <w:r>
        <w:t xml:space="preserve">J.R.  I am sure that is right.  The Spirit is the One of the Trinity who has come to be active in us.  The Lord Jesus is with us mediately; that is, He is personally absent, but the Spirit is with us </w:t>
      </w:r>
      <w:r>
        <w:rPr>
          <w:i/>
          <w:iCs/>
        </w:rPr>
        <w:t>im</w:t>
      </w:r>
      <w:r>
        <w:t>mediately, dwelling in our bodies</w:t>
      </w:r>
      <w:r w:rsidR="00903FE2">
        <w:rPr>
          <w:rFonts w:cs="Times New Roman"/>
        </w:rPr>
        <w:t>—</w:t>
      </w:r>
      <w:r>
        <w:t>“</w:t>
      </w:r>
      <w:r w:rsidRPr="00410036">
        <w:t>ye are the temple of God, and</w:t>
      </w:r>
      <w:r>
        <w:t xml:space="preserve"> …</w:t>
      </w:r>
      <w:r w:rsidRPr="00410036">
        <w:t xml:space="preserve"> the Spirit of God dwells in you</w:t>
      </w:r>
      <w:r>
        <w:t>”, 1 Cor 3: 16.   He has come so near.  Much depends on what kind of conditions we provide for Him to dwell in.  What you refer to comes out here: “</w:t>
      </w:r>
      <w:r w:rsidRPr="00F4293F">
        <w:t>But Jesus, full of the Holy Spirit, returned from the Jordan, and was led by the Spirit in the wilderness</w:t>
      </w:r>
      <w:r>
        <w:t>”</w:t>
      </w:r>
      <w:r w:rsidR="00903FE2">
        <w:rPr>
          <w:rFonts w:cs="Times New Roman"/>
        </w:rPr>
        <w:t>—</w:t>
      </w:r>
      <w:r w:rsidRPr="00096111">
        <w:rPr>
          <w:i/>
          <w:iCs/>
        </w:rPr>
        <w:t>led</w:t>
      </w:r>
      <w:r>
        <w:t xml:space="preserve"> in the power of the Spirit.  It is a mark of the dependent Man, the Man who was praying: the Spirit descended upon Him, and </w:t>
      </w:r>
      <w:r w:rsidR="00EC5F14">
        <w:t>H</w:t>
      </w:r>
      <w:r>
        <w:t>e is led in the power of that same Spirit in the wilderness forty days.  And then He “</w:t>
      </w:r>
      <w:r w:rsidRPr="00F60403">
        <w:t>returned in the power of the Spirit to Galilee</w:t>
      </w:r>
      <w:r>
        <w:t>” (v 14), after having defeated the enemy in His perfection.  The enemy could not find any inroad: “</w:t>
      </w:r>
      <w:r w:rsidRPr="00C72815">
        <w:t>the ruler of the world comes, and in me he has nothing</w:t>
      </w:r>
      <w:r>
        <w:t xml:space="preserve">”, John 14: 30.  He had no way of inroad to the Lord here.  We know of course that </w:t>
      </w:r>
      <w:r w:rsidR="00872E91">
        <w:t>H</w:t>
      </w:r>
      <w:r>
        <w:t>e has a way of inroad to us; we know that too well.</w:t>
      </w:r>
    </w:p>
    <w:p w14:paraId="0F7D20A1" w14:textId="77777777" w:rsidR="00F738BC" w:rsidRDefault="00F738BC" w:rsidP="00903FE2">
      <w:pPr>
        <w:spacing w:before="120" w:after="0" w:line="240" w:lineRule="auto"/>
        <w:jc w:val="both"/>
      </w:pPr>
      <w:r>
        <w:t>J.McK. As to the Spirit coming in the Acts where it sat upon them, it says, “</w:t>
      </w:r>
      <w:r w:rsidRPr="009B6C07">
        <w:t xml:space="preserve">there came suddenly a sound out of heaven as of a violent </w:t>
      </w:r>
      <w:r w:rsidRPr="009B6C07">
        <w:lastRenderedPageBreak/>
        <w:t>impetuous blowing, and filled all the house</w:t>
      </w:r>
      <w:r>
        <w:t>”, Acts 2: 2.  I am getting a distinct sense in my mind of divine purpose and the counsel of God; and that the Spirit is vital for the fulfilment of everything that God had in His mind, not only for the blessing of the saints but a place for divine Persons to dwell.</w:t>
      </w:r>
    </w:p>
    <w:p w14:paraId="4E596940" w14:textId="2A814987" w:rsidR="00F738BC" w:rsidRDefault="00F738BC" w:rsidP="00903FE2">
      <w:pPr>
        <w:spacing w:before="120" w:after="0" w:line="240" w:lineRule="auto"/>
        <w:jc w:val="both"/>
      </w:pPr>
      <w:r>
        <w:t xml:space="preserve">J.R.  I think that is very important; so that, when we respond to the Spirit as we did this morning, the service of God would not be complete without some response to the Spirit.  We are responding to Him, not only because of what He accomplishes for us, and the debt we owe Him, but what </w:t>
      </w:r>
      <w:r w:rsidR="00872E91">
        <w:t>H</w:t>
      </w:r>
      <w:r>
        <w:t>e produces for the divine pleasure.  We therefore by expression reflect something of the Lord’s appreciation of the Spirit, and the Father’s appreciation.  We come into line with the appreciation of the father and the Son, which is a great thing for God.</w:t>
      </w:r>
    </w:p>
    <w:p w14:paraId="57278EE5" w14:textId="77777777" w:rsidR="00F738BC" w:rsidRDefault="00F738BC" w:rsidP="00903FE2">
      <w:pPr>
        <w:spacing w:before="120" w:after="0" w:line="240" w:lineRule="auto"/>
        <w:jc w:val="both"/>
      </w:pPr>
      <w:r>
        <w:t>S.McC.  So we have this remarkable, tender expression as to the Father and the Spirit: “</w:t>
      </w:r>
      <w:r w:rsidRPr="007C702F">
        <w:t>whereby we cry, Abba, Father</w:t>
      </w:r>
      <w:r>
        <w:t>”, by the Spirit.</w:t>
      </w:r>
    </w:p>
    <w:p w14:paraId="23A1CE72" w14:textId="77777777" w:rsidR="00F738BC" w:rsidRPr="00C22BBD" w:rsidRDefault="00F738BC" w:rsidP="00903FE2">
      <w:pPr>
        <w:spacing w:before="120" w:after="0" w:line="240" w:lineRule="auto"/>
        <w:jc w:val="both"/>
      </w:pPr>
      <w:r>
        <w:t>J.R.  Exactly; “</w:t>
      </w:r>
      <w:r w:rsidRPr="003E534E">
        <w:t>The Spirit itself bears witness with our spirit, that we are children of God</w:t>
      </w:r>
      <w:r>
        <w:t>”</w:t>
      </w:r>
      <w:r w:rsidRPr="003E534E">
        <w:t>.</w:t>
      </w:r>
      <w:r>
        <w:t xml:space="preserve">  That is the normal activity of the Spirit.  You think of the Spirit constantly bearing witness with our spirits; it is very </w:t>
      </w:r>
      <w:r w:rsidRPr="00C22BBD">
        <w:t>intimate.  There is no intermediary there; it is the immediate operation of the Spirit, assuring our hearts.</w:t>
      </w:r>
    </w:p>
    <w:p w14:paraId="1179AA6F" w14:textId="10C39FF6" w:rsidR="00F738BC" w:rsidRDefault="00C22BBD" w:rsidP="00903FE2">
      <w:pPr>
        <w:spacing w:before="120" w:after="0" w:line="240" w:lineRule="auto"/>
        <w:jc w:val="both"/>
      </w:pPr>
      <w:r w:rsidRPr="00C22BBD">
        <w:t>G.T</w:t>
      </w:r>
      <w:r w:rsidR="00F738BC" w:rsidRPr="00C22BBD">
        <w:t>.  There is something mysterious in what has been referred to in the Acts</w:t>
      </w:r>
      <w:r w:rsidR="00F738BC">
        <w:t>: “</w:t>
      </w:r>
      <w:r w:rsidR="00F738BC" w:rsidRPr="009B6C07">
        <w:t>there came suddenly a sound out of heaven as of a violent impetuous blowing</w:t>
      </w:r>
      <w:r w:rsidR="00F738BC">
        <w:t>”.  And there are those born of the Spirit, it says that “the wind blows where it will” (John 3: 8), He is hovering.  I was reading about the parted tongues, where it says “</w:t>
      </w:r>
      <w:r w:rsidR="00F738BC" w:rsidRPr="004F1BC5">
        <w:t>parted tongues, as of fire, and it sat upon each one of them</w:t>
      </w:r>
      <w:r w:rsidR="00F738BC">
        <w:t>”; Mr James Taylor said that was not the tongues but the Spirit that sat on each one of them.</w:t>
      </w:r>
    </w:p>
    <w:p w14:paraId="038C0E96" w14:textId="21EDB822" w:rsidR="00F738BC" w:rsidRDefault="00F738BC" w:rsidP="00903FE2">
      <w:pPr>
        <w:spacing w:before="120" w:after="0" w:line="240" w:lineRule="auto"/>
        <w:jc w:val="both"/>
      </w:pPr>
      <w:r>
        <w:t>J.R.  And this is the inauguration of Christianity; the Spirit coming as sent according to the divine arrangement in the Economy.  When the Lord Jesus was here, he was the sent One, he speaks of Himself in that way as the sent One of the Father.  In the present arrangement of the divine Economy, the Spirit is the sent One.  He was sent at Pentecost, and He is still here; He has not returned.  Therefore</w:t>
      </w:r>
      <w:r w:rsidR="00903FE2">
        <w:t>,</w:t>
      </w:r>
      <w:r>
        <w:t xml:space="preserve"> if as believers we receive the Spirit, it is as the Spirit is in believers here; rather than from heaven.  So, as he receives the Spirit, he is linked with other believers who have the Spirit in the vital link of life.</w:t>
      </w:r>
    </w:p>
    <w:p w14:paraId="2F18550E" w14:textId="59490859" w:rsidR="00F738BC" w:rsidRPr="008A09EF" w:rsidRDefault="008A09EF" w:rsidP="00903FE2">
      <w:pPr>
        <w:spacing w:before="120" w:after="0" w:line="240" w:lineRule="auto"/>
        <w:jc w:val="both"/>
      </w:pPr>
      <w:r w:rsidRPr="008A09EF">
        <w:lastRenderedPageBreak/>
        <w:t>G.T.</w:t>
      </w:r>
      <w:r w:rsidR="00F738BC" w:rsidRPr="008A09EF">
        <w:t xml:space="preserve"> </w:t>
      </w:r>
      <w:r w:rsidRPr="008A09EF">
        <w:t xml:space="preserve"> </w:t>
      </w:r>
      <w:r w:rsidR="00F738BC" w:rsidRPr="008A09EF">
        <w:t xml:space="preserve">So Jesus Himself said “It is profitable for you that I go away” (John 16: 17); because both the Father and the Son are engaged in sending the Spirit, which is the wonderful way in which divine Persons are one.  It is a beautiful thing to think about.  Peter </w:t>
      </w:r>
      <w:r w:rsidR="00C85317">
        <w:t>on another occasion questioned what the Lord said about His death</w:t>
      </w:r>
      <w:r w:rsidR="00F738BC" w:rsidRPr="008A09EF">
        <w:t>, but the Lord says</w:t>
      </w:r>
      <w:r w:rsidR="00903FE2" w:rsidRPr="008A09EF">
        <w:t>,</w:t>
      </w:r>
      <w:r w:rsidR="00F738BC" w:rsidRPr="008A09EF">
        <w:t xml:space="preserve"> “it is profitable for you that I go”.</w:t>
      </w:r>
    </w:p>
    <w:p w14:paraId="5383B547" w14:textId="7D6E4726" w:rsidR="00F738BC" w:rsidRDefault="00F738BC" w:rsidP="00903FE2">
      <w:pPr>
        <w:spacing w:before="120" w:after="0" w:line="240" w:lineRule="auto"/>
        <w:jc w:val="both"/>
      </w:pPr>
      <w:r>
        <w:t xml:space="preserve">J.R.  The presence of the Spirit depends on the absence of Christ; and the more we feel the absence of Christ, the more we will be able to realise the presence of the Spirit.  If we do not feel the absence of Christ, we will not be able to realise the presence of the Spirit.  The two go together, you could not have the one without the other.  We are better off with the Spirit here than they were when they had the Lord here.  That may be difficult to accept, but it is what the Lord says, and it is the truth.  It is the present arrangement in the divine Economy; and it </w:t>
      </w:r>
      <w:r w:rsidR="00C67578">
        <w:t xml:space="preserve">is </w:t>
      </w:r>
      <w:r>
        <w:t>the best for our progress in spiritual things.</w:t>
      </w:r>
    </w:p>
    <w:p w14:paraId="7ECE51A9" w14:textId="77777777" w:rsidR="00F738BC" w:rsidRDefault="00F738BC" w:rsidP="00903FE2">
      <w:pPr>
        <w:spacing w:before="120" w:after="0" w:line="240" w:lineRule="auto"/>
        <w:jc w:val="both"/>
      </w:pPr>
      <w:r>
        <w:t>W.H.C.  So He says, “</w:t>
      </w:r>
      <w:r w:rsidRPr="00214893">
        <w:t>It is profitable for you that I go away</w:t>
      </w:r>
      <w:r>
        <w:t>”.</w:t>
      </w:r>
    </w:p>
    <w:p w14:paraId="4C1FBDAD" w14:textId="732C624F" w:rsidR="00F738BC" w:rsidRDefault="00F738BC" w:rsidP="00903FE2">
      <w:pPr>
        <w:spacing w:before="120" w:after="0" w:line="240" w:lineRule="auto"/>
        <w:jc w:val="both"/>
      </w:pPr>
      <w:r>
        <w:t>J.R.  “</w:t>
      </w:r>
      <w:r w:rsidRPr="00C55CD8">
        <w:t>It is profitable for you that I go away; for if I do not go away, the Comforter will not come to you; but if I go I will send him to you</w:t>
      </w:r>
      <w:r>
        <w:t>”.  We have the presence of the Spirit because of the Lord’s absence; that has been the arrangement of the divine Economy since Pentecost in Acts 2.  The Spirit is here as sent; He is sent of the Godhead in the present time.  We need to be intelligent as</w:t>
      </w:r>
      <w:r w:rsidR="00960AA0">
        <w:t xml:space="preserve"> to</w:t>
      </w:r>
      <w:r>
        <w:t xml:space="preserve"> the present arrangement in the divine Economy.  It is in view of securing the assembly.  I sometimes wonder why the time of the Spirit has been so long: for nearly two thousand years, this has been the arrangement of the divine Economy; it is the longest of all the dispensations that we know</w:t>
      </w:r>
      <w:r w:rsidR="008670DB">
        <w:rPr>
          <w:rFonts w:cs="Times New Roman"/>
        </w:rPr>
        <w:t>—</w:t>
      </w:r>
      <w:r>
        <w:t>why should it be?  It is because of the greatness of the capacity of the vessel that is being formed.  That capacity will be seen in the world to come; and it will be for the heart of Christ and for the pleasure of God for eternity.  It has taken two thousand years to form it because of the greatness of the capacity of the vessel.  We perhaps little realise the capacity of the vessel, the assembly.</w:t>
      </w:r>
    </w:p>
    <w:p w14:paraId="78BC644B" w14:textId="78DD9629" w:rsidR="00F738BC" w:rsidRDefault="00F738BC" w:rsidP="00903FE2">
      <w:pPr>
        <w:spacing w:before="120" w:after="0" w:line="240" w:lineRule="auto"/>
        <w:jc w:val="both"/>
      </w:pPr>
      <w:r>
        <w:t>S.McC.  Exactly; that is why the assembly’s place is the greatest of all the families in the universe; because she has the Spirit, and the Spirit has been forming her, capacitating her for the glory</w:t>
      </w:r>
      <w:r w:rsidR="008670DB">
        <w:rPr>
          <w:rFonts w:cs="Times New Roman"/>
        </w:rPr>
        <w:t>—</w:t>
      </w:r>
      <w:r>
        <w:t>the glory of God, “having the glory of God”, Rev 21: 10.</w:t>
      </w:r>
    </w:p>
    <w:p w14:paraId="6E609844" w14:textId="77777777" w:rsidR="00F738BC" w:rsidRDefault="00F738BC" w:rsidP="00903FE2">
      <w:pPr>
        <w:spacing w:before="120" w:after="0" w:line="240" w:lineRule="auto"/>
        <w:jc w:val="both"/>
      </w:pPr>
      <w:r>
        <w:lastRenderedPageBreak/>
        <w:t>J.R.  Exactly: “having the glory of God”.  That is what is being absorbed now; the glory of God is being absorbed now through the service of the Spirit.  It will be manifested in the world to come, “having the glory of God”.</w:t>
      </w:r>
    </w:p>
    <w:p w14:paraId="0ABE4ED5" w14:textId="6086416B" w:rsidR="00F738BC" w:rsidRDefault="00F738BC" w:rsidP="00903FE2">
      <w:pPr>
        <w:spacing w:before="120" w:after="0" w:line="240" w:lineRule="auto"/>
        <w:jc w:val="both"/>
      </w:pPr>
      <w:r>
        <w:t>J.McK.  Then we have the Spirit’s service in Ephesians 2: “we</w:t>
      </w:r>
      <w:r w:rsidRPr="00A73D7E">
        <w:t xml:space="preserve"> have </w:t>
      </w:r>
      <w:r>
        <w:t>…</w:t>
      </w:r>
      <w:r w:rsidRPr="00A73D7E">
        <w:t xml:space="preserve"> access by one Spirit to the Father</w:t>
      </w:r>
      <w:r>
        <w:t>” (v 18); and then we “</w:t>
      </w:r>
      <w:r w:rsidRPr="00AB6928">
        <w:t>are built together for a habitation of God in the Spirit</w:t>
      </w:r>
      <w:r w:rsidR="00827A12">
        <w:t>”</w:t>
      </w:r>
      <w:r>
        <w:t>, v 22</w:t>
      </w:r>
      <w:r w:rsidRPr="00A73D7E">
        <w:t>.</w:t>
      </w:r>
      <w:r>
        <w:t xml:space="preserve">  The Spirit’s service is vital to the Father and to Christ, in order for them to find an answer to their own hearts.</w:t>
      </w:r>
    </w:p>
    <w:p w14:paraId="41E30B09" w14:textId="77777777" w:rsidR="00F738BC" w:rsidRDefault="00F738BC" w:rsidP="00903FE2">
      <w:pPr>
        <w:spacing w:before="120" w:after="0" w:line="240" w:lineRule="auto"/>
        <w:jc w:val="both"/>
      </w:pPr>
      <w:r>
        <w:t xml:space="preserve">J.R.  Exactly: God dwells in a habitation here by the Spirit, and that is composed of believers who have the Spirit in the broadest sense.  Whether every believer </w:t>
      </w:r>
      <w:r>
        <w:rPr>
          <w:i/>
          <w:iCs/>
        </w:rPr>
        <w:t>realises</w:t>
      </w:r>
      <w:r>
        <w:t xml:space="preserve"> that he forms part of the habitation of God would be another matter; and whether we who </w:t>
      </w:r>
      <w:r>
        <w:rPr>
          <w:i/>
          <w:iCs/>
        </w:rPr>
        <w:t>do</w:t>
      </w:r>
      <w:r>
        <w:t xml:space="preserve"> realise that we form the habitation in the Spirit are really concerned to provide habitable conditions for Him is another matter.  We can see it abstractly, but then it is meant to affect us, and this matter of </w:t>
      </w:r>
      <w:r>
        <w:rPr>
          <w:i/>
          <w:iCs/>
        </w:rPr>
        <w:t xml:space="preserve">dwelling </w:t>
      </w:r>
      <w:r>
        <w:t>is important.</w:t>
      </w:r>
    </w:p>
    <w:p w14:paraId="3E2B20F3" w14:textId="72CA5AE6" w:rsidR="00F738BC" w:rsidRDefault="00503A27" w:rsidP="00903FE2">
      <w:pPr>
        <w:spacing w:before="120" w:after="0" w:line="240" w:lineRule="auto"/>
        <w:jc w:val="both"/>
      </w:pPr>
      <w:r w:rsidRPr="00503A27">
        <w:rPr>
          <w:i/>
          <w:iCs/>
        </w:rPr>
        <w:t xml:space="preserve">Rem.  </w:t>
      </w:r>
      <w:r w:rsidR="00F738BC">
        <w:t>I am thinking of what you are saying about dwelling conditions.</w:t>
      </w:r>
    </w:p>
    <w:p w14:paraId="179BEB76" w14:textId="554B5F49" w:rsidR="00F738BC" w:rsidRDefault="00F738BC" w:rsidP="00903FE2">
      <w:pPr>
        <w:spacing w:before="120" w:after="0" w:line="240" w:lineRule="auto"/>
        <w:jc w:val="both"/>
      </w:pPr>
      <w:r>
        <w:t>J.R.  I am sure that is right, quite so.  It is a question of what conditions we individually provide in our bodies for the Spirit; how we arrange our affairs</w:t>
      </w:r>
      <w:r w:rsidR="008670DB">
        <w:rPr>
          <w:rFonts w:cs="Times New Roman"/>
        </w:rPr>
        <w:t>—</w:t>
      </w:r>
      <w:r>
        <w:t>because we are responsible.  The Spirit will not do anything for us.  It says here, “</w:t>
      </w:r>
      <w:r w:rsidRPr="005A5A2E">
        <w:t>as many as are led by the Spirit of God, these are sons of God</w:t>
      </w:r>
      <w:r>
        <w:t>”.  But before it says that, it says, “</w:t>
      </w:r>
      <w:r w:rsidRPr="00C14381">
        <w:t>if, by the Spirit, ye put to death the deeds of the body, ye shall live</w:t>
      </w:r>
      <w:r>
        <w:t>”, as if in the practical working out of it, there is a need of negation of the deeds of the body.  As far as I can see, that verse seems to hang together: “</w:t>
      </w:r>
      <w:r w:rsidRPr="00C14381">
        <w:t>if, by the Spirit, ye put to death the deeds of the body, ye shall live</w:t>
      </w:r>
      <w:r>
        <w:t xml:space="preserve">: for </w:t>
      </w:r>
      <w:r w:rsidRPr="005A5A2E">
        <w:t>as many as are led by the Spirit of God, these are sons of God</w:t>
      </w:r>
      <w:r>
        <w:t xml:space="preserve">”.  There has to be the negation, and the refusal, and the repudiation of certain activities so that the Spirit may be free to lead us.  And we have power by the Spirit to negate and repudiate these things.  The Spirit will not do it for us, and we cannot do it in our own power; it is a question of learning how to use the Spirit to negate the deeds of the body, so that we are led by the Spirit of God.  </w:t>
      </w:r>
    </w:p>
    <w:p w14:paraId="53A4D7E5" w14:textId="77777777" w:rsidR="00F738BC" w:rsidRDefault="00F738BC" w:rsidP="00903FE2">
      <w:pPr>
        <w:spacing w:before="120" w:after="0" w:line="240" w:lineRule="auto"/>
        <w:jc w:val="both"/>
      </w:pPr>
      <w:r>
        <w:t>J.McK.  In Ephesians 5, the apostle writes, “</w:t>
      </w:r>
      <w:r w:rsidRPr="0041380A">
        <w:t>And be not drunk with wine, in which is debauchery; but be filled with the Spirit</w:t>
      </w:r>
      <w:r>
        <w:t xml:space="preserve">, </w:t>
      </w:r>
      <w:r w:rsidRPr="006C28B1">
        <w:t>speaking to yourselves in psalms and hymns and spiritual songs, singing and chanting with your heart to the Lord;</w:t>
      </w:r>
      <w:r>
        <w:t>” (v 18, 19)</w:t>
      </w:r>
      <w:r w:rsidRPr="0041380A">
        <w:t>,</w:t>
      </w:r>
      <w:r>
        <w:t xml:space="preserve"> the Spirit is the motive power.</w:t>
      </w:r>
    </w:p>
    <w:p w14:paraId="75FB57B6" w14:textId="248EBF5D" w:rsidR="00F738BC" w:rsidRDefault="00F738BC" w:rsidP="00903FE2">
      <w:pPr>
        <w:spacing w:before="120" w:after="0" w:line="240" w:lineRule="auto"/>
        <w:jc w:val="both"/>
      </w:pPr>
      <w:r>
        <w:lastRenderedPageBreak/>
        <w:t xml:space="preserve">J.R.  That is right: “filled with the Spirit” is a very testing expression, that is, there </w:t>
      </w:r>
      <w:r w:rsidR="00914414">
        <w:t xml:space="preserve">is </w:t>
      </w:r>
      <w:r>
        <w:t>no room for anything else.  And r</w:t>
      </w:r>
      <w:r w:rsidR="007928B0">
        <w:t>e</w:t>
      </w:r>
      <w:r>
        <w:t xml:space="preserve">ally that is normal Christianity; we think of it as something extraordinary that we will never attain while </w:t>
      </w:r>
      <w:r w:rsidR="00E2108C">
        <w:t>ar</w:t>
      </w:r>
      <w:r>
        <w:t>e here, but really that is normal Christianity.  It was at the beginning at Pentecost, and the Ephesians are exhorted to be filled with the Spirit.</w:t>
      </w:r>
    </w:p>
    <w:p w14:paraId="4660D40F" w14:textId="77777777" w:rsidR="00F738BC" w:rsidRDefault="00F738BC" w:rsidP="00903FE2">
      <w:pPr>
        <w:spacing w:before="120" w:after="0" w:line="240" w:lineRule="auto"/>
        <w:jc w:val="both"/>
      </w:pPr>
      <w:r>
        <w:t>J.McK.  It says of Stephen that he was “full of the Holy Spirit”, Acts 6: 5.  That is how he was sustained.</w:t>
      </w:r>
    </w:p>
    <w:p w14:paraId="0BB40F81" w14:textId="77777777" w:rsidR="00F738BC" w:rsidRDefault="00F738BC" w:rsidP="00903FE2">
      <w:pPr>
        <w:spacing w:before="120" w:after="0" w:line="240" w:lineRule="auto"/>
        <w:jc w:val="both"/>
      </w:pPr>
      <w:r>
        <w:t>J.R.  Very good, and when it says that, it says, “be not drunk with wine”; it is the negation of certain influences.  It is important that we learn by the Spirit to refuse things, and so the positive works in us.</w:t>
      </w:r>
    </w:p>
    <w:p w14:paraId="15C3895A" w14:textId="427DFB70" w:rsidR="00F738BC" w:rsidRDefault="00F738BC" w:rsidP="00903FE2">
      <w:pPr>
        <w:spacing w:before="120" w:after="0" w:line="240" w:lineRule="auto"/>
        <w:jc w:val="both"/>
      </w:pPr>
      <w:r>
        <w:t>J.McK.  It was what you were saying, that brought this to mind, that we put things off that hinder the Spirit in His service; as was remarked, this is Christianity not Christendom.  I feel now for myself</w:t>
      </w:r>
      <w:r w:rsidR="008670DB">
        <w:rPr>
          <w:rFonts w:cs="Times New Roman"/>
        </w:rPr>
        <w:t>—</w:t>
      </w:r>
      <w:r>
        <w:t>I am sure we all do</w:t>
      </w:r>
      <w:r w:rsidR="008670DB">
        <w:rPr>
          <w:rFonts w:cs="Times New Roman"/>
        </w:rPr>
        <w:t>—</w:t>
      </w:r>
      <w:r>
        <w:t>the need as a result of this meeting together to consider more, to contemplate more what the Spirit is in this dispensation for the glory of God and the help of the saints.</w:t>
      </w:r>
    </w:p>
    <w:p w14:paraId="09791219" w14:textId="6D5F8FE8" w:rsidR="00F738BC" w:rsidRDefault="00F738BC" w:rsidP="00903FE2">
      <w:pPr>
        <w:spacing w:before="120" w:after="0" w:line="240" w:lineRule="auto"/>
        <w:jc w:val="both"/>
      </w:pPr>
      <w:r>
        <w:t xml:space="preserve">J.R.  That is right, and the intention of God in the present arrangement of the Economy is that we should become spiritual persons.  Eventually, the assembly will be a spiritual vessel; there will be nothing naturally.  It will be a </w:t>
      </w:r>
      <w:r>
        <w:rPr>
          <w:i/>
          <w:iCs/>
        </w:rPr>
        <w:t>thoroughly</w:t>
      </w:r>
      <w:r>
        <w:t xml:space="preserve"> spiritual vessel, and that is why the Spirit of God is given to us, that that may result.  It will be so in the end; we will not have bodies of flesh and blood.  In the world to come there will be a flesh and blood condition here, not a perfect condition on the earth; but the assembly will be entirely spiritual</w:t>
      </w:r>
      <w:r w:rsidR="00E2108C">
        <w:t>;</w:t>
      </w:r>
      <w:r>
        <w:t xml:space="preserve"> no longer flesh and blood, no longer what is natural, it will be a thoroughly spiritual vessel.  And it is the divine purpose that we should become spiritual now.  </w:t>
      </w:r>
    </w:p>
    <w:p w14:paraId="04B7F8BE" w14:textId="41C2EE99" w:rsidR="00F738BC" w:rsidRDefault="007928B0" w:rsidP="00903FE2">
      <w:pPr>
        <w:spacing w:before="120" w:after="0" w:line="240" w:lineRule="auto"/>
        <w:jc w:val="both"/>
      </w:pPr>
      <w:r w:rsidRPr="007928B0">
        <w:t xml:space="preserve">G.T.  </w:t>
      </w:r>
      <w:r w:rsidR="00F738BC" w:rsidRPr="007928B0">
        <w:t>I was thinking of what it says at the end: “the Spirit and the bride say, Come</w:t>
      </w:r>
      <w:r w:rsidR="00F738BC">
        <w:t>” (Rev 22: 17); there is something formed, there is unison.</w:t>
      </w:r>
    </w:p>
    <w:p w14:paraId="20CE3238" w14:textId="77777777" w:rsidR="00F738BC" w:rsidRDefault="00F738BC" w:rsidP="00903FE2">
      <w:pPr>
        <w:spacing w:before="120" w:after="0" w:line="240" w:lineRule="auto"/>
        <w:jc w:val="both"/>
      </w:pPr>
      <w:r>
        <w:t>J.R.  There is an affinity: “the Spirit and the bride say, Come”; it is one voice.  That is the great result.  I think there is a great need for all of us to appreciate the present divine arrangements and the Spirit on our side; the Spirit is immediately available to us.  It is by the Spirit that we are linked with Christ in heaven.    Faith links us with Christ in heaven; but then experimentally, and in life, it is the Spirit that links us with Christ in heaven.</w:t>
      </w:r>
    </w:p>
    <w:p w14:paraId="216953BB" w14:textId="6AFAED7F" w:rsidR="00F738BC" w:rsidRDefault="00EB2AF4" w:rsidP="00903FE2">
      <w:pPr>
        <w:spacing w:before="120" w:after="0" w:line="240" w:lineRule="auto"/>
        <w:jc w:val="both"/>
      </w:pPr>
      <w:r w:rsidRPr="00EB2AF4">
        <w:lastRenderedPageBreak/>
        <w:t>G.T.</w:t>
      </w:r>
      <w:r w:rsidR="00F738BC" w:rsidRPr="00EB2AF4">
        <w:t xml:space="preserve"> </w:t>
      </w:r>
      <w:r w:rsidRPr="00EB2AF4">
        <w:t xml:space="preserve"> </w:t>
      </w:r>
      <w:r w:rsidR="00F738BC" w:rsidRPr="00EB2AF4">
        <w:t>Z</w:t>
      </w:r>
      <w:r w:rsidR="00F738BC">
        <w:t>echariah said, “</w:t>
      </w:r>
      <w:r w:rsidR="00F738BC" w:rsidRPr="00C85FDE">
        <w:t>Not by might, nor by power, but by my Spirit, saith Jehovah of hosts</w:t>
      </w:r>
      <w:r w:rsidR="00F738BC">
        <w:t>”, Zech 4: 6</w:t>
      </w:r>
      <w:r w:rsidR="00F738BC" w:rsidRPr="00C85FDE">
        <w:t>.</w:t>
      </w:r>
    </w:p>
    <w:p w14:paraId="60BDE80D" w14:textId="77777777" w:rsidR="00F738BC" w:rsidRDefault="00F738BC" w:rsidP="00903FE2">
      <w:pPr>
        <w:spacing w:before="120" w:after="0" w:line="240" w:lineRule="auto"/>
        <w:jc w:val="both"/>
      </w:pPr>
      <w:r>
        <w:t>J.R.  “</w:t>
      </w:r>
      <w:r w:rsidRPr="00F6766F">
        <w:t>The word that I covenanted with you when ye came out of Egypt, and my Spirit, remain among you</w:t>
      </w:r>
      <w:r>
        <w:t>” (Hag 2: 5), and that is what we can say now, in spite of all the breakdown, all the failure that has gone on; God would say “my Spirit” remains among you.  And everything depends on how much room we give to the Spirit, individually and in our local gatherings.</w:t>
      </w:r>
    </w:p>
    <w:p w14:paraId="707C209F" w14:textId="77777777" w:rsidR="00F738BC" w:rsidRDefault="00F738BC" w:rsidP="00903FE2">
      <w:pPr>
        <w:spacing w:before="120" w:after="0" w:line="240" w:lineRule="auto"/>
        <w:jc w:val="both"/>
      </w:pPr>
      <w:r>
        <w:t>J.McK.  So we can understand as to what God is Himself: “</w:t>
      </w:r>
      <w:r w:rsidRPr="00AD4060">
        <w:t>Be ye holy, for I am holy</w:t>
      </w:r>
      <w:r>
        <w:t>”, 1 Pet 1: 16.  These are the conditions which give the Spirit freedom, not only collectively among us, but each individual is to be characterised by the sense that holiness is what God is Himself.</w:t>
      </w:r>
    </w:p>
    <w:p w14:paraId="64FC7529" w14:textId="77777777" w:rsidR="00F738BC" w:rsidRDefault="00F738BC" w:rsidP="00903FE2">
      <w:pPr>
        <w:spacing w:before="120" w:after="0" w:line="240" w:lineRule="auto"/>
        <w:jc w:val="both"/>
      </w:pPr>
      <w:r>
        <w:t>J.R.  So that believers are meant to be sanctified vessels; our bodies are to be sanctified vessels and we are meant to be a sanctified company.  And that depends upon the Spirit dwelling.</w:t>
      </w:r>
    </w:p>
    <w:p w14:paraId="44279A68" w14:textId="13502283" w:rsidR="00F738BC" w:rsidRDefault="00F738BC" w:rsidP="00903FE2">
      <w:pPr>
        <w:spacing w:before="120" w:after="0" w:line="240" w:lineRule="auto"/>
        <w:jc w:val="both"/>
      </w:pPr>
      <w:r>
        <w:t>K.A.K.  I was thinking a while back when you were speaking of things being carried, and the Spirit hovering, how Elisha desired a double portion of the spirit of Elijah, the man of God (2 Kings 2: 9); as though he desired to have what was necessary to carry things through, and then he was given the ephod.</w:t>
      </w:r>
    </w:p>
    <w:p w14:paraId="3E5B72EE" w14:textId="5927FD2A" w:rsidR="00F738BC" w:rsidRDefault="00F738BC" w:rsidP="00903FE2">
      <w:pPr>
        <w:spacing w:before="120" w:after="0" w:line="240" w:lineRule="auto"/>
        <w:jc w:val="both"/>
      </w:pPr>
      <w:r>
        <w:t xml:space="preserve">J.R.  That is good, because in our soul history we need to come to a point where we feel the need of the Spirit; and we will not come to that point until we are committed to the will of God, what is pleasing to God and providing conditions for Him.  It is not until we set our face in that direction that we will find that we need the Spirit.  The Lord in John’s gospel chapters 14-16 anticipates the coming of the Spirit, and assures them that </w:t>
      </w:r>
      <w:r w:rsidR="00F858AF">
        <w:t>H</w:t>
      </w:r>
      <w:r>
        <w:t xml:space="preserve">e will be their Comforter and their help; but when they were found in the beginning of the Acts in the Lord’s absence, then they would </w:t>
      </w:r>
      <w:r w:rsidRPr="004635F3">
        <w:rPr>
          <w:i/>
          <w:iCs/>
        </w:rPr>
        <w:t xml:space="preserve">feel </w:t>
      </w:r>
      <w:r>
        <w:t>the need of the Spirit.  While they had the Lord with them, they would not exactly feel the same way the need of the Comforter’s presence, but it is in the Lord’s absence.  We are left here in the Lord’s absence, and the only thin</w:t>
      </w:r>
      <w:r w:rsidR="00F858AF">
        <w:t>g</w:t>
      </w:r>
      <w:r>
        <w:t xml:space="preserve"> that makes up for the absence of Christ is the presence of the Spirit.</w:t>
      </w:r>
    </w:p>
    <w:p w14:paraId="5554E48F" w14:textId="77777777" w:rsidR="00F738BC" w:rsidRDefault="00F738BC" w:rsidP="00903FE2">
      <w:pPr>
        <w:spacing w:before="120" w:after="0" w:line="240" w:lineRule="auto"/>
        <w:jc w:val="both"/>
      </w:pPr>
      <w:r>
        <w:t>K.A.K.  I was just impressed by that section where it speaks of Elisha desiring that; and the result is really for God because you have the continuance of the man of God.</w:t>
      </w:r>
    </w:p>
    <w:p w14:paraId="34D12275" w14:textId="5A5F58AF" w:rsidR="00F738BC" w:rsidRDefault="00F738BC" w:rsidP="00903FE2">
      <w:pPr>
        <w:spacing w:before="120" w:after="0" w:line="240" w:lineRule="auto"/>
        <w:jc w:val="both"/>
      </w:pPr>
      <w:r>
        <w:lastRenderedPageBreak/>
        <w:t>J.R.  He was concerned: Elijah was going up – who was going to be left here and in what power could he continue?  It was only with a double portion of his spirit; and we live in the time of the double portion.  It is the firstborn family that is being formed; it is the time of the double portion.  We have the hymn</w:t>
      </w:r>
      <w:r w:rsidR="008670DB">
        <w:rPr>
          <w:rFonts w:cs="Times New Roman"/>
        </w:rPr>
        <w:t>—</w:t>
      </w:r>
    </w:p>
    <w:p w14:paraId="5623BA8B" w14:textId="77777777" w:rsidR="00F738BC" w:rsidRDefault="00F738BC" w:rsidP="00903FE2">
      <w:pPr>
        <w:spacing w:before="120" w:after="0" w:line="240" w:lineRule="auto"/>
        <w:jc w:val="both"/>
      </w:pPr>
      <w:r>
        <w:tab/>
        <w:t>The double portion we enjoy</w:t>
      </w:r>
    </w:p>
    <w:p w14:paraId="33B850BF" w14:textId="77777777" w:rsidR="00F738BC" w:rsidRDefault="00F738BC" w:rsidP="00903FE2">
      <w:pPr>
        <w:spacing w:before="120" w:after="0" w:line="240" w:lineRule="auto"/>
        <w:jc w:val="both"/>
      </w:pPr>
      <w:r>
        <w:tab/>
        <w:t>(Hymn 261)</w:t>
      </w:r>
    </w:p>
    <w:p w14:paraId="40FE7898" w14:textId="0B74B568" w:rsidR="00F738BC" w:rsidRDefault="008670DB" w:rsidP="00903FE2">
      <w:pPr>
        <w:spacing w:before="120" w:after="0" w:line="240" w:lineRule="auto"/>
        <w:jc w:val="both"/>
      </w:pPr>
      <w:r>
        <w:rPr>
          <w:rFonts w:cs="Times New Roman"/>
        </w:rPr>
        <w:t>—</w:t>
      </w:r>
      <w:r w:rsidR="00F738BC">
        <w:t xml:space="preserve">is </w:t>
      </w:r>
      <w:r w:rsidR="00F738BC" w:rsidRPr="00431520">
        <w:t>that not the present time?</w:t>
      </w:r>
    </w:p>
    <w:p w14:paraId="7D652473" w14:textId="77777777" w:rsidR="00F738BC" w:rsidRDefault="00F738BC" w:rsidP="00903FE2">
      <w:pPr>
        <w:spacing w:before="120" w:after="0" w:line="240" w:lineRule="auto"/>
        <w:jc w:val="both"/>
      </w:pPr>
      <w:r>
        <w:t>K.A.K.  There was a testimony involved too; whether he saw what was transpiring.</w:t>
      </w:r>
    </w:p>
    <w:p w14:paraId="2C3449B0" w14:textId="45147D44" w:rsidR="00F738BC" w:rsidRDefault="00F738BC" w:rsidP="00903FE2">
      <w:pPr>
        <w:spacing w:before="120" w:after="0" w:line="240" w:lineRule="auto"/>
        <w:jc w:val="both"/>
      </w:pPr>
      <w:r>
        <w:t>J.R.  It was whether he saw Elijah being taken up; so the question is whether our objective is Christ in heaven and what is pleasing to Him; and the continuation of the features of that Man down here.  And then we see that the only power that is available, the only power that can he</w:t>
      </w:r>
      <w:r w:rsidR="008670DB">
        <w:t>l</w:t>
      </w:r>
      <w:r>
        <w:t>p us, is the power of the Spirit.  It is then that we begin to value the Spirit.  If we are just jogging along in an indifferent kind of way, we will not feel any need for the Spirit.  It is when we are committed to the path of God’s will, and then the only power for it</w:t>
      </w:r>
      <w:r w:rsidR="008670DB">
        <w:rPr>
          <w:rFonts w:cs="Times New Roman"/>
        </w:rPr>
        <w:t>—</w:t>
      </w:r>
      <w:r>
        <w:t>even when we have to come to decisions, or in preachings or meetings</w:t>
      </w:r>
      <w:r w:rsidR="008670DB">
        <w:rPr>
          <w:rFonts w:cs="Times New Roman"/>
        </w:rPr>
        <w:t>—</w:t>
      </w:r>
      <w:r>
        <w:t>the only power to maintain these conditions is the power of the Spirit.</w:t>
      </w:r>
    </w:p>
    <w:p w14:paraId="6CFBACCB" w14:textId="6E282087" w:rsidR="00F738BC" w:rsidRDefault="00F738BC" w:rsidP="00903FE2">
      <w:pPr>
        <w:spacing w:before="120" w:after="0" w:line="240" w:lineRule="auto"/>
        <w:jc w:val="both"/>
      </w:pPr>
      <w:r>
        <w:t>J.McK.  So the woman who was a wife of the prophet says, “</w:t>
      </w:r>
      <w:r w:rsidRPr="009D6615">
        <w:t>Thy handmaid has not anything at all in the house but a pot of oil</w:t>
      </w:r>
      <w:r>
        <w:t>”, 2 Kings 4: 2</w:t>
      </w:r>
      <w:r w:rsidRPr="009D6615">
        <w:t>.</w:t>
      </w:r>
      <w:r>
        <w:t xml:space="preserve">  She did not know what she had, and I feel that many of us when we were younger did not value what we had in the Spirit, by which we can all cry “Abba</w:t>
      </w:r>
      <w:r w:rsidR="00F858AF">
        <w:t>,</w:t>
      </w:r>
      <w:r>
        <w:t xml:space="preserve"> Father”.</w:t>
      </w:r>
    </w:p>
    <w:p w14:paraId="0E20C902" w14:textId="68869758" w:rsidR="00F738BC" w:rsidRDefault="00F738BC" w:rsidP="00903FE2">
      <w:pPr>
        <w:spacing w:before="120" w:after="0" w:line="240" w:lineRule="auto"/>
        <w:jc w:val="both"/>
      </w:pPr>
      <w:r>
        <w:t>J.R.  It is the possibilities of the Spirit.  She did not realise</w:t>
      </w:r>
      <w:r w:rsidR="0043227F">
        <w:rPr>
          <w:rFonts w:cs="Times New Roman"/>
        </w:rPr>
        <w:t>—</w:t>
      </w:r>
      <w:r>
        <w:t>“</w:t>
      </w:r>
      <w:r w:rsidRPr="00762958">
        <w:t xml:space="preserve">not anything at all </w:t>
      </w:r>
      <w:r>
        <w:t>…</w:t>
      </w:r>
      <w:r w:rsidRPr="00762958">
        <w:t xml:space="preserve"> but a pot of oil</w:t>
      </w:r>
      <w:r>
        <w:t>”</w:t>
      </w:r>
      <w:r w:rsidRPr="00762958">
        <w:t>.</w:t>
      </w:r>
      <w:r>
        <w:t xml:space="preserve">  She was to gather vessels, and they were all filled, and the oil stayed.  There is infinite capacity in the Spirit.</w:t>
      </w:r>
    </w:p>
    <w:p w14:paraId="1ACBFC83" w14:textId="77777777" w:rsidR="00F738BC" w:rsidRDefault="00F738BC" w:rsidP="00903FE2">
      <w:pPr>
        <w:spacing w:before="120" w:after="0" w:line="240" w:lineRule="auto"/>
        <w:jc w:val="both"/>
      </w:pPr>
      <w:r>
        <w:t>J.McK.  She was to fill the vessels.</w:t>
      </w:r>
    </w:p>
    <w:p w14:paraId="1EA2FC91" w14:textId="5E199088" w:rsidR="00F738BC" w:rsidRDefault="00F738BC" w:rsidP="00903FE2">
      <w:pPr>
        <w:spacing w:before="120" w:after="0" w:line="240" w:lineRule="auto"/>
        <w:jc w:val="both"/>
      </w:pPr>
      <w:r>
        <w:t xml:space="preserve">J.R.  </w:t>
      </w:r>
      <w:r w:rsidR="00B568A8">
        <w:t>T</w:t>
      </w:r>
      <w:r>
        <w:t>he prophet said, “</w:t>
      </w:r>
      <w:r w:rsidRPr="0062349C">
        <w:t>Go, sell the oil, and pay thy debt</w:t>
      </w:r>
      <w:r>
        <w:t>” (v 7), as if the vessels were the means of meeting her obligation; but then there was far more than that</w:t>
      </w:r>
      <w:r w:rsidR="008670DB">
        <w:rPr>
          <w:rFonts w:cs="Times New Roman"/>
        </w:rPr>
        <w:t>—</w:t>
      </w:r>
      <w:r>
        <w:t>“</w:t>
      </w:r>
      <w:r w:rsidRPr="005A05AB">
        <w:t>live thou and thy sons on the rest</w:t>
      </w:r>
      <w:r>
        <w:t>”; there was abundance to live on</w:t>
      </w:r>
      <w:r w:rsidRPr="005A05AB">
        <w:t>.</w:t>
      </w:r>
      <w:r>
        <w:t xml:space="preserve">  It was not only to fulfil her obligations, not only to fulfil righteousness</w:t>
      </w:r>
      <w:r w:rsidR="008670DB">
        <w:rPr>
          <w:rFonts w:cs="Times New Roman"/>
        </w:rPr>
        <w:t>—</w:t>
      </w:r>
      <w:r>
        <w:t xml:space="preserve">there was ample provision for that; but also to </w:t>
      </w:r>
      <w:r>
        <w:lastRenderedPageBreak/>
        <w:t>live, “thou and thy sons on the rest”.  It is all debts clear, all obligations fulfilled; and then life.</w:t>
      </w:r>
    </w:p>
    <w:p w14:paraId="6DC00B62" w14:textId="77777777" w:rsidR="00F738BC" w:rsidRDefault="00F738BC" w:rsidP="00903FE2">
      <w:pPr>
        <w:spacing w:before="120" w:after="0" w:line="240" w:lineRule="auto"/>
        <w:jc w:val="both"/>
      </w:pPr>
      <w:r>
        <w:t>K.A.K.  He said, “let it not be few” (v 3); that would show what is available for us.  We sometimes restrict the scope, but it is the power of what God can do.</w:t>
      </w:r>
    </w:p>
    <w:p w14:paraId="7B819E17" w14:textId="77777777" w:rsidR="00F738BC" w:rsidRDefault="00F738BC" w:rsidP="00903FE2">
      <w:pPr>
        <w:spacing w:before="120" w:after="0" w:line="240" w:lineRule="auto"/>
        <w:jc w:val="both"/>
      </w:pPr>
      <w:r>
        <w:t xml:space="preserve">J.R.  The only limitation was the number of vessels: if there had been twice the number of vessels, they would </w:t>
      </w:r>
      <w:r>
        <w:rPr>
          <w:i/>
          <w:iCs/>
        </w:rPr>
        <w:t>all</w:t>
      </w:r>
      <w:r>
        <w:t xml:space="preserve"> have been filled.  Whatever they had available was filled, and more if needed.</w:t>
      </w:r>
    </w:p>
    <w:p w14:paraId="369AE359" w14:textId="77777777" w:rsidR="00F738BC" w:rsidRDefault="00F738BC" w:rsidP="00903FE2">
      <w:pPr>
        <w:spacing w:before="120" w:after="0" w:line="240" w:lineRule="auto"/>
        <w:jc w:val="both"/>
      </w:pPr>
      <w:r>
        <w:t>J.McK.  So that in our respective local meetings, if we use what is available, we can all get help.</w:t>
      </w:r>
    </w:p>
    <w:p w14:paraId="5B73B5A1" w14:textId="77777777" w:rsidR="00F738BC" w:rsidRDefault="00F738BC" w:rsidP="00155B06">
      <w:pPr>
        <w:spacing w:before="240" w:after="0" w:line="240" w:lineRule="auto"/>
        <w:jc w:val="both"/>
        <w:rPr>
          <w:b/>
        </w:rPr>
      </w:pPr>
      <w:r>
        <w:rPr>
          <w:b/>
        </w:rPr>
        <w:t>CHICAGO</w:t>
      </w:r>
    </w:p>
    <w:p w14:paraId="010BD99A" w14:textId="77777777" w:rsidR="00F738BC" w:rsidRDefault="00F738BC" w:rsidP="00903FE2">
      <w:pPr>
        <w:spacing w:before="120" w:after="0" w:line="240" w:lineRule="auto"/>
        <w:jc w:val="both"/>
        <w:rPr>
          <w:b/>
        </w:rPr>
      </w:pPr>
      <w:r>
        <w:rPr>
          <w:b/>
        </w:rPr>
        <w:t>9</w:t>
      </w:r>
      <w:r w:rsidRPr="004A2C40">
        <w:rPr>
          <w:b/>
          <w:vertAlign w:val="superscript"/>
        </w:rPr>
        <w:t>th</w:t>
      </w:r>
      <w:r>
        <w:rPr>
          <w:b/>
        </w:rPr>
        <w:t xml:space="preserve"> April 1978</w:t>
      </w:r>
    </w:p>
    <w:p w14:paraId="4022C1A8" w14:textId="190543A2" w:rsidR="00F738BC" w:rsidRDefault="00F738BC" w:rsidP="00903FE2">
      <w:pPr>
        <w:spacing w:before="120" w:after="0" w:line="240" w:lineRule="auto"/>
        <w:jc w:val="both"/>
        <w:rPr>
          <w:b/>
        </w:rPr>
      </w:pPr>
      <w:r>
        <w:rPr>
          <w:b/>
        </w:rPr>
        <w:t>Key to initials</w:t>
      </w:r>
      <w:r w:rsidR="00503A27">
        <w:rPr>
          <w:b/>
        </w:rPr>
        <w:t xml:space="preserve"> -</w:t>
      </w:r>
      <w:r w:rsidR="00503A27" w:rsidRPr="00503A27">
        <w:rPr>
          <w:i/>
          <w:iCs/>
        </w:rPr>
        <w:t xml:space="preserve"> </w:t>
      </w:r>
      <w:r w:rsidR="00503A27">
        <w:rPr>
          <w:i/>
          <w:iCs/>
        </w:rPr>
        <w:t>Chicago</w:t>
      </w:r>
      <w:r w:rsidR="00503A27" w:rsidRPr="00B01E6F">
        <w:rPr>
          <w:i/>
          <w:iCs/>
        </w:rPr>
        <w:t xml:space="preserve"> unless otherwise shown</w:t>
      </w:r>
      <w:r w:rsidR="00503A27">
        <w:t>:-</w:t>
      </w:r>
    </w:p>
    <w:p w14:paraId="106C21A0" w14:textId="7A8C38A9" w:rsidR="00F738BC" w:rsidRDefault="00F738BC" w:rsidP="00E722A9">
      <w:pPr>
        <w:spacing w:before="120" w:after="0" w:line="240" w:lineRule="auto"/>
      </w:pPr>
      <w:r>
        <w:t xml:space="preserve">W.H.Chellberg; W.S.Chellberg; K.A.Knauss, Indianapolis; S.McCallum, Villa Grove; J.McKillop; J.Renton, </w:t>
      </w:r>
      <w:r w:rsidR="0036712C">
        <w:t>Edinburgh; G.Tickle, Council Bluffs</w:t>
      </w:r>
    </w:p>
    <w:p w14:paraId="61C8C0EF" w14:textId="77777777" w:rsidR="00503A27" w:rsidRPr="00503A27" w:rsidRDefault="00503A27" w:rsidP="00503A27">
      <w:pPr>
        <w:spacing w:before="120" w:after="0" w:line="240" w:lineRule="auto"/>
        <w:jc w:val="both"/>
        <w:rPr>
          <w:bCs/>
          <w:i/>
          <w:iCs/>
        </w:rPr>
      </w:pPr>
      <w:r>
        <w:rPr>
          <w:bCs/>
          <w:i/>
          <w:iCs/>
        </w:rPr>
        <w:t>The record of this meeting does not identify the speakers; and there is uncertainty about some instances</w:t>
      </w:r>
    </w:p>
    <w:p w14:paraId="2C24F45C" w14:textId="77777777" w:rsidR="00DA2375" w:rsidRDefault="00F738BC" w:rsidP="00903FE2">
      <w:pPr>
        <w:spacing w:before="120" w:after="0" w:line="240" w:lineRule="auto"/>
        <w:jc w:val="both"/>
        <w:rPr>
          <w:i/>
          <w:iCs/>
        </w:rPr>
      </w:pPr>
      <w:r>
        <w:rPr>
          <w:i/>
          <w:iCs/>
        </w:rPr>
        <w:t>This article and the one following are first published here, lightly edited and not revised by Mr Renton</w:t>
      </w:r>
    </w:p>
    <w:p w14:paraId="2ABC92B7" w14:textId="60B8C9DC" w:rsidR="00DA2375" w:rsidRDefault="00DA2375" w:rsidP="00DA2375">
      <w:pPr>
        <w:spacing w:before="120" w:after="0" w:line="240" w:lineRule="auto"/>
        <w:jc w:val="center"/>
        <w:rPr>
          <w:rFonts w:cs="Times New Roman"/>
          <w:bCs/>
          <w:szCs w:val="24"/>
        </w:rPr>
      </w:pPr>
      <w:r w:rsidRPr="00FD428C">
        <w:rPr>
          <w:rFonts w:cs="Times New Roman"/>
          <w:bCs/>
          <w:szCs w:val="24"/>
        </w:rPr>
        <w:t>_____________________</w:t>
      </w:r>
    </w:p>
    <w:p w14:paraId="493A3645" w14:textId="1F553533" w:rsidR="00377AF7" w:rsidRDefault="00377AF7" w:rsidP="001A5051"/>
    <w:p w14:paraId="38268581" w14:textId="77777777" w:rsidR="00DA2375" w:rsidRDefault="00DA2375" w:rsidP="005E7BCB">
      <w:pPr>
        <w:pStyle w:val="Heading1"/>
      </w:pPr>
      <w:r>
        <w:br w:type="page"/>
      </w:r>
    </w:p>
    <w:p w14:paraId="01C077A7" w14:textId="6709F0E9" w:rsidR="00076CB3" w:rsidRPr="00076CB3" w:rsidRDefault="00076CB3" w:rsidP="005E7BCB">
      <w:pPr>
        <w:pStyle w:val="Heading1"/>
      </w:pPr>
      <w:bookmarkStart w:id="57" w:name="_Toc35685480"/>
      <w:r w:rsidRPr="00076CB3">
        <w:lastRenderedPageBreak/>
        <w:t>THE KINGDOM OF GOD</w:t>
      </w:r>
      <w:bookmarkStart w:id="58" w:name="_Toc26879122"/>
      <w:bookmarkEnd w:id="57"/>
    </w:p>
    <w:p w14:paraId="4FBAFF55" w14:textId="77777777" w:rsidR="00076CB3" w:rsidRPr="00076CB3" w:rsidRDefault="00076CB3" w:rsidP="00076CB3">
      <w:pPr>
        <w:spacing w:before="120" w:after="0" w:line="240" w:lineRule="auto"/>
        <w:jc w:val="both"/>
        <w:rPr>
          <w:rFonts w:cs="Times New Roman"/>
          <w:b/>
          <w:bCs/>
        </w:rPr>
      </w:pPr>
      <w:r w:rsidRPr="00076CB3">
        <w:rPr>
          <w:rFonts w:cs="Times New Roman"/>
          <w:b/>
          <w:bCs/>
        </w:rPr>
        <w:t>Luke 17: 20, 21</w:t>
      </w:r>
    </w:p>
    <w:p w14:paraId="53E24C87" w14:textId="77777777" w:rsidR="00076CB3" w:rsidRPr="00076CB3" w:rsidRDefault="00076CB3" w:rsidP="00076CB3">
      <w:pPr>
        <w:spacing w:after="0" w:line="240" w:lineRule="auto"/>
        <w:jc w:val="both"/>
        <w:rPr>
          <w:rFonts w:cs="Times New Roman"/>
          <w:b/>
          <w:bCs/>
        </w:rPr>
      </w:pPr>
      <w:r w:rsidRPr="00076CB3">
        <w:rPr>
          <w:rFonts w:cs="Times New Roman"/>
          <w:b/>
          <w:bCs/>
        </w:rPr>
        <w:t>Romans 14: 17</w:t>
      </w:r>
    </w:p>
    <w:p w14:paraId="2B9EB00F" w14:textId="05792454" w:rsidR="00076CB3" w:rsidRPr="00076CB3" w:rsidRDefault="00076CB3" w:rsidP="00076CB3">
      <w:pPr>
        <w:spacing w:before="120" w:after="0" w:line="240" w:lineRule="auto"/>
        <w:ind w:firstLine="720"/>
        <w:jc w:val="both"/>
        <w:rPr>
          <w:rFonts w:cs="Times New Roman"/>
        </w:rPr>
      </w:pPr>
      <w:r w:rsidRPr="00076CB3">
        <w:rPr>
          <w:rFonts w:cs="Times New Roman"/>
        </w:rPr>
        <w:t xml:space="preserve">I desire to say a few words about the kingdom of God in two connections, or at least in two ways.  First of all, the kingdom of God is God’s own </w:t>
      </w:r>
      <w:r w:rsidRPr="007677C0">
        <w:rPr>
          <w:rFonts w:cs="Times New Roman"/>
        </w:rPr>
        <w:t>intervention</w:t>
      </w:r>
      <w:r w:rsidRPr="00076CB3">
        <w:rPr>
          <w:rFonts w:cs="Times New Roman"/>
        </w:rPr>
        <w:t xml:space="preserve">; God has intervened in the history of this world by means of His kingdom.  On the one hand, we have God’s intervention, and on the other, the means God has of </w:t>
      </w:r>
      <w:r w:rsidRPr="007677C0">
        <w:rPr>
          <w:rFonts w:cs="Times New Roman"/>
        </w:rPr>
        <w:t>regulating</w:t>
      </w:r>
      <w:r w:rsidRPr="00076CB3">
        <w:rPr>
          <w:rFonts w:cs="Times New Roman"/>
        </w:rPr>
        <w:t xml:space="preserve"> persons.  There are two features that have marked God’s dealing with men: the one is </w:t>
      </w:r>
      <w:r w:rsidRPr="00D2775E">
        <w:rPr>
          <w:rFonts w:cs="Times New Roman"/>
          <w:i/>
          <w:iCs/>
        </w:rPr>
        <w:t>intervention</w:t>
      </w:r>
      <w:r w:rsidRPr="00076CB3">
        <w:rPr>
          <w:rFonts w:cs="Times New Roman"/>
        </w:rPr>
        <w:t xml:space="preserve">, and the other is </w:t>
      </w:r>
      <w:r w:rsidRPr="00D2775E">
        <w:rPr>
          <w:rFonts w:cs="Times New Roman"/>
          <w:i/>
          <w:iCs/>
        </w:rPr>
        <w:t>regulation</w:t>
      </w:r>
      <w:r w:rsidRPr="00076CB3">
        <w:rPr>
          <w:rFonts w:cs="Times New Roman"/>
        </w:rPr>
        <w:t>.  You can trace these through the Scriptures.  You take the first chapter of Genesis, where God said “let there be light” (v 3); there surely was intervention: in the midst of the darkness and the chaos, God said “let there be light”, there was divine intervention.  And if there had not been divine intervention, there would be darkness and chaos continuing to this very day.  But God in His goodness intervened physically and said, “let there be light”: what an intervention that was!  And then there was an ordered, regulated system of things; there was the sun and the moon ruling: the sun to rule the day and the moon to rule the night.  That preserved the physical universe from further chaos, because there was regulation; first of all, there was intervention, and then there was regulation.  It is a wonderful thing to think that this earth is regulated; this earth in which we live is regulated by the sun and the moon.  Without the sun and the moon, it would revert to chaos</w:t>
      </w:r>
      <w:r w:rsidR="007677C0">
        <w:rPr>
          <w:rFonts w:cs="Times New Roman"/>
        </w:rPr>
        <w:t>—</w:t>
      </w:r>
      <w:r w:rsidRPr="00076CB3">
        <w:rPr>
          <w:rFonts w:cs="Times New Roman"/>
        </w:rPr>
        <w:t>physically, I mean; it is the principle of regulation.</w:t>
      </w:r>
    </w:p>
    <w:p w14:paraId="01D50133" w14:textId="11866309" w:rsidR="00076CB3" w:rsidRPr="00076CB3" w:rsidRDefault="00076CB3" w:rsidP="00076CB3">
      <w:pPr>
        <w:spacing w:before="120" w:after="0" w:line="240" w:lineRule="auto"/>
        <w:ind w:firstLine="720"/>
        <w:jc w:val="both"/>
        <w:rPr>
          <w:rFonts w:cs="Times New Roman"/>
        </w:rPr>
      </w:pPr>
      <w:r w:rsidRPr="00076CB3">
        <w:rPr>
          <w:rFonts w:cs="Times New Roman"/>
        </w:rPr>
        <w:t xml:space="preserve">Take the history of Joseph, the history of Egypt: God intervened.  The famine was coming, and God intervened by means of Joseph; through his wisdom, he was given pre-eminence in the land of Egypt.  That was God’s intervention; but then the decree was, “according to thy commandment shall all my people regulate themselves”, Gen 41: 40.  There was not only intervention, but there was regulation.  When the children of Israel were in Egypt, God intervened and brought His people out of Egypt, and brought in regulation to maintain them in the wilderness.  The manna came every morning, even when they rebelled, even when they were unfaithful and departed; every morning the manna came; every morning when they rose </w:t>
      </w:r>
      <w:r w:rsidR="00257C0A" w:rsidRPr="00076CB3">
        <w:rPr>
          <w:rFonts w:cs="Times New Roman"/>
        </w:rPr>
        <w:t>up,</w:t>
      </w:r>
      <w:r w:rsidRPr="00076CB3">
        <w:rPr>
          <w:rFonts w:cs="Times New Roman"/>
        </w:rPr>
        <w:t xml:space="preserve"> they found the manna, even rebellious as they were.  The manna was an intervention, for feeding and regulation.</w:t>
      </w:r>
    </w:p>
    <w:p w14:paraId="639BBB85" w14:textId="0066A71E" w:rsidR="00076CB3" w:rsidRPr="00076CB3" w:rsidRDefault="00076CB3" w:rsidP="00076CB3">
      <w:pPr>
        <w:spacing w:before="120" w:after="0" w:line="240" w:lineRule="auto"/>
        <w:ind w:firstLine="720"/>
        <w:jc w:val="both"/>
        <w:rPr>
          <w:rFonts w:cs="Times New Roman"/>
        </w:rPr>
      </w:pPr>
      <w:r w:rsidRPr="00076CB3">
        <w:rPr>
          <w:rFonts w:cs="Times New Roman"/>
        </w:rPr>
        <w:lastRenderedPageBreak/>
        <w:t xml:space="preserve">Now, in the kingdom of God we have this principle of intervention.  God has intervened in His mercy, and His grace to men, and He has established a kingdom.  In this first scripture that we read, the </w:t>
      </w:r>
      <w:r w:rsidR="000E4CD7" w:rsidRPr="00076CB3">
        <w:rPr>
          <w:rFonts w:cs="Times New Roman"/>
        </w:rPr>
        <w:t>Pharisees</w:t>
      </w:r>
      <w:r w:rsidRPr="00076CB3">
        <w:rPr>
          <w:rFonts w:cs="Times New Roman"/>
        </w:rPr>
        <w:t xml:space="preserve"> are asking about the kingdom of God.  The kingdom was a promise; God had promised that there would be a kingdom.  Daniel said, “And in the days of these kings shall the God of the heavens set up a kingdom which shall never be destroyed … itself shall stand for ever”, Dan 2: 44.  He spoke about other kingdoms that have come and gone</w:t>
      </w:r>
      <w:r w:rsidR="009B6E47">
        <w:rPr>
          <w:rFonts w:cs="Times New Roman"/>
        </w:rPr>
        <w:t>—</w:t>
      </w:r>
      <w:r w:rsidRPr="00076CB3">
        <w:rPr>
          <w:rFonts w:cs="Times New Roman"/>
        </w:rPr>
        <w:t>Babylon, the Medes and Persians, and the Grecian and the Roman have come and gone</w:t>
      </w:r>
      <w:r w:rsidR="00C139C7">
        <w:rPr>
          <w:rFonts w:cs="Times New Roman"/>
        </w:rPr>
        <w:t>—</w:t>
      </w:r>
      <w:r w:rsidRPr="00076CB3">
        <w:rPr>
          <w:rFonts w:cs="Times New Roman"/>
        </w:rPr>
        <w:t xml:space="preserve">kingdoms of nations have come and gone, but there is a kingdom established that will never be destroyed.  It was promised in the Old Testament and these </w:t>
      </w:r>
      <w:r w:rsidR="000E4CD7" w:rsidRPr="00076CB3">
        <w:rPr>
          <w:rFonts w:cs="Times New Roman"/>
        </w:rPr>
        <w:t>Pharisees</w:t>
      </w:r>
      <w:r w:rsidRPr="00076CB3">
        <w:rPr>
          <w:rFonts w:cs="Times New Roman"/>
        </w:rPr>
        <w:t xml:space="preserve"> had some light as to it, and they asked when it was to be manifested.  And Jesus said, “the kingdom of God is in the midst of you”; the kingdom of God had come.  And how true it is today, that the kingdom of God has come.  God has been pleased to intervene by the coming into manhood of our Lord Jesus Christ: by that blessed, perfect Man that we have been speaking about today, the dependent One, every movement He made and every word He spoke was in the light of the mind of God; and not only what He was externally, but what He was inwardly</w:t>
      </w:r>
      <w:r w:rsidR="009B6E47">
        <w:rPr>
          <w:rFonts w:cs="Times New Roman"/>
        </w:rPr>
        <w:t>—</w:t>
      </w:r>
      <w:r w:rsidRPr="00076CB3">
        <w:rPr>
          <w:rFonts w:cs="Times New Roman"/>
        </w:rPr>
        <w:t xml:space="preserve">every motive He had, every feeling He had inwardly was thoroughly in keeping with the mind of God, and was altogether for the pleasure of God.  What a Man Jesus was when He was here; what an intervention!  Darkness on the face of the deep, moral darkness; and light came in: “I am the light of the world” (John 8: 12), Jesus could say.  Not only did He live here a perfect life, but He undertook the great work of redemption that the kingdom should be established, that persons could righteously come into this kingdom.  The crux of it, shall we say, the whole work of it, was undertaken by our Lord Jesus Christ, in His sufferings, in His death, in the outpouring of His precious blood.  You think of Him sustaining being forsaken of God; </w:t>
      </w:r>
      <w:r w:rsidR="00BA5528">
        <w:rPr>
          <w:rFonts w:cs="Times New Roman"/>
        </w:rPr>
        <w:t xml:space="preserve">He </w:t>
      </w:r>
      <w:r w:rsidRPr="00076CB3">
        <w:rPr>
          <w:rFonts w:cs="Times New Roman"/>
        </w:rPr>
        <w:t xml:space="preserve">sustained the penalty of death, poured out His precious blood, was buried: all these movements on the part of the Lord Jesus.  He became the willing Victim that there might be a righteous foundation for the kingdom of God.  He is no longer in the grave, He was raised from among the dead by the glory of the Father and highly exalted; and the kingdom exists today.  The Lord’s words when He was here were, “the kingdom of God is in the midst of you”.  We might say today, “the kingdom of God is in the midst of you”; the kingdom of God is available for every one here.  It is available for every man, woman and child; it is </w:t>
      </w:r>
      <w:r w:rsidRPr="00076CB3">
        <w:rPr>
          <w:rFonts w:cs="Times New Roman"/>
        </w:rPr>
        <w:lastRenderedPageBreak/>
        <w:t>the great result of God’s intervention, that the kingdom of God exists.  It does not yet exist publicly; it has not yet come by observation.  It is here in mystery; nevertheless it is here.  A day is coming when the kingdom is going to be established publicly, when those who have refused the glad tidings of the kingdom of God will come under the severest of judgment; and the whole scene will be cleared in judgment.  The kingdom of God will be set up, and the Lord Jesus Christ will be pre-eminent publicly for a thousand years.  And He will maintain order, peace, prosperity in this very earth in which we are.  Men are baffled, statesmen are baffled.  Some people say they long for the sort of statesmen there were in the last century, and so on; the fact of the matter is that the best statesmen who ever lived could not do anything in the present chaotic state of things amongst men.  There is such a rising tide of organised lawlessness threatening government; government is weak in the presence of the organisations of lawlessness in the world.  There is only One that can settle it; and that is the Lord Jesus Christ, and He will settle it for God’s glory and the blessing of men.  That is when the kingdom is set up publicly, but nevertheless at the present time is a reality as a result of the intervention of God, as a result of the completion of the work that the Lord Jesus undertook, and the fact that He is highly exalted.</w:t>
      </w:r>
    </w:p>
    <w:p w14:paraId="6875CDC9" w14:textId="7E5DFD16" w:rsidR="00076CB3" w:rsidRPr="00076CB3" w:rsidRDefault="00076CB3" w:rsidP="00076CB3">
      <w:pPr>
        <w:spacing w:before="120" w:after="0" w:line="240" w:lineRule="auto"/>
        <w:ind w:firstLine="720"/>
        <w:jc w:val="both"/>
        <w:rPr>
          <w:rFonts w:cs="Times New Roman"/>
        </w:rPr>
      </w:pPr>
      <w:r w:rsidRPr="00076CB3">
        <w:rPr>
          <w:rFonts w:cs="Times New Roman"/>
        </w:rPr>
        <w:t>Now, the kingdom is available for every repentant sinner; every sinner who repents, every one who owns allegiance to our Lord Jesus Christ, every one who confesses Him as Lord, the kingdom of God is available for such to come into for their protection, in order to regulate persons.  The great One who regulates persons</w:t>
      </w:r>
      <w:r w:rsidR="00642845">
        <w:rPr>
          <w:rFonts w:cs="Times New Roman"/>
        </w:rPr>
        <w:t>—</w:t>
      </w:r>
      <w:r w:rsidRPr="00076CB3">
        <w:rPr>
          <w:rFonts w:cs="Times New Roman"/>
        </w:rPr>
        <w:t>the true Joseph</w:t>
      </w:r>
      <w:r w:rsidR="00642845">
        <w:rPr>
          <w:rFonts w:cs="Times New Roman"/>
        </w:rPr>
        <w:t>—</w:t>
      </w:r>
      <w:r w:rsidRPr="00076CB3">
        <w:rPr>
          <w:rFonts w:cs="Times New Roman"/>
        </w:rPr>
        <w:t>is our Lord Jesus Christ.  The will of God is done in His kingdom; the kingdom is the are</w:t>
      </w:r>
      <w:r w:rsidR="008C6E44">
        <w:rPr>
          <w:rFonts w:cs="Times New Roman"/>
        </w:rPr>
        <w:t>a</w:t>
      </w:r>
      <w:r w:rsidRPr="00076CB3">
        <w:rPr>
          <w:rFonts w:cs="Times New Roman"/>
        </w:rPr>
        <w:t xml:space="preserve"> where God’s will is done, where, as has been said, ‘the moral sway of God’ (FER vol 3 p280), the kingdom of God is down here.  Would you be in this kingdom?  Would you be committed to the Lord Jesus Christ as Lord, and confess Him as Lord?  Would you come by way of being one of His disciples into God’s kingdom?  What a wonderful area it is; it is an area where there is divine regulation.  Just the same principles that will apply in the world to come when the kingdom is set up publicly apply now in that area.  Things will be divinely regulated in the world in the age to come; the Lord Jesus is willing to regulate every one of us.</w:t>
      </w:r>
    </w:p>
    <w:p w14:paraId="0A647B27" w14:textId="7B9CB6D7" w:rsidR="00076CB3" w:rsidRPr="00076CB3" w:rsidRDefault="00076CB3" w:rsidP="00076CB3">
      <w:pPr>
        <w:spacing w:before="120" w:after="0" w:line="240" w:lineRule="auto"/>
        <w:ind w:firstLine="720"/>
        <w:jc w:val="both"/>
        <w:rPr>
          <w:rFonts w:cs="Times New Roman"/>
        </w:rPr>
      </w:pPr>
      <w:r w:rsidRPr="00076CB3">
        <w:rPr>
          <w:rFonts w:cs="Times New Roman"/>
        </w:rPr>
        <w:lastRenderedPageBreak/>
        <w:t>Now what we read in Romans is that “the kingdom of God is not eating and drinking”</w:t>
      </w:r>
      <w:r w:rsidR="002419DC">
        <w:rPr>
          <w:rFonts w:cs="Times New Roman"/>
        </w:rPr>
        <w:t>;</w:t>
      </w:r>
      <w:r w:rsidRPr="00076CB3">
        <w:rPr>
          <w:rFonts w:cs="Times New Roman"/>
        </w:rPr>
        <w:t xml:space="preserve"> it is not a material thing, but the first word it says is “righteousness”.  Now what sinners need is righteousness.  They may not realise that, they may think that their needs lie elsewhere, but </w:t>
      </w:r>
      <w:r w:rsidRPr="008C6E44">
        <w:rPr>
          <w:rFonts w:cs="Times New Roman"/>
          <w:i/>
          <w:iCs/>
        </w:rPr>
        <w:t>the sinner needs righteousness</w:t>
      </w:r>
      <w:r w:rsidRPr="00076CB3">
        <w:rPr>
          <w:rFonts w:cs="Times New Roman"/>
        </w:rPr>
        <w:t>.  He needs to have a righteous standing that God can view him as righteous.  You say, Is that possible</w:t>
      </w:r>
      <w:r w:rsidR="00946487">
        <w:rPr>
          <w:rFonts w:cs="Times New Roman"/>
        </w:rPr>
        <w:t>—</w:t>
      </w:r>
      <w:r w:rsidRPr="00076CB3">
        <w:rPr>
          <w:rFonts w:cs="Times New Roman"/>
        </w:rPr>
        <w:t xml:space="preserve">I who am a guilty sinner: is it possible that God can view me as righteous?  It is if I repent: righteousness is available; it is in the mind of God for every man, righteousness.   It is established in Christ; it is realised in the power of the Holy Spirit.  “The kingdom of God is not eating and drinking but righteousness”.  It is not only the standing before God in righteousness, but regulation as in God’s kingdom, regulated by the authority of the Lord Jesus Christ, by subjection to Him, by being committed to being here for His pleasure; not for </w:t>
      </w:r>
      <w:r w:rsidR="003F28D1">
        <w:rPr>
          <w:rFonts w:cs="Times New Roman"/>
        </w:rPr>
        <w:t xml:space="preserve">our </w:t>
      </w:r>
      <w:r w:rsidRPr="00076CB3">
        <w:rPr>
          <w:rFonts w:cs="Times New Roman"/>
        </w:rPr>
        <w:t>own pleasure, not doing our own will, but as committed to the will of God, there is the regulation of righteousness.  It has been spoken about as like planets in orbit around the sun; it is righteousness, it is regulation, it is the regulation of the sun, it is the law of gravity.  You might say that it is mysterious; it is the law of gravity that maintains the planets in their orbit round the sun.  And so the believer who is in the kingdom of God is regulated by his attachment</w:t>
      </w:r>
      <w:r w:rsidR="00946487">
        <w:rPr>
          <w:rFonts w:cs="Times New Roman"/>
        </w:rPr>
        <w:t>—</w:t>
      </w:r>
      <w:r w:rsidRPr="00076CB3">
        <w:rPr>
          <w:rFonts w:cs="Times New Roman"/>
        </w:rPr>
        <w:t>by the mysterious power of attachment and affection for our Lord Jesus Christ.  He is maintained regulated in righteousness down here.</w:t>
      </w:r>
    </w:p>
    <w:p w14:paraId="4BD5468F" w14:textId="30C39EC7" w:rsidR="00076CB3" w:rsidRPr="00076CB3" w:rsidRDefault="00076CB3" w:rsidP="00076CB3">
      <w:pPr>
        <w:spacing w:before="120" w:after="0" w:line="240" w:lineRule="auto"/>
        <w:ind w:firstLine="720"/>
        <w:jc w:val="both"/>
        <w:rPr>
          <w:rFonts w:cs="Times New Roman"/>
        </w:rPr>
      </w:pPr>
      <w:r w:rsidRPr="00076CB3">
        <w:rPr>
          <w:rFonts w:cs="Times New Roman"/>
        </w:rPr>
        <w:t xml:space="preserve">Now, that is not just a glorious impossibility; it is available for every repentant sinner who comes and commits himself in faith to the Lord Jesus and to the will of God down here.  This kingdom is available now, and this righteousness, the regulation of righteousness.  You think what that means to God, to see believers down here in regulation </w:t>
      </w:r>
      <w:r w:rsidRPr="000A3380">
        <w:rPr>
          <w:rFonts w:cs="Times New Roman"/>
          <w:i/>
          <w:iCs/>
        </w:rPr>
        <w:t>in righteousness</w:t>
      </w:r>
      <w:r w:rsidRPr="00076CB3">
        <w:rPr>
          <w:rFonts w:cs="Times New Roman"/>
        </w:rPr>
        <w:t>.  You think of the lawlessness in the world around us, and each one of us</w:t>
      </w:r>
      <w:r w:rsidR="00946487">
        <w:rPr>
          <w:rFonts w:cs="Times New Roman"/>
        </w:rPr>
        <w:t>—</w:t>
      </w:r>
      <w:r w:rsidRPr="00076CB3">
        <w:rPr>
          <w:rFonts w:cs="Times New Roman"/>
        </w:rPr>
        <w:t>even believers</w:t>
      </w:r>
      <w:r w:rsidR="00946487">
        <w:rPr>
          <w:rFonts w:cs="Times New Roman"/>
        </w:rPr>
        <w:t>—</w:t>
      </w:r>
      <w:r w:rsidRPr="00076CB3">
        <w:rPr>
          <w:rFonts w:cs="Times New Roman"/>
        </w:rPr>
        <w:t xml:space="preserve">have a lawless nature.  We need the Spirit of God to maintain us in this divine regulation, which </w:t>
      </w:r>
      <w:r w:rsidR="005B098A">
        <w:rPr>
          <w:rFonts w:cs="Times New Roman"/>
        </w:rPr>
        <w:t xml:space="preserve">we </w:t>
      </w:r>
      <w:r w:rsidRPr="00076CB3">
        <w:rPr>
          <w:rFonts w:cs="Times New Roman"/>
        </w:rPr>
        <w:t>are speaking about, which is found in the kingdom of God.</w:t>
      </w:r>
    </w:p>
    <w:p w14:paraId="5000A90D" w14:textId="56B3C86D" w:rsidR="00076CB3" w:rsidRPr="00076CB3" w:rsidRDefault="00076CB3" w:rsidP="00076CB3">
      <w:pPr>
        <w:spacing w:before="120" w:after="0" w:line="240" w:lineRule="auto"/>
        <w:ind w:firstLine="720"/>
        <w:jc w:val="both"/>
        <w:rPr>
          <w:rFonts w:cs="Times New Roman"/>
        </w:rPr>
      </w:pPr>
      <w:r w:rsidRPr="00076CB3">
        <w:rPr>
          <w:rFonts w:cs="Times New Roman"/>
        </w:rPr>
        <w:t>And then it says “peace”, peace with God</w:t>
      </w:r>
      <w:r w:rsidR="00946487">
        <w:rPr>
          <w:rFonts w:cs="Times New Roman"/>
        </w:rPr>
        <w:t>—</w:t>
      </w:r>
      <w:r w:rsidRPr="00076CB3">
        <w:rPr>
          <w:rFonts w:cs="Times New Roman"/>
        </w:rPr>
        <w:t xml:space="preserve">it is a great matter to be at peace.  It does not mean that we will not have griefs, we will not have sorrows; there will be difficulties to face.  The path of discipleship was never meant to be easy; it was never an armchair affair.  There will be difficulties to meet and burdens to carry, and sorrows to bear; but the kingdom of God is </w:t>
      </w:r>
      <w:r w:rsidR="000E6B20" w:rsidRPr="00076CB3">
        <w:rPr>
          <w:rFonts w:cs="Times New Roman"/>
        </w:rPr>
        <w:t>peace, as</w:t>
      </w:r>
      <w:r w:rsidRPr="00076CB3">
        <w:rPr>
          <w:rFonts w:cs="Times New Roman"/>
        </w:rPr>
        <w:t xml:space="preserve"> regulated by the Lord Jesus Christ, as </w:t>
      </w:r>
      <w:r w:rsidRPr="00076CB3">
        <w:rPr>
          <w:rFonts w:cs="Times New Roman"/>
        </w:rPr>
        <w:lastRenderedPageBreak/>
        <w:t>maintained in our committal to Him in the power of the Holy Spirit, there is peace</w:t>
      </w:r>
      <w:r w:rsidR="00946487">
        <w:rPr>
          <w:rFonts w:cs="Times New Roman"/>
        </w:rPr>
        <w:t>—</w:t>
      </w:r>
      <w:r w:rsidRPr="00076CB3">
        <w:rPr>
          <w:rFonts w:cs="Times New Roman"/>
        </w:rPr>
        <w:t>a deep peace.  The hymn says,</w:t>
      </w:r>
    </w:p>
    <w:p w14:paraId="44622E0A" w14:textId="77777777" w:rsidR="00076CB3" w:rsidRPr="00076CB3" w:rsidRDefault="00076CB3" w:rsidP="00076CB3">
      <w:pPr>
        <w:spacing w:before="120" w:after="0" w:line="240" w:lineRule="auto"/>
        <w:ind w:firstLine="720"/>
        <w:jc w:val="both"/>
        <w:rPr>
          <w:rFonts w:cs="Times New Roman"/>
        </w:rPr>
      </w:pPr>
      <w:r w:rsidRPr="00076CB3">
        <w:rPr>
          <w:rFonts w:cs="Times New Roman"/>
        </w:rPr>
        <w:t>It is well, it is well with my soul.</w:t>
      </w:r>
    </w:p>
    <w:p w14:paraId="058D1911" w14:textId="77777777" w:rsidR="00076CB3" w:rsidRPr="00076CB3" w:rsidRDefault="00076CB3" w:rsidP="00076CB3">
      <w:pPr>
        <w:spacing w:before="120" w:after="0" w:line="240" w:lineRule="auto"/>
        <w:ind w:firstLine="720"/>
        <w:jc w:val="both"/>
        <w:rPr>
          <w:rFonts w:cs="Times New Roman"/>
        </w:rPr>
      </w:pPr>
      <w:r w:rsidRPr="00076CB3">
        <w:rPr>
          <w:rFonts w:cs="Times New Roman"/>
        </w:rPr>
        <w:t>(Hymn 238)</w:t>
      </w:r>
    </w:p>
    <w:p w14:paraId="11075614" w14:textId="2DFA1F16" w:rsidR="00076CB3" w:rsidRPr="00076CB3" w:rsidRDefault="00946487" w:rsidP="00946487">
      <w:pPr>
        <w:spacing w:before="120" w:after="0" w:line="240" w:lineRule="auto"/>
        <w:jc w:val="both"/>
        <w:rPr>
          <w:rFonts w:cs="Times New Roman"/>
        </w:rPr>
      </w:pPr>
      <w:r>
        <w:rPr>
          <w:rFonts w:cs="Times New Roman"/>
        </w:rPr>
        <w:t>—</w:t>
      </w:r>
      <w:r w:rsidR="00076CB3" w:rsidRPr="00076CB3">
        <w:rPr>
          <w:rFonts w:cs="Times New Roman"/>
        </w:rPr>
        <w:t xml:space="preserve">even when there are difficulties, when trials come, there is peace in the kingdom of God.  It is a great matter to commit things to God, to leave things in God’s hands, trusting in God.  That is the way of peace, and this is found in the kingdom of God. </w:t>
      </w:r>
    </w:p>
    <w:p w14:paraId="617DF9E2" w14:textId="3957C6E3" w:rsidR="00076CB3" w:rsidRPr="00076CB3" w:rsidRDefault="00076CB3" w:rsidP="00076CB3">
      <w:pPr>
        <w:spacing w:before="120" w:after="0" w:line="240" w:lineRule="auto"/>
        <w:ind w:firstLine="720"/>
        <w:jc w:val="both"/>
        <w:rPr>
          <w:rFonts w:cs="Times New Roman"/>
        </w:rPr>
      </w:pPr>
      <w:r w:rsidRPr="00076CB3">
        <w:rPr>
          <w:rFonts w:cs="Times New Roman"/>
        </w:rPr>
        <w:t>And then it says, “joy in the Holy Spirit”; there is satisfaction, satisfaction of soul.  There is the satisfaction of every right desire in the kingdom of God.  Remember that woman in John 4</w:t>
      </w:r>
      <w:r w:rsidR="00946487">
        <w:rPr>
          <w:rFonts w:cs="Times New Roman"/>
        </w:rPr>
        <w:t>—</w:t>
      </w:r>
      <w:r w:rsidRPr="00076CB3">
        <w:rPr>
          <w:rFonts w:cs="Times New Roman"/>
        </w:rPr>
        <w:t>I think of that incident when I think of joy in the Holy Spirit; the Lord says to her, “whosoever drinks of the water which I shall give him shall never thirst for ever, but the water which I shall give him shall become in him a fountain of water, springing up into eternal life”, John 4: 14.  It is the drinking of the living water.  Now, this does not mean drinking once and for all: the Lord says, whosoever “drinks” of the water which I shall give him.  It is not a question simply of having received the Spirit; it may be weeks ago, or months ago, or years ago.  It is a constant matter, it is a characteristic matter:</w:t>
      </w:r>
      <w:r w:rsidR="006E5FA4">
        <w:rPr>
          <w:rFonts w:cs="Times New Roman"/>
        </w:rPr>
        <w:t xml:space="preserve"> </w:t>
      </w:r>
      <w:r w:rsidRPr="00076CB3">
        <w:rPr>
          <w:rFonts w:cs="Times New Roman"/>
        </w:rPr>
        <w:t>“whosoever drinks of this water”; there is satisfaction in drinking of the living water, of deriving constantly “joy in the Holy Spirit”</w:t>
      </w:r>
      <w:r w:rsidR="00946487">
        <w:rPr>
          <w:rFonts w:cs="Times New Roman"/>
        </w:rPr>
        <w:t>—</w:t>
      </w:r>
      <w:r w:rsidRPr="00076CB3">
        <w:rPr>
          <w:rFonts w:cs="Times New Roman"/>
        </w:rPr>
        <w:t>“righteousness, and peace, and joy in the Holy Spirit”.  What wonderful regulation, kept in orbit with regard to our Lord Jesus Christ, held in the power of gravity, in the power of attraction to our Lord Jesus personally, and maintained here in the power of the Holy Spirit.</w:t>
      </w:r>
    </w:p>
    <w:p w14:paraId="38E82AEB" w14:textId="77777777" w:rsidR="00076CB3" w:rsidRPr="00076CB3" w:rsidRDefault="00076CB3" w:rsidP="00076CB3">
      <w:pPr>
        <w:spacing w:before="120" w:after="0" w:line="240" w:lineRule="auto"/>
        <w:ind w:firstLine="720"/>
        <w:jc w:val="both"/>
        <w:rPr>
          <w:rFonts w:cs="Times New Roman"/>
        </w:rPr>
      </w:pPr>
      <w:r w:rsidRPr="00076CB3">
        <w:rPr>
          <w:rFonts w:cs="Times New Roman"/>
        </w:rPr>
        <w:t>Well, may the Lord help us to have some light as to God’s kingdom existing now, and to desire to enter it, and to be maintained in it; to appreciate what has come in through God’s intervention and come under divine regulation.</w:t>
      </w:r>
    </w:p>
    <w:p w14:paraId="3DC34EB7" w14:textId="77777777" w:rsidR="00076CB3" w:rsidRPr="00076CB3" w:rsidRDefault="00076CB3" w:rsidP="00076CB3">
      <w:pPr>
        <w:spacing w:before="120" w:after="0" w:line="240" w:lineRule="auto"/>
        <w:ind w:firstLine="720"/>
        <w:jc w:val="both"/>
        <w:rPr>
          <w:rFonts w:cs="Times New Roman"/>
        </w:rPr>
      </w:pPr>
      <w:r w:rsidRPr="00076CB3">
        <w:rPr>
          <w:rFonts w:cs="Times New Roman"/>
        </w:rPr>
        <w:t>For His Name’s sake.</w:t>
      </w:r>
    </w:p>
    <w:p w14:paraId="08AF980D" w14:textId="77777777" w:rsidR="00076CB3" w:rsidRPr="00076CB3" w:rsidRDefault="00076CB3" w:rsidP="00076CB3">
      <w:pPr>
        <w:spacing w:before="120" w:after="0" w:line="240" w:lineRule="auto"/>
        <w:jc w:val="both"/>
        <w:rPr>
          <w:rFonts w:cs="Times New Roman"/>
          <w:b/>
          <w:bCs/>
        </w:rPr>
      </w:pPr>
    </w:p>
    <w:p w14:paraId="5368EED5" w14:textId="77777777" w:rsidR="00076CB3" w:rsidRPr="00076CB3" w:rsidRDefault="00076CB3" w:rsidP="00076CB3">
      <w:pPr>
        <w:spacing w:before="120" w:after="0" w:line="240" w:lineRule="auto"/>
        <w:jc w:val="both"/>
        <w:rPr>
          <w:rFonts w:cs="Times New Roman"/>
          <w:b/>
          <w:bCs/>
        </w:rPr>
      </w:pPr>
      <w:r w:rsidRPr="00076CB3">
        <w:rPr>
          <w:rFonts w:cs="Times New Roman"/>
          <w:b/>
          <w:bCs/>
        </w:rPr>
        <w:t>CHICAGO</w:t>
      </w:r>
    </w:p>
    <w:p w14:paraId="64748478" w14:textId="77777777" w:rsidR="005E7BCB" w:rsidRDefault="00076CB3" w:rsidP="00076CB3">
      <w:pPr>
        <w:spacing w:before="120" w:after="0" w:line="240" w:lineRule="auto"/>
        <w:jc w:val="both"/>
        <w:rPr>
          <w:rFonts w:cs="Times New Roman"/>
          <w:b/>
          <w:bCs/>
        </w:rPr>
      </w:pPr>
      <w:r w:rsidRPr="00076CB3">
        <w:rPr>
          <w:rFonts w:cs="Times New Roman"/>
          <w:b/>
          <w:bCs/>
        </w:rPr>
        <w:t>9th April 1978</w:t>
      </w:r>
    </w:p>
    <w:p w14:paraId="5A70F2F6" w14:textId="391985B1" w:rsidR="00712F2C" w:rsidRDefault="00173E23" w:rsidP="00173E23">
      <w:pPr>
        <w:spacing w:before="160" w:after="0" w:line="240" w:lineRule="auto"/>
        <w:rPr>
          <w:rFonts w:cs="Times New Roman"/>
          <w:b/>
          <w:bCs/>
        </w:rPr>
      </w:pPr>
      <w:r>
        <w:rPr>
          <w:i/>
          <w:iCs/>
        </w:rPr>
        <w:t>First published here, lightly edited and not revised by Mr Renton</w:t>
      </w:r>
      <w:r w:rsidR="00712F2C">
        <w:rPr>
          <w:rFonts w:cs="Times New Roman"/>
          <w:b/>
          <w:bCs/>
        </w:rPr>
        <w:br w:type="page"/>
      </w:r>
    </w:p>
    <w:p w14:paraId="55AE611A" w14:textId="6DE682A7" w:rsidR="00943D2D" w:rsidRPr="00943D2D" w:rsidRDefault="00943D2D" w:rsidP="00943D2D">
      <w:pPr>
        <w:pStyle w:val="Heading1"/>
      </w:pPr>
      <w:bookmarkStart w:id="59" w:name="_Toc35685481"/>
      <w:r w:rsidRPr="00943D2D">
        <w:lastRenderedPageBreak/>
        <w:t>DEPENDENCE AND JUDGMENT</w:t>
      </w:r>
      <w:bookmarkEnd w:id="58"/>
      <w:bookmarkEnd w:id="59"/>
    </w:p>
    <w:p w14:paraId="1DD01790" w14:textId="21FD4ADE" w:rsidR="00943D2D" w:rsidRPr="00526091" w:rsidRDefault="00943D2D" w:rsidP="00943D2D">
      <w:pPr>
        <w:spacing w:before="120" w:after="0" w:line="240" w:lineRule="auto"/>
        <w:jc w:val="both"/>
        <w:rPr>
          <w:rFonts w:cs="Times New Roman"/>
          <w:b/>
          <w:szCs w:val="24"/>
        </w:rPr>
      </w:pPr>
      <w:r w:rsidRPr="00526091">
        <w:rPr>
          <w:rFonts w:cs="Times New Roman"/>
          <w:b/>
          <w:szCs w:val="24"/>
        </w:rPr>
        <w:t>John 5: 30; 7: 16</w:t>
      </w:r>
      <w:r w:rsidR="00493EC2">
        <w:rPr>
          <w:rFonts w:cs="Times New Roman"/>
          <w:b/>
          <w:szCs w:val="24"/>
        </w:rPr>
        <w:t>-</w:t>
      </w:r>
      <w:r w:rsidRPr="00526091">
        <w:rPr>
          <w:rFonts w:cs="Times New Roman"/>
          <w:b/>
          <w:szCs w:val="24"/>
        </w:rPr>
        <w:t>18</w:t>
      </w:r>
    </w:p>
    <w:p w14:paraId="53249F1E" w14:textId="61861D41"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 xml:space="preserve">The Lord Jesus said as Man here, </w:t>
      </w:r>
      <w:r w:rsidR="004F26F1">
        <w:rPr>
          <w:rFonts w:cs="Times New Roman"/>
          <w:bCs/>
          <w:szCs w:val="24"/>
        </w:rPr>
        <w:t>“</w:t>
      </w:r>
      <w:r w:rsidRPr="00F23689">
        <w:rPr>
          <w:rFonts w:cs="Times New Roman"/>
          <w:bCs/>
          <w:szCs w:val="24"/>
        </w:rPr>
        <w:t>I cannot do anything of myself</w:t>
      </w:r>
      <w:r w:rsidR="004F26F1">
        <w:rPr>
          <w:rFonts w:cs="Times New Roman"/>
          <w:bCs/>
          <w:szCs w:val="24"/>
        </w:rPr>
        <w:t>”</w:t>
      </w:r>
      <w:r w:rsidR="009B2024">
        <w:rPr>
          <w:rFonts w:cs="Times New Roman"/>
          <w:bCs/>
          <w:szCs w:val="24"/>
        </w:rPr>
        <w:t xml:space="preserve">.  </w:t>
      </w:r>
      <w:r w:rsidRPr="00F23689">
        <w:rPr>
          <w:rFonts w:cs="Times New Roman"/>
          <w:bCs/>
          <w:szCs w:val="24"/>
        </w:rPr>
        <w:t>He was the One who created the universe, by whom God made the worlds</w:t>
      </w:r>
      <w:r w:rsidR="007808CB">
        <w:rPr>
          <w:rFonts w:cs="Times New Roman"/>
          <w:bCs/>
          <w:szCs w:val="24"/>
        </w:rPr>
        <w:t>,</w:t>
      </w:r>
      <w:r w:rsidRPr="00F23689">
        <w:rPr>
          <w:rFonts w:cs="Times New Roman"/>
          <w:bCs/>
          <w:szCs w:val="24"/>
        </w:rPr>
        <w:t xml:space="preserve"> </w:t>
      </w:r>
      <w:r w:rsidR="007808CB">
        <w:rPr>
          <w:rFonts w:cs="Times New Roman"/>
          <w:bCs/>
          <w:szCs w:val="24"/>
        </w:rPr>
        <w:t>Heb</w:t>
      </w:r>
      <w:r w:rsidRPr="00F23689">
        <w:rPr>
          <w:rFonts w:cs="Times New Roman"/>
          <w:bCs/>
          <w:szCs w:val="24"/>
        </w:rPr>
        <w:t xml:space="preserve"> 1: 2</w:t>
      </w:r>
      <w:r w:rsidR="009B2024">
        <w:rPr>
          <w:rFonts w:cs="Times New Roman"/>
          <w:bCs/>
          <w:szCs w:val="24"/>
        </w:rPr>
        <w:t xml:space="preserve">.  </w:t>
      </w:r>
      <w:r w:rsidRPr="00F23689">
        <w:rPr>
          <w:rFonts w:cs="Times New Roman"/>
          <w:bCs/>
          <w:szCs w:val="24"/>
        </w:rPr>
        <w:t>We think of the greatness of His Person and then read a verse like this, and we wonder</w:t>
      </w:r>
      <w:r w:rsidR="009B2024">
        <w:rPr>
          <w:rFonts w:cs="Times New Roman"/>
          <w:bCs/>
          <w:szCs w:val="24"/>
        </w:rPr>
        <w:t xml:space="preserve">.  </w:t>
      </w:r>
      <w:r w:rsidRPr="00F23689">
        <w:rPr>
          <w:rFonts w:cs="Times New Roman"/>
          <w:bCs/>
          <w:szCs w:val="24"/>
        </w:rPr>
        <w:t>It shows the place the Lord took as Man here; the place He took in the divine economy</w:t>
      </w:r>
      <w:r w:rsidR="009B2024">
        <w:rPr>
          <w:rFonts w:cs="Times New Roman"/>
          <w:bCs/>
          <w:szCs w:val="24"/>
        </w:rPr>
        <w:t xml:space="preserve">.  </w:t>
      </w:r>
      <w:r w:rsidRPr="00F23689">
        <w:rPr>
          <w:rFonts w:cs="Times New Roman"/>
          <w:bCs/>
          <w:szCs w:val="24"/>
        </w:rPr>
        <w:t>He came into the place of subjection and obedience as a Man here</w:t>
      </w:r>
      <w:r w:rsidR="009B2024">
        <w:rPr>
          <w:rFonts w:cs="Times New Roman"/>
          <w:bCs/>
          <w:szCs w:val="24"/>
        </w:rPr>
        <w:t xml:space="preserve">.  </w:t>
      </w:r>
      <w:r w:rsidRPr="00F23689">
        <w:rPr>
          <w:rFonts w:cs="Times New Roman"/>
          <w:bCs/>
          <w:szCs w:val="24"/>
        </w:rPr>
        <w:t>If the Lord Jesus was here in dependence, how necessary for us that we should be dependent</w:t>
      </w:r>
      <w:r w:rsidR="009B2024">
        <w:rPr>
          <w:rFonts w:cs="Times New Roman"/>
          <w:bCs/>
          <w:szCs w:val="24"/>
        </w:rPr>
        <w:t xml:space="preserve">.  </w:t>
      </w:r>
      <w:r w:rsidRPr="00F23689">
        <w:rPr>
          <w:rFonts w:cs="Times New Roman"/>
          <w:bCs/>
          <w:szCs w:val="24"/>
        </w:rPr>
        <w:t>I have been impressed by the thought that the setting in which the Lord was here in relation to His Father is the setting in which we are to be in relation to the Lord when He is absent</w:t>
      </w:r>
      <w:r w:rsidR="009B2024">
        <w:rPr>
          <w:rFonts w:cs="Times New Roman"/>
          <w:bCs/>
          <w:szCs w:val="24"/>
        </w:rPr>
        <w:t xml:space="preserve">.  </w:t>
      </w:r>
      <w:r w:rsidRPr="00F23689">
        <w:rPr>
          <w:rFonts w:cs="Times New Roman"/>
          <w:bCs/>
          <w:szCs w:val="24"/>
        </w:rPr>
        <w:t xml:space="preserve">If the Lord could say </w:t>
      </w:r>
      <w:r w:rsidR="004F26F1">
        <w:rPr>
          <w:rFonts w:cs="Times New Roman"/>
          <w:bCs/>
          <w:szCs w:val="24"/>
        </w:rPr>
        <w:t>“</w:t>
      </w:r>
      <w:r w:rsidRPr="00F23689">
        <w:rPr>
          <w:rFonts w:cs="Times New Roman"/>
          <w:bCs/>
          <w:szCs w:val="24"/>
        </w:rPr>
        <w:t>I cannot do anything of myself</w:t>
      </w:r>
      <w:r w:rsidR="004F26F1">
        <w:rPr>
          <w:rFonts w:cs="Times New Roman"/>
          <w:bCs/>
          <w:szCs w:val="24"/>
        </w:rPr>
        <w:t>”</w:t>
      </w:r>
      <w:r w:rsidRPr="00F23689">
        <w:rPr>
          <w:rFonts w:cs="Times New Roman"/>
          <w:bCs/>
          <w:szCs w:val="24"/>
        </w:rPr>
        <w:t>, we have to learn how much more true it ought to be of us</w:t>
      </w:r>
      <w:r w:rsidR="003C3CAD" w:rsidRPr="00F23689">
        <w:rPr>
          <w:rFonts w:cs="Times New Roman"/>
          <w:bCs/>
          <w:szCs w:val="24"/>
        </w:rPr>
        <w:t xml:space="preserve">!  </w:t>
      </w:r>
      <w:r w:rsidRPr="00F23689">
        <w:rPr>
          <w:rFonts w:cs="Times New Roman"/>
          <w:bCs/>
          <w:szCs w:val="24"/>
        </w:rPr>
        <w:t xml:space="preserve">The Lord said in chapter 15: 5, </w:t>
      </w:r>
      <w:r w:rsidR="004F26F1">
        <w:rPr>
          <w:rFonts w:cs="Times New Roman"/>
          <w:bCs/>
          <w:szCs w:val="24"/>
        </w:rPr>
        <w:t>“</w:t>
      </w:r>
      <w:r w:rsidRPr="00F23689">
        <w:rPr>
          <w:rFonts w:cs="Times New Roman"/>
          <w:bCs/>
          <w:szCs w:val="24"/>
        </w:rPr>
        <w:t>without me ye can do nothing</w:t>
      </w:r>
      <w:r w:rsidR="004F26F1">
        <w:rPr>
          <w:rFonts w:cs="Times New Roman"/>
          <w:bCs/>
          <w:szCs w:val="24"/>
        </w:rPr>
        <w:t>”</w:t>
      </w:r>
      <w:r w:rsidR="009B2024">
        <w:rPr>
          <w:rFonts w:cs="Times New Roman"/>
          <w:bCs/>
          <w:szCs w:val="24"/>
        </w:rPr>
        <w:t xml:space="preserve">.  </w:t>
      </w:r>
      <w:r w:rsidRPr="00F23689">
        <w:rPr>
          <w:rFonts w:cs="Times New Roman"/>
          <w:bCs/>
          <w:szCs w:val="24"/>
        </w:rPr>
        <w:t>As believers we have to learn what dependence is.</w:t>
      </w:r>
    </w:p>
    <w:p w14:paraId="3EF91764" w14:textId="5B1038D4"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If there is one thing we need, dear brethren, it is the element of judgment</w:t>
      </w:r>
      <w:r w:rsidR="009B2024">
        <w:rPr>
          <w:rFonts w:cs="Times New Roman"/>
          <w:bCs/>
          <w:szCs w:val="24"/>
        </w:rPr>
        <w:t xml:space="preserve">.  </w:t>
      </w:r>
      <w:r w:rsidRPr="00F23689">
        <w:rPr>
          <w:rFonts w:cs="Times New Roman"/>
          <w:bCs/>
          <w:szCs w:val="24"/>
        </w:rPr>
        <w:t>Judgment here is righteous</w:t>
      </w:r>
      <w:r w:rsidR="00C0458F">
        <w:rPr>
          <w:rFonts w:cs="Times New Roman"/>
        </w:rPr>
        <w:t>—“</w:t>
      </w:r>
      <w:r w:rsidRPr="00F23689">
        <w:rPr>
          <w:rFonts w:cs="Times New Roman"/>
          <w:bCs/>
          <w:szCs w:val="24"/>
        </w:rPr>
        <w:t>as I hear, I judge</w:t>
      </w:r>
      <w:r w:rsidR="004F26F1">
        <w:rPr>
          <w:rFonts w:cs="Times New Roman"/>
          <w:bCs/>
          <w:szCs w:val="24"/>
        </w:rPr>
        <w:t>”</w:t>
      </w:r>
      <w:r w:rsidR="009B2024">
        <w:rPr>
          <w:rFonts w:cs="Times New Roman"/>
          <w:bCs/>
          <w:szCs w:val="24"/>
        </w:rPr>
        <w:t xml:space="preserve">.  </w:t>
      </w:r>
      <w:r w:rsidRPr="00F23689">
        <w:rPr>
          <w:rFonts w:cs="Times New Roman"/>
          <w:bCs/>
          <w:szCs w:val="24"/>
        </w:rPr>
        <w:t>As He heard from His Father, He judged</w:t>
      </w:r>
      <w:r w:rsidR="009B2024">
        <w:rPr>
          <w:rFonts w:cs="Times New Roman"/>
          <w:bCs/>
          <w:szCs w:val="24"/>
        </w:rPr>
        <w:t xml:space="preserve">.  </w:t>
      </w:r>
      <w:r w:rsidRPr="00F23689">
        <w:rPr>
          <w:rFonts w:cs="Times New Roman"/>
          <w:bCs/>
          <w:szCs w:val="24"/>
        </w:rPr>
        <w:t>We need to know what right judgment is; it involves discernment and discrimination</w:t>
      </w:r>
      <w:r w:rsidR="009B2024">
        <w:rPr>
          <w:rFonts w:cs="Times New Roman"/>
          <w:bCs/>
          <w:szCs w:val="24"/>
        </w:rPr>
        <w:t xml:space="preserve">.  </w:t>
      </w:r>
      <w:r w:rsidRPr="00F23689">
        <w:rPr>
          <w:rFonts w:cs="Times New Roman"/>
          <w:bCs/>
          <w:szCs w:val="24"/>
        </w:rPr>
        <w:t>We need to know first of all how to judge ourselves</w:t>
      </w:r>
      <w:r w:rsidR="009B2024">
        <w:rPr>
          <w:rFonts w:cs="Times New Roman"/>
          <w:bCs/>
          <w:szCs w:val="24"/>
        </w:rPr>
        <w:t xml:space="preserve">.  </w:t>
      </w:r>
      <w:r w:rsidRPr="00F23689">
        <w:rPr>
          <w:rFonts w:cs="Times New Roman"/>
          <w:bCs/>
          <w:szCs w:val="24"/>
        </w:rPr>
        <w:t>We speak about self-judgment, but that is not having our own standard</w:t>
      </w:r>
      <w:r w:rsidR="009B2024">
        <w:rPr>
          <w:rFonts w:cs="Times New Roman"/>
          <w:bCs/>
          <w:szCs w:val="24"/>
        </w:rPr>
        <w:t xml:space="preserve">.  </w:t>
      </w:r>
      <w:r w:rsidRPr="00F23689">
        <w:rPr>
          <w:rFonts w:cs="Times New Roman"/>
          <w:bCs/>
          <w:szCs w:val="24"/>
        </w:rPr>
        <w:t>We are to regulate ourselves by His word</w:t>
      </w:r>
      <w:r w:rsidR="009B2024">
        <w:rPr>
          <w:rFonts w:cs="Times New Roman"/>
          <w:bCs/>
          <w:szCs w:val="24"/>
        </w:rPr>
        <w:t xml:space="preserve">.  </w:t>
      </w:r>
      <w:r w:rsidRPr="00F23689">
        <w:rPr>
          <w:rFonts w:cs="Times New Roman"/>
          <w:bCs/>
          <w:szCs w:val="24"/>
        </w:rPr>
        <w:t>The word of God is living and operative</w:t>
      </w:r>
      <w:r w:rsidR="006C3548">
        <w:rPr>
          <w:rFonts w:cs="Times New Roman"/>
          <w:bCs/>
          <w:szCs w:val="24"/>
        </w:rPr>
        <w:t>,</w:t>
      </w:r>
      <w:r w:rsidRPr="00F23689">
        <w:rPr>
          <w:rFonts w:cs="Times New Roman"/>
          <w:bCs/>
          <w:szCs w:val="24"/>
        </w:rPr>
        <w:t xml:space="preserve"> </w:t>
      </w:r>
      <w:r w:rsidR="006C3548">
        <w:rPr>
          <w:rFonts w:cs="Times New Roman"/>
          <w:bCs/>
          <w:szCs w:val="24"/>
        </w:rPr>
        <w:t>Heb</w:t>
      </w:r>
      <w:r w:rsidRPr="00F23689">
        <w:rPr>
          <w:rFonts w:cs="Times New Roman"/>
          <w:bCs/>
          <w:szCs w:val="24"/>
        </w:rPr>
        <w:t xml:space="preserve"> 4: 12</w:t>
      </w:r>
      <w:r w:rsidR="009B2024">
        <w:rPr>
          <w:rFonts w:cs="Times New Roman"/>
          <w:bCs/>
          <w:szCs w:val="24"/>
        </w:rPr>
        <w:t xml:space="preserve">.  </w:t>
      </w:r>
      <w:r w:rsidRPr="00F23689">
        <w:rPr>
          <w:rFonts w:cs="Times New Roman"/>
          <w:bCs/>
          <w:szCs w:val="24"/>
        </w:rPr>
        <w:t>It divides between soul and spirit</w:t>
      </w:r>
      <w:r w:rsidR="009B2024">
        <w:rPr>
          <w:rFonts w:cs="Times New Roman"/>
          <w:bCs/>
          <w:szCs w:val="24"/>
        </w:rPr>
        <w:t xml:space="preserve">.  </w:t>
      </w:r>
      <w:r w:rsidRPr="00F23689">
        <w:rPr>
          <w:rFonts w:cs="Times New Roman"/>
          <w:bCs/>
          <w:szCs w:val="24"/>
        </w:rPr>
        <w:t>It is in allowing God</w:t>
      </w:r>
      <w:r w:rsidR="004F26F1">
        <w:rPr>
          <w:rFonts w:cs="Times New Roman"/>
          <w:bCs/>
          <w:szCs w:val="24"/>
        </w:rPr>
        <w:t>’</w:t>
      </w:r>
      <w:r w:rsidRPr="00F23689">
        <w:rPr>
          <w:rFonts w:cs="Times New Roman"/>
          <w:bCs/>
          <w:szCs w:val="24"/>
        </w:rPr>
        <w:t>s word to have its effect in our very inwards that we are able to judge ourselves and to judge other things</w:t>
      </w:r>
      <w:r w:rsidR="009B2024">
        <w:rPr>
          <w:rFonts w:cs="Times New Roman"/>
          <w:bCs/>
          <w:szCs w:val="24"/>
        </w:rPr>
        <w:t xml:space="preserve">.  </w:t>
      </w:r>
      <w:r w:rsidRPr="00F23689">
        <w:rPr>
          <w:rFonts w:cs="Times New Roman"/>
          <w:bCs/>
          <w:szCs w:val="24"/>
        </w:rPr>
        <w:t>The Lord speaks of judgment on a moral basis</w:t>
      </w:r>
      <w:r w:rsidR="006C3548">
        <w:rPr>
          <w:rFonts w:cs="Times New Roman"/>
        </w:rPr>
        <w:t>—“</w:t>
      </w:r>
      <w:r w:rsidRPr="00F23689">
        <w:rPr>
          <w:rFonts w:cs="Times New Roman"/>
          <w:bCs/>
          <w:szCs w:val="24"/>
        </w:rPr>
        <w:t>I do not seek my will, but the will of him that has sent me</w:t>
      </w:r>
      <w:r w:rsidR="004F26F1">
        <w:rPr>
          <w:rFonts w:cs="Times New Roman"/>
          <w:bCs/>
          <w:szCs w:val="24"/>
        </w:rPr>
        <w:t>”</w:t>
      </w:r>
      <w:r w:rsidR="009B2024">
        <w:rPr>
          <w:rFonts w:cs="Times New Roman"/>
          <w:bCs/>
          <w:szCs w:val="24"/>
        </w:rPr>
        <w:t xml:space="preserve">.  </w:t>
      </w:r>
      <w:r w:rsidRPr="00F23689">
        <w:rPr>
          <w:rFonts w:cs="Times New Roman"/>
          <w:bCs/>
          <w:szCs w:val="24"/>
        </w:rPr>
        <w:t>We need to be fully committed to the will of God to have a right judgment</w:t>
      </w:r>
      <w:r w:rsidR="009B2024">
        <w:rPr>
          <w:rFonts w:cs="Times New Roman"/>
          <w:bCs/>
          <w:szCs w:val="24"/>
        </w:rPr>
        <w:t xml:space="preserve">.  </w:t>
      </w:r>
      <w:r w:rsidRPr="00F23689">
        <w:rPr>
          <w:rFonts w:cs="Times New Roman"/>
          <w:bCs/>
          <w:szCs w:val="24"/>
        </w:rPr>
        <w:t>The Lord therefore is a perfect example for us</w:t>
      </w:r>
      <w:r w:rsidR="009B2024">
        <w:rPr>
          <w:rFonts w:cs="Times New Roman"/>
          <w:bCs/>
          <w:szCs w:val="24"/>
        </w:rPr>
        <w:t xml:space="preserve">.  </w:t>
      </w:r>
      <w:r w:rsidRPr="00F23689">
        <w:rPr>
          <w:rFonts w:cs="Times New Roman"/>
          <w:bCs/>
          <w:szCs w:val="24"/>
        </w:rPr>
        <w:t>There was no element of preference or prejudice with Him, but these things come in and affect our judgment</w:t>
      </w:r>
      <w:r w:rsidR="009B2024">
        <w:rPr>
          <w:rFonts w:cs="Times New Roman"/>
          <w:bCs/>
          <w:szCs w:val="24"/>
        </w:rPr>
        <w:t xml:space="preserve">.  </w:t>
      </w:r>
      <w:r w:rsidRPr="00F23689">
        <w:rPr>
          <w:rFonts w:cs="Times New Roman"/>
          <w:bCs/>
          <w:szCs w:val="24"/>
        </w:rPr>
        <w:t>There was never anyone so single-eyed as the Lord Jesus</w:t>
      </w:r>
      <w:r w:rsidR="009B2024">
        <w:rPr>
          <w:rFonts w:cs="Times New Roman"/>
          <w:bCs/>
          <w:szCs w:val="24"/>
        </w:rPr>
        <w:t xml:space="preserve">.  </w:t>
      </w:r>
      <w:r w:rsidRPr="00F23689">
        <w:rPr>
          <w:rFonts w:cs="Times New Roman"/>
          <w:bCs/>
          <w:szCs w:val="24"/>
        </w:rPr>
        <w:t>He never deviated from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He was ever in perfection devoted to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We do well to feed on Him and be occupied with Him</w:t>
      </w:r>
      <w:r w:rsidR="009B2024">
        <w:rPr>
          <w:rFonts w:cs="Times New Roman"/>
          <w:bCs/>
          <w:szCs w:val="24"/>
        </w:rPr>
        <w:t xml:space="preserve">.  </w:t>
      </w:r>
      <w:r w:rsidRPr="00F23689">
        <w:rPr>
          <w:rFonts w:cs="Times New Roman"/>
          <w:bCs/>
          <w:szCs w:val="24"/>
        </w:rPr>
        <w:t>It is so different from men around us in the world</w:t>
      </w:r>
      <w:r w:rsidR="009B2024">
        <w:rPr>
          <w:rFonts w:cs="Times New Roman"/>
          <w:bCs/>
          <w:szCs w:val="24"/>
        </w:rPr>
        <w:t xml:space="preserve">.  </w:t>
      </w:r>
      <w:r w:rsidRPr="00F23689">
        <w:rPr>
          <w:rFonts w:cs="Times New Roman"/>
          <w:bCs/>
          <w:szCs w:val="24"/>
        </w:rPr>
        <w:t>The believer is meant to be devoted to the will of God.</w:t>
      </w:r>
    </w:p>
    <w:p w14:paraId="75033AD4" w14:textId="3DB6D5D6"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The verses read in John 7 are a challenge to the believer as to whether he is governed by anything else but to practise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 xml:space="preserve">It could be linked with Romans 7: 25; </w:t>
      </w:r>
      <w:r w:rsidR="004F26F1">
        <w:rPr>
          <w:rFonts w:cs="Times New Roman"/>
          <w:bCs/>
          <w:szCs w:val="24"/>
        </w:rPr>
        <w:t>“</w:t>
      </w:r>
      <w:r w:rsidRPr="00F23689">
        <w:rPr>
          <w:rFonts w:cs="Times New Roman"/>
          <w:bCs/>
          <w:szCs w:val="24"/>
        </w:rPr>
        <w:t xml:space="preserve">So then I myself with the mind </w:t>
      </w:r>
      <w:r w:rsidRPr="00F23689">
        <w:rPr>
          <w:rFonts w:cs="Times New Roman"/>
          <w:bCs/>
          <w:szCs w:val="24"/>
        </w:rPr>
        <w:lastRenderedPageBreak/>
        <w:t>serve God</w:t>
      </w:r>
      <w:r w:rsidR="004F26F1">
        <w:rPr>
          <w:rFonts w:cs="Times New Roman"/>
          <w:bCs/>
          <w:szCs w:val="24"/>
        </w:rPr>
        <w:t>’</w:t>
      </w:r>
      <w:r w:rsidRPr="00F23689">
        <w:rPr>
          <w:rFonts w:cs="Times New Roman"/>
          <w:bCs/>
          <w:szCs w:val="24"/>
        </w:rPr>
        <w:t>s law</w:t>
      </w:r>
      <w:r w:rsidR="004F26F1">
        <w:rPr>
          <w:rFonts w:cs="Times New Roman"/>
          <w:bCs/>
          <w:szCs w:val="24"/>
        </w:rPr>
        <w:t>”</w:t>
      </w:r>
      <w:r w:rsidR="009B2024">
        <w:rPr>
          <w:rFonts w:cs="Times New Roman"/>
          <w:bCs/>
          <w:szCs w:val="24"/>
        </w:rPr>
        <w:t xml:space="preserve">.  </w:t>
      </w:r>
      <w:r w:rsidRPr="00F23689">
        <w:rPr>
          <w:rFonts w:cs="Times New Roman"/>
          <w:bCs/>
          <w:szCs w:val="24"/>
        </w:rPr>
        <w:t>This is the inward man operating</w:t>
      </w:r>
      <w:r w:rsidR="009B2024">
        <w:rPr>
          <w:rFonts w:cs="Times New Roman"/>
          <w:bCs/>
          <w:szCs w:val="24"/>
        </w:rPr>
        <w:t xml:space="preserve">.  </w:t>
      </w:r>
      <w:r w:rsidRPr="00F23689">
        <w:rPr>
          <w:rFonts w:cs="Times New Roman"/>
          <w:bCs/>
          <w:szCs w:val="24"/>
        </w:rPr>
        <w:t>The believer</w:t>
      </w:r>
      <w:r w:rsidR="004F26F1">
        <w:rPr>
          <w:rFonts w:cs="Times New Roman"/>
          <w:bCs/>
          <w:szCs w:val="24"/>
        </w:rPr>
        <w:t>’</w:t>
      </w:r>
      <w:r w:rsidRPr="00F23689">
        <w:rPr>
          <w:rFonts w:cs="Times New Roman"/>
          <w:bCs/>
          <w:szCs w:val="24"/>
        </w:rPr>
        <w:t>s judgment so often is affected by preference or prejudice</w:t>
      </w:r>
      <w:r w:rsidR="009B2024">
        <w:rPr>
          <w:rFonts w:cs="Times New Roman"/>
          <w:bCs/>
          <w:szCs w:val="24"/>
        </w:rPr>
        <w:t xml:space="preserve">.  </w:t>
      </w:r>
      <w:r w:rsidRPr="00F23689">
        <w:rPr>
          <w:rFonts w:cs="Times New Roman"/>
          <w:bCs/>
          <w:szCs w:val="24"/>
        </w:rPr>
        <w:t>The Spirit will help us to practise God</w:t>
      </w:r>
      <w:r w:rsidR="004F26F1">
        <w:rPr>
          <w:rFonts w:cs="Times New Roman"/>
          <w:bCs/>
          <w:szCs w:val="24"/>
        </w:rPr>
        <w:t>’</w:t>
      </w:r>
      <w:r w:rsidRPr="00F23689">
        <w:rPr>
          <w:rFonts w:cs="Times New Roman"/>
          <w:bCs/>
          <w:szCs w:val="24"/>
        </w:rPr>
        <w:t>s will as He is the unction</w:t>
      </w:r>
      <w:r w:rsidR="009B2024">
        <w:rPr>
          <w:rFonts w:cs="Times New Roman"/>
          <w:bCs/>
          <w:szCs w:val="24"/>
        </w:rPr>
        <w:t xml:space="preserve">.  </w:t>
      </w:r>
      <w:r w:rsidRPr="00F23689">
        <w:rPr>
          <w:rFonts w:cs="Times New Roman"/>
          <w:bCs/>
          <w:szCs w:val="24"/>
        </w:rPr>
        <w:t>The believer has a sense of what is right and wrong by having the unction</w:t>
      </w:r>
      <w:r w:rsidR="009B2024">
        <w:rPr>
          <w:rFonts w:cs="Times New Roman"/>
          <w:bCs/>
          <w:szCs w:val="24"/>
        </w:rPr>
        <w:t xml:space="preserve">.  </w:t>
      </w:r>
      <w:r w:rsidRPr="00F23689">
        <w:rPr>
          <w:rFonts w:cs="Times New Roman"/>
          <w:bCs/>
          <w:szCs w:val="24"/>
        </w:rPr>
        <w:t>How good to repudiate every other influence and to practise His will</w:t>
      </w:r>
      <w:r w:rsidR="009B2024">
        <w:rPr>
          <w:rFonts w:cs="Times New Roman"/>
          <w:bCs/>
          <w:szCs w:val="24"/>
        </w:rPr>
        <w:t xml:space="preserve">.  </w:t>
      </w:r>
      <w:r w:rsidRPr="00F23689">
        <w:rPr>
          <w:rFonts w:cs="Times New Roman"/>
          <w:bCs/>
          <w:szCs w:val="24"/>
        </w:rPr>
        <w:t>Then we will get a sense of what is right and wrong</w:t>
      </w:r>
      <w:r w:rsidR="009B2024">
        <w:rPr>
          <w:rFonts w:cs="Times New Roman"/>
          <w:bCs/>
          <w:szCs w:val="24"/>
        </w:rPr>
        <w:t xml:space="preserve">.  </w:t>
      </w:r>
      <w:r w:rsidRPr="00F23689">
        <w:rPr>
          <w:rFonts w:cs="Times New Roman"/>
          <w:bCs/>
          <w:szCs w:val="24"/>
        </w:rPr>
        <w:t>This belongs to believers as having the Holy Spirit, but whether He is allowed to function is another matter</w:t>
      </w:r>
      <w:r w:rsidR="009B2024">
        <w:rPr>
          <w:rFonts w:cs="Times New Roman"/>
          <w:bCs/>
          <w:szCs w:val="24"/>
        </w:rPr>
        <w:t xml:space="preserve">.  </w:t>
      </w:r>
      <w:r w:rsidRPr="00F23689">
        <w:rPr>
          <w:rFonts w:cs="Times New Roman"/>
          <w:bCs/>
          <w:szCs w:val="24"/>
        </w:rPr>
        <w:t>The desire to practise God</w:t>
      </w:r>
      <w:r w:rsidR="004F26F1">
        <w:rPr>
          <w:rFonts w:cs="Times New Roman"/>
          <w:bCs/>
          <w:szCs w:val="24"/>
        </w:rPr>
        <w:t>’</w:t>
      </w:r>
      <w:r w:rsidRPr="00F23689">
        <w:rPr>
          <w:rFonts w:cs="Times New Roman"/>
          <w:bCs/>
          <w:szCs w:val="24"/>
        </w:rPr>
        <w:t>s will would allow the unction to operate and give us sensibilities which are of the Spirit.</w:t>
      </w:r>
    </w:p>
    <w:p w14:paraId="17F4DF9D" w14:textId="77777777" w:rsidR="00943D2D" w:rsidRPr="00F23689" w:rsidRDefault="00943D2D" w:rsidP="00943D2D">
      <w:pPr>
        <w:spacing w:before="120" w:after="0" w:line="240" w:lineRule="auto"/>
        <w:jc w:val="both"/>
        <w:rPr>
          <w:rFonts w:cs="Times New Roman"/>
          <w:b/>
          <w:bCs/>
          <w:szCs w:val="24"/>
        </w:rPr>
      </w:pPr>
    </w:p>
    <w:p w14:paraId="0A032ECB" w14:textId="7071A1C1" w:rsidR="000C209C" w:rsidRPr="00F23689" w:rsidRDefault="00943D2D" w:rsidP="00943D2D">
      <w:pPr>
        <w:spacing w:before="120" w:after="0" w:line="240" w:lineRule="auto"/>
        <w:jc w:val="both"/>
        <w:rPr>
          <w:i/>
          <w:iCs/>
          <w:szCs w:val="24"/>
        </w:rPr>
      </w:pPr>
      <w:r w:rsidRPr="00F23689">
        <w:rPr>
          <w:i/>
          <w:iCs/>
          <w:szCs w:val="24"/>
        </w:rPr>
        <w:t xml:space="preserve">Substance of word in meeting for ministry </w:t>
      </w:r>
    </w:p>
    <w:p w14:paraId="2833429C" w14:textId="79FDCD62" w:rsidR="00943D2D" w:rsidRPr="00F23689" w:rsidRDefault="000C209C" w:rsidP="00943D2D">
      <w:pPr>
        <w:spacing w:before="120" w:after="0" w:line="240" w:lineRule="auto"/>
        <w:jc w:val="both"/>
        <w:rPr>
          <w:b/>
          <w:bCs/>
          <w:szCs w:val="24"/>
        </w:rPr>
      </w:pPr>
      <w:r w:rsidRPr="00F23689">
        <w:rPr>
          <w:b/>
          <w:bCs/>
          <w:szCs w:val="24"/>
        </w:rPr>
        <w:t xml:space="preserve">VICTORIA BC  </w:t>
      </w:r>
    </w:p>
    <w:p w14:paraId="518F1377" w14:textId="77777777" w:rsidR="00943D2D" w:rsidRPr="00F23689" w:rsidRDefault="00943D2D" w:rsidP="00943D2D">
      <w:pPr>
        <w:spacing w:before="120" w:after="0" w:line="240" w:lineRule="auto"/>
        <w:jc w:val="both"/>
        <w:rPr>
          <w:rFonts w:cs="Times New Roman"/>
          <w:b/>
          <w:bCs/>
          <w:szCs w:val="24"/>
        </w:rPr>
      </w:pPr>
      <w:r w:rsidRPr="00F23689">
        <w:rPr>
          <w:b/>
          <w:bCs/>
          <w:szCs w:val="24"/>
        </w:rPr>
        <w:t>10</w:t>
      </w:r>
      <w:r w:rsidRPr="00F23689">
        <w:rPr>
          <w:b/>
          <w:bCs/>
          <w:szCs w:val="24"/>
          <w:vertAlign w:val="superscript"/>
        </w:rPr>
        <w:t>th</w:t>
      </w:r>
      <w:r w:rsidRPr="00F23689">
        <w:rPr>
          <w:b/>
          <w:bCs/>
          <w:szCs w:val="24"/>
        </w:rPr>
        <w:t xml:space="preserve"> July 1978</w:t>
      </w:r>
    </w:p>
    <w:p w14:paraId="78EAB04B" w14:textId="77777777" w:rsidR="00943D2D" w:rsidRDefault="00943D2D" w:rsidP="00943D2D">
      <w:pPr>
        <w:spacing w:before="120" w:after="0" w:line="240" w:lineRule="auto"/>
        <w:jc w:val="center"/>
        <w:rPr>
          <w:rFonts w:cs="Times New Roman"/>
          <w:bCs/>
          <w:szCs w:val="24"/>
        </w:rPr>
      </w:pPr>
      <w:r w:rsidRPr="00FD428C">
        <w:rPr>
          <w:rFonts w:cs="Times New Roman"/>
          <w:bCs/>
          <w:szCs w:val="24"/>
        </w:rPr>
        <w:t>_____________________</w:t>
      </w:r>
    </w:p>
    <w:p w14:paraId="5E7A14F2" w14:textId="77777777" w:rsidR="00943D2D" w:rsidRPr="00943D2D" w:rsidRDefault="00943D2D" w:rsidP="00943D2D">
      <w:pPr>
        <w:spacing w:before="120" w:after="0" w:line="240" w:lineRule="auto"/>
        <w:jc w:val="both"/>
        <w:rPr>
          <w:rFonts w:cs="Times New Roman"/>
          <w:b/>
          <w:bCs/>
        </w:rPr>
      </w:pPr>
    </w:p>
    <w:p w14:paraId="189D5AFD" w14:textId="77777777" w:rsidR="00943D2D" w:rsidRDefault="00943D2D">
      <w:pPr>
        <w:rPr>
          <w:rFonts w:eastAsiaTheme="majorEastAsia" w:cstheme="majorBidi"/>
          <w:b/>
          <w:bCs/>
          <w:sz w:val="28"/>
          <w:szCs w:val="32"/>
        </w:rPr>
      </w:pPr>
      <w:r>
        <w:rPr>
          <w:bCs/>
        </w:rPr>
        <w:br w:type="page"/>
      </w:r>
    </w:p>
    <w:p w14:paraId="48695108" w14:textId="35773EEB" w:rsidR="00943D2D" w:rsidRPr="00943D2D" w:rsidRDefault="00943D2D" w:rsidP="00943D2D">
      <w:pPr>
        <w:pStyle w:val="Heading1"/>
      </w:pPr>
      <w:bookmarkStart w:id="60" w:name="_Toc26879123"/>
      <w:bookmarkStart w:id="61" w:name="_Toc35685482"/>
      <w:r w:rsidRPr="00943D2D">
        <w:lastRenderedPageBreak/>
        <w:t>TRUSTWORTHINESS</w:t>
      </w:r>
      <w:bookmarkEnd w:id="60"/>
      <w:bookmarkEnd w:id="61"/>
    </w:p>
    <w:p w14:paraId="0D1F61DE" w14:textId="3586EE40" w:rsidR="00943D2D" w:rsidRPr="00526091" w:rsidRDefault="00943D2D" w:rsidP="00943D2D">
      <w:pPr>
        <w:spacing w:before="120" w:after="0" w:line="240" w:lineRule="auto"/>
        <w:jc w:val="both"/>
        <w:rPr>
          <w:rFonts w:cs="Times New Roman"/>
          <w:b/>
        </w:rPr>
      </w:pPr>
      <w:r w:rsidRPr="00526091">
        <w:rPr>
          <w:rFonts w:cs="Times New Roman"/>
          <w:b/>
        </w:rPr>
        <w:t>Luke 8: 15; 11: 34</w:t>
      </w:r>
      <w:r w:rsidR="007C04FC">
        <w:rPr>
          <w:rFonts w:cs="Times New Roman"/>
          <w:b/>
        </w:rPr>
        <w:t>-</w:t>
      </w:r>
      <w:r w:rsidRPr="00526091">
        <w:rPr>
          <w:rFonts w:cs="Times New Roman"/>
          <w:b/>
        </w:rPr>
        <w:t>36; 24: 45</w:t>
      </w:r>
      <w:r w:rsidR="007C04FC">
        <w:rPr>
          <w:rFonts w:cs="Times New Roman"/>
          <w:b/>
        </w:rPr>
        <w:t>-</w:t>
      </w:r>
      <w:r w:rsidRPr="00526091">
        <w:rPr>
          <w:rFonts w:cs="Times New Roman"/>
          <w:b/>
        </w:rPr>
        <w:t>49</w:t>
      </w:r>
    </w:p>
    <w:p w14:paraId="07FA385A" w14:textId="59F930EC" w:rsidR="00943D2D" w:rsidRPr="00943D2D" w:rsidRDefault="00943D2D" w:rsidP="00943D2D">
      <w:pPr>
        <w:spacing w:before="120" w:after="0" w:line="240" w:lineRule="auto"/>
        <w:ind w:firstLine="720"/>
        <w:jc w:val="both"/>
        <w:rPr>
          <w:rFonts w:cs="Times New Roman"/>
        </w:rPr>
      </w:pPr>
      <w:r w:rsidRPr="00943D2D">
        <w:rPr>
          <w:rFonts w:cs="Times New Roman"/>
        </w:rPr>
        <w:t>I thought we might profitably continue the subject of trustworthiness and how, from another standpoint, we might see the kind of persons the Lord can trust</w:t>
      </w:r>
      <w:r w:rsidR="009B2024">
        <w:rPr>
          <w:rFonts w:cs="Times New Roman"/>
        </w:rPr>
        <w:t xml:space="preserve">.  </w:t>
      </w:r>
      <w:r w:rsidRPr="00943D2D">
        <w:rPr>
          <w:rFonts w:cs="Times New Roman"/>
        </w:rPr>
        <w:t>There is a sense in which the Lord leaves things to us even if we are not trustworthy</w:t>
      </w:r>
      <w:r w:rsidR="009B2024">
        <w:rPr>
          <w:rFonts w:cs="Times New Roman"/>
        </w:rPr>
        <w:t xml:space="preserve">.  </w:t>
      </w:r>
      <w:r w:rsidRPr="00943D2D">
        <w:rPr>
          <w:rFonts w:cs="Times New Roman"/>
        </w:rPr>
        <w:t>The fact of the matter is that things get into our hands in any case</w:t>
      </w:r>
      <w:r w:rsidR="009B2024">
        <w:rPr>
          <w:rFonts w:cs="Times New Roman"/>
        </w:rPr>
        <w:t xml:space="preserve">.  </w:t>
      </w:r>
      <w:r w:rsidRPr="00943D2D">
        <w:rPr>
          <w:rFonts w:cs="Times New Roman"/>
        </w:rPr>
        <w:t>The Lord speaks about the faithful steward (Luke 12: 42), but there were also those who were unfaithful in that chapter</w:t>
      </w:r>
      <w:r w:rsidR="009B2024">
        <w:rPr>
          <w:rFonts w:cs="Times New Roman"/>
        </w:rPr>
        <w:t xml:space="preserve">.  </w:t>
      </w:r>
      <w:r w:rsidRPr="00943D2D">
        <w:rPr>
          <w:rFonts w:cs="Times New Roman"/>
        </w:rPr>
        <w:t>They were left with his interests, his matters; they took on responsibility for them</w:t>
      </w:r>
      <w:r w:rsidR="009B2024">
        <w:rPr>
          <w:rFonts w:cs="Times New Roman"/>
        </w:rPr>
        <w:t xml:space="preserve">.  </w:t>
      </w:r>
      <w:r w:rsidRPr="00943D2D">
        <w:rPr>
          <w:rFonts w:cs="Times New Roman"/>
        </w:rPr>
        <w:t>Some were unfaithful, but some were faithful</w:t>
      </w:r>
      <w:r w:rsidR="009B2024">
        <w:rPr>
          <w:rFonts w:cs="Times New Roman"/>
        </w:rPr>
        <w:t xml:space="preserve">.  </w:t>
      </w:r>
      <w:r w:rsidRPr="00943D2D">
        <w:rPr>
          <w:rFonts w:cs="Times New Roman"/>
        </w:rPr>
        <w:t>So we would desire to be faithful stewards, that is, worthy of the Lord</w:t>
      </w:r>
      <w:r w:rsidR="004F26F1">
        <w:rPr>
          <w:rFonts w:cs="Times New Roman"/>
        </w:rPr>
        <w:t>’</w:t>
      </w:r>
      <w:r w:rsidRPr="00943D2D">
        <w:rPr>
          <w:rFonts w:cs="Times New Roman"/>
        </w:rPr>
        <w:t>s trust.</w:t>
      </w:r>
    </w:p>
    <w:p w14:paraId="4EC2BDF2" w14:textId="56B8D72F" w:rsidR="00943D2D" w:rsidRPr="00943D2D" w:rsidRDefault="00943D2D" w:rsidP="00943D2D">
      <w:pPr>
        <w:spacing w:before="120" w:after="0" w:line="240" w:lineRule="auto"/>
        <w:ind w:firstLine="720"/>
        <w:jc w:val="both"/>
        <w:rPr>
          <w:rFonts w:cs="Times New Roman"/>
        </w:rPr>
      </w:pPr>
      <w:r w:rsidRPr="00943D2D">
        <w:rPr>
          <w:rFonts w:cs="Times New Roman"/>
        </w:rPr>
        <w:t>In this parable of the sower there were four different kinds of ground</w:t>
      </w:r>
      <w:r w:rsidR="009B2024">
        <w:rPr>
          <w:rFonts w:cs="Times New Roman"/>
        </w:rPr>
        <w:t xml:space="preserve">.  </w:t>
      </w:r>
      <w:r w:rsidRPr="00943D2D">
        <w:rPr>
          <w:rFonts w:cs="Times New Roman"/>
        </w:rPr>
        <w:t>It brings in the side of our responsibility</w:t>
      </w:r>
      <w:r w:rsidR="009B2024">
        <w:rPr>
          <w:rFonts w:cs="Times New Roman"/>
        </w:rPr>
        <w:t xml:space="preserve">.  </w:t>
      </w:r>
      <w:r w:rsidRPr="00943D2D">
        <w:rPr>
          <w:rFonts w:cs="Times New Roman"/>
        </w:rPr>
        <w:t>We were looking at John</w:t>
      </w:r>
      <w:r w:rsidR="004F26F1">
        <w:rPr>
          <w:rFonts w:cs="Times New Roman"/>
        </w:rPr>
        <w:t>’</w:t>
      </w:r>
      <w:r w:rsidRPr="00943D2D">
        <w:rPr>
          <w:rFonts w:cs="Times New Roman"/>
        </w:rPr>
        <w:t>s gospel and the side of sovereignty, God</w:t>
      </w:r>
      <w:r w:rsidR="004F26F1">
        <w:rPr>
          <w:rFonts w:cs="Times New Roman"/>
        </w:rPr>
        <w:t>’</w:t>
      </w:r>
      <w:r w:rsidRPr="00943D2D">
        <w:rPr>
          <w:rFonts w:cs="Times New Roman"/>
        </w:rPr>
        <w:t>s sovereign operations in new birth</w:t>
      </w:r>
      <w:r w:rsidR="009B2024">
        <w:rPr>
          <w:rFonts w:cs="Times New Roman"/>
        </w:rPr>
        <w:t xml:space="preserve">.  </w:t>
      </w:r>
      <w:r w:rsidRPr="00943D2D">
        <w:rPr>
          <w:rFonts w:cs="Times New Roman"/>
        </w:rPr>
        <w:t>There would be no one worthy of trust without God</w:t>
      </w:r>
      <w:r w:rsidR="004F26F1">
        <w:rPr>
          <w:rFonts w:cs="Times New Roman"/>
        </w:rPr>
        <w:t>’</w:t>
      </w:r>
      <w:r w:rsidRPr="00943D2D">
        <w:rPr>
          <w:rFonts w:cs="Times New Roman"/>
        </w:rPr>
        <w:t>s sovereign operations—that is one side of the matter</w:t>
      </w:r>
      <w:r w:rsidR="009B2024">
        <w:rPr>
          <w:rFonts w:cs="Times New Roman"/>
        </w:rPr>
        <w:t xml:space="preserve">.  </w:t>
      </w:r>
      <w:r w:rsidRPr="00943D2D">
        <w:rPr>
          <w:rFonts w:cs="Times New Roman"/>
        </w:rPr>
        <w:t>But here it is a matter of the ground, the soil, and that would bring in responsibility</w:t>
      </w:r>
      <w:r w:rsidR="009B2024">
        <w:rPr>
          <w:rFonts w:cs="Times New Roman"/>
        </w:rPr>
        <w:t xml:space="preserve">.  </w:t>
      </w:r>
      <w:r w:rsidRPr="00943D2D">
        <w:rPr>
          <w:rFonts w:cs="Times New Roman"/>
        </w:rPr>
        <w:t>We are responsible to provide certain soil for the seed</w:t>
      </w:r>
      <w:r w:rsidR="009B2024">
        <w:rPr>
          <w:rFonts w:cs="Times New Roman"/>
        </w:rPr>
        <w:t xml:space="preserve">.  </w:t>
      </w:r>
      <w:r w:rsidRPr="00943D2D">
        <w:rPr>
          <w:rFonts w:cs="Times New Roman"/>
        </w:rPr>
        <w:t>The seed is the word of God, and God is active in His word</w:t>
      </w:r>
      <w:r w:rsidR="009B2024">
        <w:rPr>
          <w:rFonts w:cs="Times New Roman"/>
        </w:rPr>
        <w:t xml:space="preserve">.  </w:t>
      </w:r>
      <w:r w:rsidRPr="00943D2D">
        <w:rPr>
          <w:rFonts w:cs="Times New Roman"/>
        </w:rPr>
        <w:t>It is a question of having ears to hear, of providing soil that the word may fall into and produce</w:t>
      </w:r>
      <w:r>
        <w:rPr>
          <w:rFonts w:cs="Times New Roman"/>
        </w:rPr>
        <w:t xml:space="preserve"> </w:t>
      </w:r>
      <w:r w:rsidRPr="00943D2D">
        <w:rPr>
          <w:rFonts w:cs="Times New Roman"/>
        </w:rPr>
        <w:t>fruit</w:t>
      </w:r>
      <w:r w:rsidR="009B2024">
        <w:rPr>
          <w:rFonts w:cs="Times New Roman"/>
        </w:rPr>
        <w:t xml:space="preserve">.  </w:t>
      </w:r>
      <w:r w:rsidRPr="00943D2D">
        <w:rPr>
          <w:rFonts w:cs="Times New Roman"/>
        </w:rPr>
        <w:t>Only one of these four kinds of soil brings forth fruit to perfection</w:t>
      </w:r>
      <w:r w:rsidR="009B2024">
        <w:rPr>
          <w:rFonts w:cs="Times New Roman"/>
        </w:rPr>
        <w:t xml:space="preserve">.  </w:t>
      </w:r>
      <w:r w:rsidRPr="00943D2D">
        <w:rPr>
          <w:rFonts w:cs="Times New Roman"/>
        </w:rPr>
        <w:t>There is the wayside, which is hardened soil, where the seed is unable to sink in or to penetrate</w:t>
      </w:r>
      <w:r w:rsidR="009B2024">
        <w:rPr>
          <w:rFonts w:cs="Times New Roman"/>
        </w:rPr>
        <w:t xml:space="preserve">.  </w:t>
      </w:r>
      <w:r w:rsidRPr="00943D2D">
        <w:rPr>
          <w:rFonts w:cs="Times New Roman"/>
        </w:rPr>
        <w:t>It suggests a crust of casualness and carelessness, with no crevice for the seed to get in</w:t>
      </w:r>
      <w:r w:rsidR="009B2024">
        <w:rPr>
          <w:rFonts w:cs="Times New Roman"/>
        </w:rPr>
        <w:t xml:space="preserve">.  </w:t>
      </w:r>
      <w:r w:rsidRPr="00943D2D">
        <w:rPr>
          <w:rFonts w:cs="Times New Roman"/>
        </w:rPr>
        <w:t>Then there is the rocky ground</w:t>
      </w:r>
      <w:r w:rsidR="009B2024">
        <w:rPr>
          <w:rFonts w:cs="Times New Roman"/>
        </w:rPr>
        <w:t xml:space="preserve">.  </w:t>
      </w:r>
      <w:r w:rsidRPr="00943D2D">
        <w:rPr>
          <w:rFonts w:cs="Times New Roman"/>
        </w:rPr>
        <w:t>As it says in another version, there is no depth of earth, there is merely superficiality</w:t>
      </w:r>
      <w:r w:rsidR="009B2024">
        <w:rPr>
          <w:rFonts w:cs="Times New Roman"/>
        </w:rPr>
        <w:t xml:space="preserve">.  </w:t>
      </w:r>
      <w:r w:rsidRPr="00943D2D">
        <w:rPr>
          <w:rFonts w:cs="Times New Roman"/>
        </w:rPr>
        <w:t>There seems to be joy but in time of trial persons fall away</w:t>
      </w:r>
      <w:r w:rsidR="009B2024">
        <w:rPr>
          <w:rFonts w:cs="Times New Roman"/>
        </w:rPr>
        <w:t xml:space="preserve">.  </w:t>
      </w:r>
      <w:r w:rsidRPr="00943D2D">
        <w:rPr>
          <w:rFonts w:cs="Times New Roman"/>
        </w:rPr>
        <w:t>Tests will come as to whether the word of God has taken root or has not</w:t>
      </w:r>
      <w:r w:rsidR="009B2024">
        <w:rPr>
          <w:rFonts w:cs="Times New Roman"/>
        </w:rPr>
        <w:t xml:space="preserve">.  </w:t>
      </w:r>
      <w:r w:rsidRPr="00943D2D">
        <w:rPr>
          <w:rFonts w:cs="Times New Roman"/>
        </w:rPr>
        <w:t>This would apply to receiving the word initially, but it would also apply to believers, because God would give us His word continually</w:t>
      </w:r>
      <w:r w:rsidR="009B2024">
        <w:rPr>
          <w:rFonts w:cs="Times New Roman"/>
        </w:rPr>
        <w:t xml:space="preserve">.  </w:t>
      </w:r>
      <w:r w:rsidRPr="00943D2D">
        <w:rPr>
          <w:rFonts w:cs="Times New Roman"/>
        </w:rPr>
        <w:t>Not only do we provide soil at the beginning of our soul history, but we are meant to provide suitable soil all through our lives as the word of God comes to us continually</w:t>
      </w:r>
      <w:r w:rsidR="009B2024">
        <w:rPr>
          <w:rFonts w:cs="Times New Roman"/>
        </w:rPr>
        <w:t xml:space="preserve">.  </w:t>
      </w:r>
      <w:r w:rsidRPr="00943D2D">
        <w:rPr>
          <w:rFonts w:cs="Times New Roman"/>
        </w:rPr>
        <w:t>The Lord speaks in chapter 4 about man living by every word of God</w:t>
      </w:r>
      <w:r w:rsidR="00E811EB">
        <w:rPr>
          <w:rFonts w:cs="Times New Roman"/>
        </w:rPr>
        <w:t xml:space="preserve">, </w:t>
      </w:r>
      <w:r w:rsidRPr="00943D2D">
        <w:rPr>
          <w:rFonts w:cs="Times New Roman"/>
        </w:rPr>
        <w:t>Luke 4: 4</w:t>
      </w:r>
      <w:r w:rsidR="009B2024">
        <w:rPr>
          <w:rFonts w:cs="Times New Roman"/>
        </w:rPr>
        <w:t xml:space="preserve">.  </w:t>
      </w:r>
      <w:r w:rsidRPr="00943D2D">
        <w:rPr>
          <w:rFonts w:cs="Times New Roman"/>
        </w:rPr>
        <w:t>Therefore the believer is to hear the word of God not only initially but continually.</w:t>
      </w:r>
    </w:p>
    <w:p w14:paraId="0183E31C" w14:textId="1D121466" w:rsidR="00943D2D" w:rsidRPr="00943D2D" w:rsidRDefault="00943D2D" w:rsidP="00943D2D">
      <w:pPr>
        <w:spacing w:before="120" w:after="0" w:line="240" w:lineRule="auto"/>
        <w:ind w:firstLine="720"/>
        <w:jc w:val="both"/>
        <w:rPr>
          <w:rFonts w:cs="Times New Roman"/>
        </w:rPr>
      </w:pPr>
      <w:r w:rsidRPr="00943D2D">
        <w:rPr>
          <w:rFonts w:cs="Times New Roman"/>
        </w:rPr>
        <w:t>The great test is the kind of soil</w:t>
      </w:r>
      <w:r w:rsidR="009B2024">
        <w:rPr>
          <w:rFonts w:cs="Times New Roman"/>
        </w:rPr>
        <w:t xml:space="preserve">.  </w:t>
      </w:r>
      <w:r w:rsidRPr="00943D2D">
        <w:rPr>
          <w:rFonts w:cs="Times New Roman"/>
        </w:rPr>
        <w:t>There is that which falls where the thorns are</w:t>
      </w:r>
      <w:r w:rsidR="009B2024">
        <w:rPr>
          <w:rFonts w:cs="Times New Roman"/>
        </w:rPr>
        <w:t xml:space="preserve">.  </w:t>
      </w:r>
      <w:r w:rsidRPr="00943D2D">
        <w:rPr>
          <w:rFonts w:cs="Times New Roman"/>
        </w:rPr>
        <w:t>We know what cares and riches and pleasures are</w:t>
      </w:r>
      <w:r w:rsidR="009B2024">
        <w:rPr>
          <w:rFonts w:cs="Times New Roman"/>
        </w:rPr>
        <w:t xml:space="preserve">.  </w:t>
      </w:r>
      <w:r w:rsidRPr="00943D2D">
        <w:rPr>
          <w:rFonts w:cs="Times New Roman"/>
        </w:rPr>
        <w:t xml:space="preserve">These </w:t>
      </w:r>
      <w:r w:rsidRPr="00943D2D">
        <w:rPr>
          <w:rFonts w:cs="Times New Roman"/>
        </w:rPr>
        <w:lastRenderedPageBreak/>
        <w:t>choke the word so that it is unproductive</w:t>
      </w:r>
      <w:r w:rsidR="009B2024">
        <w:rPr>
          <w:rFonts w:cs="Times New Roman"/>
        </w:rPr>
        <w:t xml:space="preserve">.  </w:t>
      </w:r>
      <w:r w:rsidRPr="00943D2D">
        <w:rPr>
          <w:rFonts w:cs="Times New Roman"/>
        </w:rPr>
        <w:t>This would also apply to believers as to whether the word is effective when it comes to us</w:t>
      </w:r>
      <w:r w:rsidR="009B2024">
        <w:rPr>
          <w:rFonts w:cs="Times New Roman"/>
        </w:rPr>
        <w:t xml:space="preserve">.  </w:t>
      </w:r>
      <w:r w:rsidRPr="00943D2D">
        <w:rPr>
          <w:rFonts w:cs="Times New Roman"/>
        </w:rPr>
        <w:t xml:space="preserve">But then this fourth kind of soil is </w:t>
      </w:r>
      <w:r w:rsidR="004F26F1">
        <w:rPr>
          <w:rFonts w:cs="Times New Roman"/>
        </w:rPr>
        <w:t>“</w:t>
      </w:r>
      <w:r w:rsidRPr="00943D2D">
        <w:rPr>
          <w:rFonts w:cs="Times New Roman"/>
        </w:rPr>
        <w:t>an honest and good heart</w:t>
      </w:r>
      <w:r w:rsidR="004F26F1">
        <w:rPr>
          <w:rFonts w:cs="Times New Roman"/>
        </w:rPr>
        <w:t>”</w:t>
      </w:r>
      <w:r w:rsidR="009B2024">
        <w:rPr>
          <w:rFonts w:cs="Times New Roman"/>
        </w:rPr>
        <w:t xml:space="preserve">.  </w:t>
      </w:r>
      <w:r w:rsidRPr="00943D2D">
        <w:rPr>
          <w:rFonts w:cs="Times New Roman"/>
        </w:rPr>
        <w:t>It is a matter of being frank and honest, not pretending anything, not being superficial, but being genuine and exercised</w:t>
      </w:r>
      <w:r w:rsidR="009B2024">
        <w:rPr>
          <w:rFonts w:cs="Times New Roman"/>
        </w:rPr>
        <w:t xml:space="preserve">.  </w:t>
      </w:r>
      <w:r w:rsidRPr="00943D2D">
        <w:rPr>
          <w:rFonts w:cs="Times New Roman"/>
        </w:rPr>
        <w:t>The</w:t>
      </w:r>
      <w:r>
        <w:rPr>
          <w:rFonts w:cs="Times New Roman"/>
        </w:rPr>
        <w:t xml:space="preserve"> </w:t>
      </w:r>
      <w:r w:rsidRPr="00943D2D">
        <w:rPr>
          <w:rFonts w:cs="Times New Roman"/>
        </w:rPr>
        <w:t>good ground does not come automatically; it does not come without exercise, and honestly facing what the word conveys</w:t>
      </w:r>
      <w:r w:rsidR="009B2024">
        <w:rPr>
          <w:rFonts w:cs="Times New Roman"/>
        </w:rPr>
        <w:t xml:space="preserve">.  </w:t>
      </w:r>
      <w:r w:rsidRPr="00943D2D">
        <w:rPr>
          <w:rFonts w:cs="Times New Roman"/>
        </w:rPr>
        <w:t>The absence of pretension, the honest and good heart, is what is needed, keeping the word</w:t>
      </w:r>
      <w:r w:rsidR="009B2024">
        <w:rPr>
          <w:rFonts w:cs="Times New Roman"/>
        </w:rPr>
        <w:t xml:space="preserve">.  </w:t>
      </w:r>
      <w:r w:rsidRPr="00943D2D">
        <w:rPr>
          <w:rFonts w:cs="Times New Roman"/>
        </w:rPr>
        <w:t xml:space="preserve">The Lord says in John 14 </w:t>
      </w:r>
      <w:r w:rsidR="004F26F1">
        <w:rPr>
          <w:rFonts w:cs="Times New Roman"/>
        </w:rPr>
        <w:t>“</w:t>
      </w:r>
      <w:r w:rsidRPr="00943D2D">
        <w:rPr>
          <w:rFonts w:cs="Times New Roman"/>
        </w:rPr>
        <w:t>He that has my commandments and keeps them …</w:t>
      </w:r>
      <w:r w:rsidR="004F26F1">
        <w:rPr>
          <w:rFonts w:cs="Times New Roman"/>
        </w:rPr>
        <w:t>”</w:t>
      </w:r>
      <w:r w:rsidR="00E811EB">
        <w:rPr>
          <w:rFonts w:cs="Times New Roman"/>
        </w:rPr>
        <w:t xml:space="preserve">, </w:t>
      </w:r>
      <w:r w:rsidRPr="00943D2D">
        <w:rPr>
          <w:rFonts w:cs="Times New Roman"/>
        </w:rPr>
        <w:t>John 14: 21</w:t>
      </w:r>
      <w:r w:rsidR="009B2024">
        <w:rPr>
          <w:rFonts w:cs="Times New Roman"/>
        </w:rPr>
        <w:t xml:space="preserve">.  </w:t>
      </w:r>
      <w:r w:rsidRPr="00943D2D">
        <w:rPr>
          <w:rFonts w:cs="Times New Roman"/>
        </w:rPr>
        <w:t>We are to keep His commandments, value them, treasure them, and be exercised to answer to them</w:t>
      </w:r>
      <w:r w:rsidR="009B2024">
        <w:rPr>
          <w:rFonts w:cs="Times New Roman"/>
        </w:rPr>
        <w:t xml:space="preserve">.  </w:t>
      </w:r>
      <w:r w:rsidRPr="00943D2D">
        <w:rPr>
          <w:rFonts w:cs="Times New Roman"/>
        </w:rPr>
        <w:t>This is</w:t>
      </w:r>
      <w:r>
        <w:rPr>
          <w:rFonts w:cs="Times New Roman"/>
        </w:rPr>
        <w:t xml:space="preserve"> </w:t>
      </w:r>
      <w:r w:rsidRPr="00943D2D">
        <w:rPr>
          <w:rFonts w:cs="Times New Roman"/>
        </w:rPr>
        <w:t>the honest and good heart, which would provide an answer to the word of God when it comes to us</w:t>
      </w:r>
      <w:r w:rsidR="009B2024">
        <w:rPr>
          <w:rFonts w:cs="Times New Roman"/>
        </w:rPr>
        <w:t xml:space="preserve">.  </w:t>
      </w:r>
      <w:r w:rsidR="004F26F1">
        <w:rPr>
          <w:rFonts w:cs="Times New Roman"/>
        </w:rPr>
        <w:t>“</w:t>
      </w:r>
      <w:r w:rsidRPr="00943D2D">
        <w:rPr>
          <w:rFonts w:cs="Times New Roman"/>
        </w:rPr>
        <w:t>Man shall not live by bread alone, but by every word of God</w:t>
      </w:r>
      <w:r w:rsidR="004F26F1">
        <w:rPr>
          <w:rFonts w:cs="Times New Roman"/>
        </w:rPr>
        <w:t>”</w:t>
      </w:r>
      <w:r w:rsidRPr="00943D2D">
        <w:rPr>
          <w:rFonts w:cs="Times New Roman"/>
        </w:rPr>
        <w:t xml:space="preserve"> (Luke 4: 4); the believer is meant to live by God</w:t>
      </w:r>
      <w:r w:rsidR="004F26F1">
        <w:rPr>
          <w:rFonts w:cs="Times New Roman"/>
        </w:rPr>
        <w:t>’</w:t>
      </w:r>
      <w:r w:rsidRPr="00943D2D">
        <w:rPr>
          <w:rFonts w:cs="Times New Roman"/>
        </w:rPr>
        <w:t>s word</w:t>
      </w:r>
      <w:r w:rsidR="009B2024">
        <w:rPr>
          <w:rFonts w:cs="Times New Roman"/>
        </w:rPr>
        <w:t xml:space="preserve">.  </w:t>
      </w:r>
      <w:r w:rsidRPr="00943D2D">
        <w:rPr>
          <w:rFonts w:cs="Times New Roman"/>
        </w:rPr>
        <w:t xml:space="preserve">His word, the </w:t>
      </w:r>
      <w:r w:rsidRPr="00117E32">
        <w:rPr>
          <w:rFonts w:cs="Times New Roman"/>
          <w:i/>
          <w:iCs/>
        </w:rPr>
        <w:t>logos</w:t>
      </w:r>
      <w:r w:rsidRPr="00943D2D">
        <w:rPr>
          <w:rFonts w:cs="Times New Roman"/>
        </w:rPr>
        <w:t>, is what the expression of His mind is</w:t>
      </w:r>
      <w:r w:rsidR="009B2024">
        <w:rPr>
          <w:rFonts w:cs="Times New Roman"/>
        </w:rPr>
        <w:t xml:space="preserve">.  </w:t>
      </w:r>
      <w:r w:rsidRPr="00943D2D">
        <w:rPr>
          <w:rFonts w:cs="Times New Roman"/>
        </w:rPr>
        <w:t>We would never know the mind of God apart from His word</w:t>
      </w:r>
      <w:r w:rsidR="009B2024">
        <w:rPr>
          <w:rFonts w:cs="Times New Roman"/>
        </w:rPr>
        <w:t xml:space="preserve">.  </w:t>
      </w:r>
      <w:r w:rsidRPr="00943D2D">
        <w:rPr>
          <w:rFonts w:cs="Times New Roman"/>
        </w:rPr>
        <w:t>The Lord Jesus Himself is the Word</w:t>
      </w:r>
      <w:r w:rsidR="009B2024">
        <w:rPr>
          <w:rFonts w:cs="Times New Roman"/>
        </w:rPr>
        <w:t xml:space="preserve">.  </w:t>
      </w:r>
      <w:r w:rsidRPr="00943D2D">
        <w:rPr>
          <w:rFonts w:cs="Times New Roman"/>
        </w:rPr>
        <w:t>He is the full expression of what is in the mind of God</w:t>
      </w:r>
      <w:r w:rsidR="009B2024">
        <w:rPr>
          <w:rFonts w:cs="Times New Roman"/>
        </w:rPr>
        <w:t xml:space="preserve">.  </w:t>
      </w:r>
      <w:r w:rsidRPr="00943D2D">
        <w:rPr>
          <w:rFonts w:cs="Times New Roman"/>
        </w:rPr>
        <w:t>Men would never know what is in God</w:t>
      </w:r>
      <w:r w:rsidR="004F26F1">
        <w:rPr>
          <w:rFonts w:cs="Times New Roman"/>
        </w:rPr>
        <w:t>’</w:t>
      </w:r>
      <w:r w:rsidRPr="00943D2D">
        <w:rPr>
          <w:rFonts w:cs="Times New Roman"/>
        </w:rPr>
        <w:t>s mind apart from the Logos, and God is constantly expressing what is in His mind</w:t>
      </w:r>
      <w:r w:rsidR="009B2024">
        <w:rPr>
          <w:rFonts w:cs="Times New Roman"/>
        </w:rPr>
        <w:t xml:space="preserve">.  </w:t>
      </w:r>
      <w:r w:rsidRPr="00943D2D">
        <w:rPr>
          <w:rFonts w:cs="Times New Roman"/>
        </w:rPr>
        <w:t xml:space="preserve">The great need is for ears to hear what He is saying—good ground will </w:t>
      </w:r>
      <w:r w:rsidR="004F26F1">
        <w:rPr>
          <w:rFonts w:cs="Times New Roman"/>
        </w:rPr>
        <w:t>“</w:t>
      </w:r>
      <w:r w:rsidRPr="00943D2D">
        <w:rPr>
          <w:rFonts w:cs="Times New Roman"/>
        </w:rPr>
        <w:t>bring forth fruit with patience</w:t>
      </w:r>
      <w:r w:rsidR="004F26F1">
        <w:rPr>
          <w:rFonts w:cs="Times New Roman"/>
        </w:rPr>
        <w:t>”</w:t>
      </w:r>
      <w:r w:rsidR="009B2024">
        <w:rPr>
          <w:rFonts w:cs="Times New Roman"/>
        </w:rPr>
        <w:t xml:space="preserve">.  </w:t>
      </w:r>
      <w:r w:rsidRPr="00943D2D">
        <w:rPr>
          <w:rFonts w:cs="Times New Roman"/>
        </w:rPr>
        <w:t>It involves exercise and endurance, and overcoming difficulties; not being turned aside or deflected, but bringing forth fruit with patience</w:t>
      </w:r>
      <w:r w:rsidR="009B2024">
        <w:rPr>
          <w:rFonts w:cs="Times New Roman"/>
        </w:rPr>
        <w:t xml:space="preserve">.  </w:t>
      </w:r>
      <w:r w:rsidRPr="00943D2D">
        <w:rPr>
          <w:rFonts w:cs="Times New Roman"/>
        </w:rPr>
        <w:t>It is meant to be a continual exercise with us that we should provide this good ground, so there would not only be satisfaction for believers, but fruit for God, an answer to what He may express as to His mind at any time.</w:t>
      </w:r>
    </w:p>
    <w:p w14:paraId="42E16F2F" w14:textId="520D311F" w:rsidR="00943D2D" w:rsidRPr="00943D2D" w:rsidRDefault="00943D2D" w:rsidP="00943D2D">
      <w:pPr>
        <w:spacing w:before="120" w:after="0" w:line="240" w:lineRule="auto"/>
        <w:ind w:firstLine="720"/>
        <w:jc w:val="both"/>
        <w:rPr>
          <w:rFonts w:cs="Times New Roman"/>
        </w:rPr>
      </w:pPr>
      <w:r w:rsidRPr="00943D2D">
        <w:rPr>
          <w:rFonts w:cs="Times New Roman"/>
        </w:rPr>
        <w:t>We often speak as if it were difficult to get God</w:t>
      </w:r>
      <w:r w:rsidR="004F26F1">
        <w:rPr>
          <w:rFonts w:cs="Times New Roman"/>
        </w:rPr>
        <w:t>’</w:t>
      </w:r>
      <w:r w:rsidRPr="00943D2D">
        <w:rPr>
          <w:rFonts w:cs="Times New Roman"/>
        </w:rPr>
        <w:t>s mind</w:t>
      </w:r>
      <w:r w:rsidR="009B2024">
        <w:rPr>
          <w:rFonts w:cs="Times New Roman"/>
        </w:rPr>
        <w:t xml:space="preserve">.  </w:t>
      </w:r>
      <w:r w:rsidRPr="00943D2D">
        <w:rPr>
          <w:rFonts w:cs="Times New Roman"/>
        </w:rPr>
        <w:t>In one sense it is, but that is because of difficulties with us</w:t>
      </w:r>
      <w:r w:rsidR="009B2024">
        <w:rPr>
          <w:rFonts w:cs="Times New Roman"/>
        </w:rPr>
        <w:t xml:space="preserve">.  </w:t>
      </w:r>
      <w:r w:rsidRPr="00943D2D">
        <w:rPr>
          <w:rFonts w:cs="Times New Roman"/>
        </w:rPr>
        <w:t>There is no difficulty on God</w:t>
      </w:r>
      <w:r w:rsidR="004F26F1">
        <w:rPr>
          <w:rFonts w:cs="Times New Roman"/>
        </w:rPr>
        <w:t>’</w:t>
      </w:r>
      <w:r w:rsidRPr="00943D2D">
        <w:rPr>
          <w:rFonts w:cs="Times New Roman"/>
        </w:rPr>
        <w:t>s side</w:t>
      </w:r>
      <w:r w:rsidR="009B2024">
        <w:rPr>
          <w:rFonts w:cs="Times New Roman"/>
        </w:rPr>
        <w:t xml:space="preserve">.  </w:t>
      </w:r>
      <w:r w:rsidRPr="00943D2D">
        <w:rPr>
          <w:rFonts w:cs="Times New Roman"/>
        </w:rPr>
        <w:t>God would not deprive us of His mind; He would not from His side make it difficult</w:t>
      </w:r>
      <w:r w:rsidR="009B2024">
        <w:rPr>
          <w:rFonts w:cs="Times New Roman"/>
        </w:rPr>
        <w:t xml:space="preserve">.  </w:t>
      </w:r>
      <w:r w:rsidRPr="00943D2D">
        <w:rPr>
          <w:rFonts w:cs="Times New Roman"/>
        </w:rPr>
        <w:t>If anyone of us would with an honest and good heart desire to have God</w:t>
      </w:r>
      <w:r w:rsidR="004F26F1">
        <w:rPr>
          <w:rFonts w:cs="Times New Roman"/>
        </w:rPr>
        <w:t>’</w:t>
      </w:r>
      <w:r w:rsidRPr="00943D2D">
        <w:rPr>
          <w:rFonts w:cs="Times New Roman"/>
        </w:rPr>
        <w:t>s mind about any matter, especially as to His interests, He would tell us what His mind is</w:t>
      </w:r>
      <w:r w:rsidR="009B2024">
        <w:rPr>
          <w:rFonts w:cs="Times New Roman"/>
        </w:rPr>
        <w:t xml:space="preserve">.  </w:t>
      </w:r>
      <w:r w:rsidRPr="00943D2D">
        <w:rPr>
          <w:rFonts w:cs="Times New Roman"/>
        </w:rPr>
        <w:t>The difficulty is on our side</w:t>
      </w:r>
      <w:r w:rsidR="009B2024">
        <w:rPr>
          <w:rFonts w:cs="Times New Roman"/>
        </w:rPr>
        <w:t xml:space="preserve">.  </w:t>
      </w:r>
      <w:r w:rsidRPr="00943D2D">
        <w:rPr>
          <w:rFonts w:cs="Times New Roman"/>
        </w:rPr>
        <w:t>We may be governed by preference or prejudice, whereas the honest and good heart has no ulterior motive, no other object, but is genuine and real; the word is received and kept, and it brings forth fruit with patience</w:t>
      </w:r>
      <w:r w:rsidR="009B2024">
        <w:rPr>
          <w:rFonts w:cs="Times New Roman"/>
        </w:rPr>
        <w:t xml:space="preserve">.  </w:t>
      </w:r>
      <w:r w:rsidRPr="00943D2D">
        <w:rPr>
          <w:rFonts w:cs="Times New Roman"/>
        </w:rPr>
        <w:t>We are all responsible as believers to provide this good ground in our own links with the Father, with the Lord Jesus, and with the Holy Spirit</w:t>
      </w:r>
      <w:r w:rsidR="009B2024">
        <w:rPr>
          <w:rFonts w:cs="Times New Roman"/>
        </w:rPr>
        <w:t xml:space="preserve">.  </w:t>
      </w:r>
      <w:r w:rsidRPr="00943D2D">
        <w:rPr>
          <w:rFonts w:cs="Times New Roman"/>
        </w:rPr>
        <w:t>The good ground is what we are meant to provide, that the word is received, and there is an answer to it</w:t>
      </w:r>
      <w:r>
        <w:rPr>
          <w:rFonts w:cs="Times New Roman"/>
        </w:rPr>
        <w:t xml:space="preserve"> f</w:t>
      </w:r>
      <w:r w:rsidRPr="00943D2D">
        <w:rPr>
          <w:rFonts w:cs="Times New Roman"/>
        </w:rPr>
        <w:t>or God</w:t>
      </w:r>
      <w:r w:rsidR="004F26F1">
        <w:rPr>
          <w:rFonts w:cs="Times New Roman"/>
        </w:rPr>
        <w:t>’</w:t>
      </w:r>
      <w:r w:rsidRPr="00943D2D">
        <w:rPr>
          <w:rFonts w:cs="Times New Roman"/>
        </w:rPr>
        <w:t>s pleasure.</w:t>
      </w:r>
    </w:p>
    <w:p w14:paraId="51828FD0" w14:textId="32DBFF9A" w:rsidR="0078363D" w:rsidRDefault="00943D2D" w:rsidP="00943D2D">
      <w:pPr>
        <w:spacing w:before="120" w:after="0" w:line="240" w:lineRule="auto"/>
        <w:ind w:firstLine="720"/>
        <w:jc w:val="both"/>
        <w:rPr>
          <w:rFonts w:cs="Times New Roman"/>
        </w:rPr>
      </w:pPr>
      <w:r w:rsidRPr="00943D2D">
        <w:rPr>
          <w:rFonts w:cs="Times New Roman"/>
        </w:rPr>
        <w:lastRenderedPageBreak/>
        <w:t>In chapter 11 of this gospel we have the idea of the eye being simple</w:t>
      </w:r>
      <w:r w:rsidR="009B2024">
        <w:rPr>
          <w:rFonts w:cs="Times New Roman"/>
        </w:rPr>
        <w:t xml:space="preserve">.  </w:t>
      </w:r>
      <w:r w:rsidRPr="00943D2D">
        <w:rPr>
          <w:rFonts w:cs="Times New Roman"/>
        </w:rPr>
        <w:t>The eye being simple is very much like the honest and good heart</w:t>
      </w:r>
      <w:r w:rsidR="009B2024">
        <w:rPr>
          <w:rFonts w:cs="Times New Roman"/>
        </w:rPr>
        <w:t xml:space="preserve">.  </w:t>
      </w:r>
      <w:r w:rsidR="004F26F1">
        <w:rPr>
          <w:rFonts w:cs="Times New Roman"/>
        </w:rPr>
        <w:t>“</w:t>
      </w:r>
      <w:r w:rsidRPr="00943D2D">
        <w:rPr>
          <w:rFonts w:cs="Times New Roman"/>
        </w:rPr>
        <w:t>The lamp of the body is thine eye—when thine eye is simple, thy whole body also is light; but when it is wicked, thy body also is dark</w:t>
      </w:r>
      <w:r w:rsidR="004F26F1">
        <w:rPr>
          <w:rFonts w:cs="Times New Roman"/>
        </w:rPr>
        <w:t>”</w:t>
      </w:r>
      <w:r w:rsidR="009B2024">
        <w:rPr>
          <w:rFonts w:cs="Times New Roman"/>
        </w:rPr>
        <w:t xml:space="preserve">.  </w:t>
      </w:r>
      <w:r w:rsidRPr="00943D2D">
        <w:rPr>
          <w:rFonts w:cs="Times New Roman"/>
        </w:rPr>
        <w:t>It is how the light is received</w:t>
      </w:r>
      <w:r w:rsidR="009B2024">
        <w:rPr>
          <w:rFonts w:cs="Times New Roman"/>
        </w:rPr>
        <w:t xml:space="preserve">.  </w:t>
      </w:r>
      <w:r w:rsidRPr="00943D2D">
        <w:rPr>
          <w:rFonts w:cs="Times New Roman"/>
        </w:rPr>
        <w:t>The inlet for the light is the eye, and it is needful that the eye be simple; not complicated, not occupied with other things, but simple in the sense of being single as to object; not having many objects, but having one object</w:t>
      </w:r>
      <w:r w:rsidR="009B2024">
        <w:rPr>
          <w:rFonts w:cs="Times New Roman"/>
        </w:rPr>
        <w:t xml:space="preserve">.  </w:t>
      </w:r>
      <w:r w:rsidRPr="00943D2D">
        <w:rPr>
          <w:rFonts w:cs="Times New Roman"/>
        </w:rPr>
        <w:t>The Lord Jesus is to be the believer</w:t>
      </w:r>
      <w:r w:rsidR="004F26F1">
        <w:rPr>
          <w:rFonts w:cs="Times New Roman"/>
        </w:rPr>
        <w:t>’</w:t>
      </w:r>
      <w:r w:rsidRPr="00943D2D">
        <w:rPr>
          <w:rFonts w:cs="Times New Roman"/>
        </w:rPr>
        <w:t>s object</w:t>
      </w:r>
      <w:r w:rsidR="009B2024">
        <w:rPr>
          <w:rFonts w:cs="Times New Roman"/>
        </w:rPr>
        <w:t xml:space="preserve">.  </w:t>
      </w:r>
      <w:r w:rsidRPr="00943D2D">
        <w:rPr>
          <w:rFonts w:cs="Times New Roman"/>
        </w:rPr>
        <w:t>The eye is to be on Him, and on light from Him</w:t>
      </w:r>
      <w:r w:rsidR="009B2024">
        <w:rPr>
          <w:rFonts w:cs="Times New Roman"/>
        </w:rPr>
        <w:t xml:space="preserve">.  </w:t>
      </w:r>
      <w:r w:rsidR="004F26F1">
        <w:rPr>
          <w:rFonts w:cs="Times New Roman"/>
        </w:rPr>
        <w:t>“</w:t>
      </w:r>
      <w:r w:rsidRPr="00943D2D">
        <w:rPr>
          <w:rFonts w:cs="Times New Roman"/>
        </w:rPr>
        <w:t>Thy whole body … is light</w:t>
      </w:r>
      <w:r w:rsidR="004F26F1">
        <w:rPr>
          <w:rFonts w:cs="Times New Roman"/>
        </w:rPr>
        <w:t>”</w:t>
      </w:r>
      <w:r w:rsidRPr="00943D2D">
        <w:rPr>
          <w:rFonts w:cs="Times New Roman"/>
        </w:rPr>
        <w:t xml:space="preserve"> is what every one of us would desire to have, </w:t>
      </w:r>
      <w:r w:rsidR="004F26F1">
        <w:rPr>
          <w:rFonts w:cs="Times New Roman"/>
        </w:rPr>
        <w:t>“</w:t>
      </w:r>
      <w:r w:rsidRPr="00943D2D">
        <w:rPr>
          <w:rFonts w:cs="Times New Roman"/>
        </w:rPr>
        <w:t>not having any part dark</w:t>
      </w:r>
      <w:r w:rsidR="004F26F1">
        <w:rPr>
          <w:rFonts w:cs="Times New Roman"/>
        </w:rPr>
        <w:t>”</w:t>
      </w:r>
      <w:r w:rsidRPr="00943D2D">
        <w:rPr>
          <w:rFonts w:cs="Times New Roman"/>
        </w:rPr>
        <w:t>; not any obscure part somewhere, which will be so if the eye is not simple</w:t>
      </w:r>
      <w:r w:rsidR="009B2024">
        <w:rPr>
          <w:rFonts w:cs="Times New Roman"/>
        </w:rPr>
        <w:t xml:space="preserve">.  </w:t>
      </w:r>
      <w:r w:rsidRPr="00943D2D">
        <w:rPr>
          <w:rFonts w:cs="Times New Roman"/>
        </w:rPr>
        <w:t>It would involve the exposure of ourselves, the judging of ourselves</w:t>
      </w:r>
      <w:r w:rsidR="009B2024">
        <w:rPr>
          <w:rFonts w:cs="Times New Roman"/>
        </w:rPr>
        <w:t xml:space="preserve">.  </w:t>
      </w:r>
      <w:r w:rsidRPr="00943D2D">
        <w:rPr>
          <w:rFonts w:cs="Times New Roman"/>
        </w:rPr>
        <w:t>The light would do that so that there is no part dark</w:t>
      </w:r>
      <w:r w:rsidR="009B2024">
        <w:rPr>
          <w:rFonts w:cs="Times New Roman"/>
        </w:rPr>
        <w:t xml:space="preserve">.  </w:t>
      </w:r>
      <w:r w:rsidRPr="00943D2D">
        <w:rPr>
          <w:rFonts w:cs="Times New Roman"/>
        </w:rPr>
        <w:t>It is a very interesting possibility for every one of us</w:t>
      </w:r>
      <w:r w:rsidR="009B2024">
        <w:rPr>
          <w:rFonts w:cs="Times New Roman"/>
        </w:rPr>
        <w:t xml:space="preserve">.  </w:t>
      </w:r>
      <w:r w:rsidRPr="00943D2D">
        <w:rPr>
          <w:rFonts w:cs="Times New Roman"/>
        </w:rPr>
        <w:t>Just as</w:t>
      </w:r>
      <w:r>
        <w:rPr>
          <w:rFonts w:cs="Times New Roman"/>
        </w:rPr>
        <w:t xml:space="preserve"> </w:t>
      </w:r>
      <w:r w:rsidRPr="00943D2D">
        <w:rPr>
          <w:rFonts w:cs="Times New Roman"/>
        </w:rPr>
        <w:t>the good ground is individual, this also is a matter of our own soul</w:t>
      </w:r>
      <w:r w:rsidR="004F26F1">
        <w:rPr>
          <w:rFonts w:cs="Times New Roman"/>
        </w:rPr>
        <w:t>’</w:t>
      </w:r>
      <w:r w:rsidRPr="00943D2D">
        <w:rPr>
          <w:rFonts w:cs="Times New Roman"/>
        </w:rPr>
        <w:t>s relations with God.</w:t>
      </w:r>
    </w:p>
    <w:p w14:paraId="7800CCD4" w14:textId="0B03BC15" w:rsidR="00943D2D" w:rsidRPr="00943D2D" w:rsidRDefault="00943D2D" w:rsidP="00943D2D">
      <w:pPr>
        <w:spacing w:before="120" w:after="0" w:line="240" w:lineRule="auto"/>
        <w:ind w:firstLine="720"/>
        <w:jc w:val="both"/>
        <w:rPr>
          <w:rFonts w:cs="Times New Roman"/>
        </w:rPr>
      </w:pPr>
      <w:r w:rsidRPr="00943D2D">
        <w:rPr>
          <w:rFonts w:cs="Times New Roman"/>
        </w:rPr>
        <w:t>Joseph in the beginning of Matthew</w:t>
      </w:r>
      <w:r w:rsidR="004F26F1">
        <w:rPr>
          <w:rFonts w:cs="Times New Roman"/>
        </w:rPr>
        <w:t>’</w:t>
      </w:r>
      <w:r w:rsidRPr="00943D2D">
        <w:rPr>
          <w:rFonts w:cs="Times New Roman"/>
        </w:rPr>
        <w:t>s gospel was uncertain</w:t>
      </w:r>
      <w:r w:rsidR="009B2024">
        <w:rPr>
          <w:rFonts w:cs="Times New Roman"/>
        </w:rPr>
        <w:t xml:space="preserve">.  </w:t>
      </w:r>
      <w:r w:rsidRPr="00943D2D">
        <w:rPr>
          <w:rFonts w:cs="Times New Roman"/>
        </w:rPr>
        <w:t>He was not sure what to do regarding Mary</w:t>
      </w:r>
      <w:r w:rsidR="009B2024">
        <w:rPr>
          <w:rFonts w:cs="Times New Roman"/>
        </w:rPr>
        <w:t xml:space="preserve">.  </w:t>
      </w:r>
      <w:r w:rsidRPr="00943D2D">
        <w:rPr>
          <w:rFonts w:cs="Times New Roman"/>
        </w:rPr>
        <w:t>He was unwilling to expose her publicly, and purposed to put her away secretly</w:t>
      </w:r>
      <w:r w:rsidR="009B2024">
        <w:rPr>
          <w:rFonts w:cs="Times New Roman"/>
        </w:rPr>
        <w:t xml:space="preserve">.  </w:t>
      </w:r>
      <w:r w:rsidRPr="00943D2D">
        <w:rPr>
          <w:rFonts w:cs="Times New Roman"/>
        </w:rPr>
        <w:t>It says in verse 20 of Matthew 1</w:t>
      </w:r>
      <w:r w:rsidR="005155A8">
        <w:rPr>
          <w:rFonts w:cs="Times New Roman"/>
        </w:rPr>
        <w:t>—“</w:t>
      </w:r>
      <w:r w:rsidRPr="00943D2D">
        <w:rPr>
          <w:rFonts w:cs="Times New Roman"/>
        </w:rPr>
        <w:t>while he pondered on these things</w:t>
      </w:r>
      <w:r w:rsidR="004F26F1">
        <w:rPr>
          <w:rFonts w:cs="Times New Roman"/>
        </w:rPr>
        <w:t>”</w:t>
      </w:r>
      <w:r w:rsidR="009B2024">
        <w:rPr>
          <w:rFonts w:cs="Times New Roman"/>
        </w:rPr>
        <w:t xml:space="preserve">.  </w:t>
      </w:r>
      <w:r w:rsidRPr="00943D2D">
        <w:rPr>
          <w:rFonts w:cs="Times New Roman"/>
        </w:rPr>
        <w:t>We tend to consult with another</w:t>
      </w:r>
      <w:r w:rsidR="009B2024">
        <w:rPr>
          <w:rFonts w:cs="Times New Roman"/>
        </w:rPr>
        <w:t xml:space="preserve">.  </w:t>
      </w:r>
      <w:r w:rsidRPr="00943D2D">
        <w:rPr>
          <w:rFonts w:cs="Times New Roman"/>
        </w:rPr>
        <w:t>This was a real difficulty, a real problem in Joseph</w:t>
      </w:r>
      <w:r w:rsidR="004F26F1">
        <w:rPr>
          <w:rFonts w:cs="Times New Roman"/>
        </w:rPr>
        <w:t>’</w:t>
      </w:r>
      <w:r w:rsidRPr="00943D2D">
        <w:rPr>
          <w:rFonts w:cs="Times New Roman"/>
        </w:rPr>
        <w:t>s life, but he did not consult with anyone else</w:t>
      </w:r>
      <w:r w:rsidR="009B2024">
        <w:rPr>
          <w:rFonts w:cs="Times New Roman"/>
        </w:rPr>
        <w:t xml:space="preserve">.  </w:t>
      </w:r>
      <w:r w:rsidRPr="00943D2D">
        <w:rPr>
          <w:rFonts w:cs="Times New Roman"/>
        </w:rPr>
        <w:t>He pondered</w:t>
      </w:r>
      <w:r w:rsidR="009B2024">
        <w:rPr>
          <w:rFonts w:cs="Times New Roman"/>
        </w:rPr>
        <w:t xml:space="preserve">.  </w:t>
      </w:r>
      <w:r w:rsidRPr="00943D2D">
        <w:rPr>
          <w:rFonts w:cs="Times New Roman"/>
        </w:rPr>
        <w:t>He did not do anything immediately; he would be praying about it, have his own soul</w:t>
      </w:r>
      <w:r w:rsidR="004F26F1">
        <w:rPr>
          <w:rFonts w:cs="Times New Roman"/>
        </w:rPr>
        <w:t>’</w:t>
      </w:r>
      <w:r w:rsidRPr="00943D2D">
        <w:rPr>
          <w:rFonts w:cs="Times New Roman"/>
        </w:rPr>
        <w:t>s relations with God about it; he pondered</w:t>
      </w:r>
      <w:r w:rsidR="009B2024">
        <w:rPr>
          <w:rFonts w:cs="Times New Roman"/>
        </w:rPr>
        <w:t xml:space="preserve">.  </w:t>
      </w:r>
      <w:r w:rsidRPr="00943D2D">
        <w:rPr>
          <w:rFonts w:cs="Times New Roman"/>
        </w:rPr>
        <w:t>It illustrates the honest and good heart, and the simple eye; and while he pondered the</w:t>
      </w:r>
      <w:r>
        <w:rPr>
          <w:rFonts w:cs="Times New Roman"/>
        </w:rPr>
        <w:t xml:space="preserve"> </w:t>
      </w:r>
      <w:r w:rsidRPr="00943D2D">
        <w:rPr>
          <w:rFonts w:cs="Times New Roman"/>
        </w:rPr>
        <w:t>angel of God appeared to him</w:t>
      </w:r>
      <w:r w:rsidR="009B2024">
        <w:rPr>
          <w:rFonts w:cs="Times New Roman"/>
        </w:rPr>
        <w:t xml:space="preserve">.  </w:t>
      </w:r>
      <w:r w:rsidRPr="00943D2D">
        <w:rPr>
          <w:rFonts w:cs="Times New Roman"/>
        </w:rPr>
        <w:t>There is an answer while he pondered</w:t>
      </w:r>
      <w:r w:rsidR="009B2024">
        <w:rPr>
          <w:rFonts w:cs="Times New Roman"/>
        </w:rPr>
        <w:t xml:space="preserve">.  </w:t>
      </w:r>
      <w:r w:rsidRPr="00943D2D">
        <w:rPr>
          <w:rFonts w:cs="Times New Roman"/>
        </w:rPr>
        <w:t>We might get on the telephone with somebody else, or write to somebody else—he pondered on these things</w:t>
      </w:r>
      <w:r w:rsidR="009B2024">
        <w:rPr>
          <w:rFonts w:cs="Times New Roman"/>
        </w:rPr>
        <w:t xml:space="preserve">.  </w:t>
      </w:r>
      <w:r w:rsidRPr="00943D2D">
        <w:rPr>
          <w:rFonts w:cs="Times New Roman"/>
        </w:rPr>
        <w:t>This needs to be developed as a habit with us that when things confront us we know how to ponder</w:t>
      </w:r>
      <w:r w:rsidR="009B2024">
        <w:rPr>
          <w:rFonts w:cs="Times New Roman"/>
        </w:rPr>
        <w:t xml:space="preserve">.  </w:t>
      </w:r>
      <w:r w:rsidRPr="00943D2D">
        <w:rPr>
          <w:rFonts w:cs="Times New Roman"/>
        </w:rPr>
        <w:t>Nehemiah, in a certain difficulty, consulted with himself</w:t>
      </w:r>
      <w:r w:rsidR="00732250">
        <w:rPr>
          <w:rFonts w:cs="Times New Roman"/>
        </w:rPr>
        <w:t>,</w:t>
      </w:r>
      <w:r w:rsidRPr="00943D2D">
        <w:rPr>
          <w:rFonts w:cs="Times New Roman"/>
        </w:rPr>
        <w:t xml:space="preserve"> </w:t>
      </w:r>
      <w:r w:rsidR="00732250">
        <w:rPr>
          <w:rFonts w:cs="Times New Roman"/>
        </w:rPr>
        <w:t>Neh</w:t>
      </w:r>
      <w:r w:rsidRPr="00943D2D">
        <w:rPr>
          <w:rFonts w:cs="Times New Roman"/>
        </w:rPr>
        <w:t xml:space="preserve"> 5: 7</w:t>
      </w:r>
      <w:r w:rsidR="009B2024">
        <w:rPr>
          <w:rFonts w:cs="Times New Roman"/>
        </w:rPr>
        <w:t xml:space="preserve">.  </w:t>
      </w:r>
      <w:r w:rsidRPr="00943D2D">
        <w:rPr>
          <w:rFonts w:cs="Times New Roman"/>
        </w:rPr>
        <w:t>He would be before God individually first; and then he remonstrated with others afterwards</w:t>
      </w:r>
      <w:r w:rsidR="009B2024">
        <w:rPr>
          <w:rFonts w:cs="Times New Roman"/>
        </w:rPr>
        <w:t xml:space="preserve">.  </w:t>
      </w:r>
      <w:r w:rsidRPr="00943D2D">
        <w:rPr>
          <w:rFonts w:cs="Times New Roman"/>
        </w:rPr>
        <w:t>The danger is to consult with others and be diverted or deflected, to follow somebody else</w:t>
      </w:r>
      <w:r w:rsidR="004F26F1">
        <w:rPr>
          <w:rFonts w:cs="Times New Roman"/>
        </w:rPr>
        <w:t>’</w:t>
      </w:r>
      <w:r w:rsidRPr="00943D2D">
        <w:rPr>
          <w:rFonts w:cs="Times New Roman"/>
        </w:rPr>
        <w:t>s idea, whereas the great need is honesty in our own relations with God</w:t>
      </w:r>
      <w:r w:rsidR="009B2024">
        <w:rPr>
          <w:rFonts w:cs="Times New Roman"/>
        </w:rPr>
        <w:t xml:space="preserve">.  </w:t>
      </w:r>
      <w:r w:rsidRPr="00943D2D">
        <w:rPr>
          <w:rFonts w:cs="Times New Roman"/>
        </w:rPr>
        <w:t>If a person honestly and with a simple eye gets before God, God will not withhold His mind regarding any particular matter</w:t>
      </w:r>
      <w:r w:rsidR="009B2024">
        <w:rPr>
          <w:rFonts w:cs="Times New Roman"/>
        </w:rPr>
        <w:t xml:space="preserve">.  </w:t>
      </w:r>
      <w:r w:rsidRPr="00943D2D">
        <w:rPr>
          <w:rFonts w:cs="Times New Roman"/>
        </w:rPr>
        <w:t>I am sure this is an important guide</w:t>
      </w:r>
      <w:r w:rsidR="009B2024">
        <w:rPr>
          <w:rFonts w:cs="Times New Roman"/>
        </w:rPr>
        <w:t xml:space="preserve">.  </w:t>
      </w:r>
      <w:r w:rsidRPr="00943D2D">
        <w:rPr>
          <w:rFonts w:cs="Times New Roman"/>
        </w:rPr>
        <w:t>Of course we have all failed; we all know what it is to consult others and get ourselves involved</w:t>
      </w:r>
      <w:r w:rsidR="009B2024">
        <w:rPr>
          <w:rFonts w:cs="Times New Roman"/>
        </w:rPr>
        <w:t xml:space="preserve">.  </w:t>
      </w:r>
      <w:r w:rsidRPr="00943D2D">
        <w:rPr>
          <w:rFonts w:cs="Times New Roman"/>
        </w:rPr>
        <w:t>We accepted things we should not have accepted</w:t>
      </w:r>
      <w:r w:rsidR="009B2024">
        <w:rPr>
          <w:rFonts w:cs="Times New Roman"/>
        </w:rPr>
        <w:t xml:space="preserve">.  </w:t>
      </w:r>
      <w:r w:rsidRPr="00943D2D">
        <w:rPr>
          <w:rFonts w:cs="Times New Roman"/>
        </w:rPr>
        <w:t xml:space="preserve">We should have learned these lessons in the past, and learn to be individually before </w:t>
      </w:r>
      <w:r w:rsidRPr="00943D2D">
        <w:rPr>
          <w:rFonts w:cs="Times New Roman"/>
        </w:rPr>
        <w:lastRenderedPageBreak/>
        <w:t>God and derive His mind from Him</w:t>
      </w:r>
      <w:r w:rsidR="009B2024">
        <w:rPr>
          <w:rFonts w:cs="Times New Roman"/>
        </w:rPr>
        <w:t xml:space="preserve">.  </w:t>
      </w:r>
      <w:r w:rsidRPr="00943D2D">
        <w:rPr>
          <w:rFonts w:cs="Times New Roman"/>
        </w:rPr>
        <w:t>He will not withhold His mind from any one who is honest and simple as to his objective</w:t>
      </w:r>
      <w:r w:rsidR="009B2024">
        <w:rPr>
          <w:rFonts w:cs="Times New Roman"/>
        </w:rPr>
        <w:t xml:space="preserve">.  </w:t>
      </w:r>
      <w:r w:rsidRPr="00943D2D">
        <w:rPr>
          <w:rFonts w:cs="Times New Roman"/>
        </w:rPr>
        <w:t>Now such persons become trustworthy because they have their own link with God, and God can trust them, and they are worthy of His trust because they are persons to whom He can disclose His mind.</w:t>
      </w:r>
    </w:p>
    <w:p w14:paraId="018C9F65" w14:textId="67010C64" w:rsidR="00943D2D" w:rsidRDefault="00943D2D" w:rsidP="00943D2D">
      <w:pPr>
        <w:spacing w:before="120" w:after="0" w:line="240" w:lineRule="auto"/>
        <w:ind w:firstLine="720"/>
        <w:jc w:val="both"/>
        <w:rPr>
          <w:rFonts w:cs="Times New Roman"/>
        </w:rPr>
      </w:pPr>
      <w:r w:rsidRPr="00943D2D">
        <w:rPr>
          <w:rFonts w:cs="Times New Roman"/>
        </w:rPr>
        <w:t xml:space="preserve">In Luke 24 there is the great matter of understanding; </w:t>
      </w:r>
      <w:r w:rsidR="004F26F1">
        <w:rPr>
          <w:rFonts w:cs="Times New Roman"/>
        </w:rPr>
        <w:t>“</w:t>
      </w:r>
      <w:r w:rsidRPr="00943D2D">
        <w:rPr>
          <w:rFonts w:cs="Times New Roman"/>
        </w:rPr>
        <w:t>Then he opened their understanding to understand</w:t>
      </w:r>
      <w:r w:rsidR="004F26F1">
        <w:rPr>
          <w:rFonts w:cs="Times New Roman"/>
        </w:rPr>
        <w:t>”</w:t>
      </w:r>
      <w:r w:rsidR="009B2024">
        <w:rPr>
          <w:rFonts w:cs="Times New Roman"/>
        </w:rPr>
        <w:t xml:space="preserve">.  </w:t>
      </w:r>
      <w:r w:rsidRPr="00943D2D">
        <w:rPr>
          <w:rFonts w:cs="Times New Roman"/>
        </w:rPr>
        <w:t>This is greatly needed in our day</w:t>
      </w:r>
      <w:r w:rsidR="009B2024">
        <w:rPr>
          <w:rFonts w:cs="Times New Roman"/>
        </w:rPr>
        <w:t xml:space="preserve">.  </w:t>
      </w:r>
      <w:r w:rsidRPr="00943D2D">
        <w:rPr>
          <w:rFonts w:cs="Times New Roman"/>
        </w:rPr>
        <w:t>The Lord was about to leave the disciples and they were to remain in the city</w:t>
      </w:r>
      <w:r w:rsidR="009B2024">
        <w:rPr>
          <w:rFonts w:cs="Times New Roman"/>
        </w:rPr>
        <w:t xml:space="preserve">.  </w:t>
      </w:r>
      <w:r w:rsidRPr="00943D2D">
        <w:rPr>
          <w:rFonts w:cs="Times New Roman"/>
        </w:rPr>
        <w:t>This was a current matter existing at that time; and He opened their understanding to understand</w:t>
      </w:r>
      <w:r w:rsidR="009B2024">
        <w:rPr>
          <w:rFonts w:cs="Times New Roman"/>
        </w:rPr>
        <w:t xml:space="preserve">.  </w:t>
      </w:r>
      <w:r w:rsidRPr="00943D2D">
        <w:rPr>
          <w:rFonts w:cs="Times New Roman"/>
        </w:rPr>
        <w:t>In the day in which we are there are sometimes difficulties</w:t>
      </w:r>
      <w:r w:rsidR="009B2024">
        <w:rPr>
          <w:rFonts w:cs="Times New Roman"/>
        </w:rPr>
        <w:t xml:space="preserve">.  </w:t>
      </w:r>
      <w:r w:rsidRPr="00943D2D">
        <w:rPr>
          <w:rFonts w:cs="Times New Roman"/>
        </w:rPr>
        <w:t>The disciples thought things were difficult here</w:t>
      </w:r>
      <w:r w:rsidR="009B2024">
        <w:rPr>
          <w:rFonts w:cs="Times New Roman"/>
        </w:rPr>
        <w:t xml:space="preserve">.  </w:t>
      </w:r>
      <w:r w:rsidRPr="00943D2D">
        <w:rPr>
          <w:rFonts w:cs="Times New Roman"/>
        </w:rPr>
        <w:t>The word perplexity comes in in verse 4</w:t>
      </w:r>
      <w:r w:rsidR="009B2024">
        <w:rPr>
          <w:rFonts w:cs="Times New Roman"/>
        </w:rPr>
        <w:t xml:space="preserve">.  </w:t>
      </w:r>
      <w:r w:rsidRPr="00943D2D">
        <w:rPr>
          <w:rFonts w:cs="Times New Roman"/>
        </w:rPr>
        <w:t>We all know what it is to be in perplexity, but how good to have</w:t>
      </w:r>
      <w:r>
        <w:rPr>
          <w:rFonts w:cs="Times New Roman"/>
        </w:rPr>
        <w:t xml:space="preserve"> </w:t>
      </w:r>
      <w:r w:rsidRPr="00943D2D">
        <w:rPr>
          <w:rFonts w:cs="Times New Roman"/>
        </w:rPr>
        <w:t>our understanding opened to understand</w:t>
      </w:r>
      <w:r w:rsidR="009B2024">
        <w:rPr>
          <w:rFonts w:cs="Times New Roman"/>
        </w:rPr>
        <w:t xml:space="preserve">.  </w:t>
      </w:r>
      <w:r w:rsidRPr="00943D2D">
        <w:rPr>
          <w:rFonts w:cs="Times New Roman"/>
        </w:rPr>
        <w:t>We need to understand God</w:t>
      </w:r>
      <w:r w:rsidR="004F26F1">
        <w:rPr>
          <w:rFonts w:cs="Times New Roman"/>
        </w:rPr>
        <w:t>’</w:t>
      </w:r>
      <w:r w:rsidRPr="00943D2D">
        <w:rPr>
          <w:rFonts w:cs="Times New Roman"/>
        </w:rPr>
        <w:t>s mind for us at the present juncture in the testimony</w:t>
      </w:r>
      <w:r w:rsidR="009B2024">
        <w:rPr>
          <w:rFonts w:cs="Times New Roman"/>
        </w:rPr>
        <w:t xml:space="preserve">.  </w:t>
      </w:r>
      <w:r w:rsidRPr="00943D2D">
        <w:rPr>
          <w:rFonts w:cs="Times New Roman"/>
        </w:rPr>
        <w:t>There is a certain setting in which we are, and it is important to understand it</w:t>
      </w:r>
      <w:r w:rsidR="009B2024">
        <w:rPr>
          <w:rFonts w:cs="Times New Roman"/>
        </w:rPr>
        <w:t xml:space="preserve">.  </w:t>
      </w:r>
      <w:r w:rsidRPr="00943D2D">
        <w:rPr>
          <w:rFonts w:cs="Times New Roman"/>
        </w:rPr>
        <w:t xml:space="preserve">It says here </w:t>
      </w:r>
      <w:r w:rsidR="004F26F1">
        <w:rPr>
          <w:rFonts w:cs="Times New Roman"/>
        </w:rPr>
        <w:t>“</w:t>
      </w:r>
      <w:r w:rsidRPr="00943D2D">
        <w:rPr>
          <w:rFonts w:cs="Times New Roman"/>
        </w:rPr>
        <w:t>He opened their understanding to understand the scriptures</w:t>
      </w:r>
      <w:r w:rsidR="004F26F1">
        <w:rPr>
          <w:rFonts w:cs="Times New Roman"/>
        </w:rPr>
        <w:t>”</w:t>
      </w:r>
      <w:r w:rsidR="009B2024">
        <w:rPr>
          <w:rFonts w:cs="Times New Roman"/>
        </w:rPr>
        <w:t xml:space="preserve">.  </w:t>
      </w:r>
      <w:r w:rsidRPr="00943D2D">
        <w:rPr>
          <w:rFonts w:cs="Times New Roman"/>
        </w:rPr>
        <w:t>The Lord opened their understanding</w:t>
      </w:r>
      <w:r w:rsidR="009B2024">
        <w:rPr>
          <w:rFonts w:cs="Times New Roman"/>
        </w:rPr>
        <w:t xml:space="preserve">.  </w:t>
      </w:r>
      <w:r w:rsidRPr="00943D2D">
        <w:rPr>
          <w:rFonts w:cs="Times New Roman"/>
        </w:rPr>
        <w:t>It is what He does, and it is not only individual, it is collective too in a sense, to understand the position in which they were at the moment</w:t>
      </w:r>
      <w:r w:rsidR="009B2024">
        <w:rPr>
          <w:rFonts w:cs="Times New Roman"/>
        </w:rPr>
        <w:t xml:space="preserve">.  </w:t>
      </w:r>
      <w:r w:rsidRPr="00943D2D">
        <w:rPr>
          <w:rFonts w:cs="Times New Roman"/>
        </w:rPr>
        <w:t>The Spirit had not yet come; the Lord was about to leave them, and the promise of the Father was about to come upon them, but they were to remain in the city</w:t>
      </w:r>
      <w:r w:rsidR="009B2024">
        <w:rPr>
          <w:rFonts w:cs="Times New Roman"/>
        </w:rPr>
        <w:t xml:space="preserve">.  </w:t>
      </w:r>
      <w:r w:rsidRPr="00943D2D">
        <w:rPr>
          <w:rFonts w:cs="Times New Roman"/>
        </w:rPr>
        <w:t>They did that intelligently; they knew exactly where they were at that particular juncture</w:t>
      </w:r>
      <w:r w:rsidR="009B2024">
        <w:rPr>
          <w:rFonts w:cs="Times New Roman"/>
        </w:rPr>
        <w:t xml:space="preserve">.  </w:t>
      </w:r>
      <w:r w:rsidRPr="00943D2D">
        <w:rPr>
          <w:rFonts w:cs="Times New Roman"/>
        </w:rPr>
        <w:t>And it is good for us to know where we are</w:t>
      </w:r>
      <w:r w:rsidR="009B2024">
        <w:rPr>
          <w:rFonts w:cs="Times New Roman"/>
        </w:rPr>
        <w:t xml:space="preserve">.  </w:t>
      </w:r>
      <w:r w:rsidRPr="00943D2D">
        <w:rPr>
          <w:rFonts w:cs="Times New Roman"/>
        </w:rPr>
        <w:t>They did not arrive at this by their own efforts or by their own study</w:t>
      </w:r>
      <w:r w:rsidR="009B2024">
        <w:rPr>
          <w:rFonts w:cs="Times New Roman"/>
        </w:rPr>
        <w:t xml:space="preserve">.  </w:t>
      </w:r>
      <w:r w:rsidRPr="00943D2D">
        <w:rPr>
          <w:rFonts w:cs="Times New Roman"/>
        </w:rPr>
        <w:t xml:space="preserve">They had failed; they had disbelieved and were in perplexity, but the Lord so acts in </w:t>
      </w:r>
      <w:r w:rsidR="005B098A">
        <w:rPr>
          <w:rFonts w:cs="Times New Roman"/>
        </w:rPr>
        <w:t>H</w:t>
      </w:r>
      <w:r w:rsidRPr="00943D2D">
        <w:rPr>
          <w:rFonts w:cs="Times New Roman"/>
        </w:rPr>
        <w:t>is gathering</w:t>
      </w:r>
      <w:r w:rsidR="009B2024">
        <w:rPr>
          <w:rFonts w:cs="Times New Roman"/>
        </w:rPr>
        <w:t xml:space="preserve">.  </w:t>
      </w:r>
      <w:r w:rsidRPr="00943D2D">
        <w:rPr>
          <w:rFonts w:cs="Times New Roman"/>
        </w:rPr>
        <w:t>His shepherding care, that they were found together, and the Lord leaves them as a company who are committed to Him intelligently</w:t>
      </w:r>
      <w:r w:rsidR="009B2024">
        <w:rPr>
          <w:rFonts w:cs="Times New Roman"/>
        </w:rPr>
        <w:t xml:space="preserve">.  </w:t>
      </w:r>
      <w:r w:rsidRPr="00943D2D">
        <w:rPr>
          <w:rFonts w:cs="Times New Roman"/>
        </w:rPr>
        <w:t>We need to wait on the Lord that He will open our understanding as to the situation in which we are at this moment.</w:t>
      </w:r>
    </w:p>
    <w:p w14:paraId="0F902601" w14:textId="2DB77D9F" w:rsidR="00943D2D" w:rsidRPr="00943D2D" w:rsidRDefault="00943D2D" w:rsidP="00943D2D">
      <w:pPr>
        <w:spacing w:before="120" w:after="0" w:line="240" w:lineRule="auto"/>
        <w:ind w:firstLine="720"/>
        <w:jc w:val="both"/>
        <w:rPr>
          <w:rFonts w:cs="Times New Roman"/>
        </w:rPr>
      </w:pPr>
      <w:r w:rsidRPr="00943D2D">
        <w:rPr>
          <w:rFonts w:cs="Times New Roman"/>
        </w:rPr>
        <w:t>There is no doubt at all that the disciples loved the Lord</w:t>
      </w:r>
      <w:r w:rsidR="009B2024">
        <w:rPr>
          <w:rFonts w:cs="Times New Roman"/>
        </w:rPr>
        <w:t xml:space="preserve">.  </w:t>
      </w:r>
      <w:r w:rsidRPr="00943D2D">
        <w:rPr>
          <w:rFonts w:cs="Times New Roman"/>
        </w:rPr>
        <w:t>Even when they failed—even when Peter failed—they still had intense love for Christ</w:t>
      </w:r>
      <w:r w:rsidR="009B2024">
        <w:rPr>
          <w:rFonts w:cs="Times New Roman"/>
        </w:rPr>
        <w:t xml:space="preserve">.  </w:t>
      </w:r>
      <w:r w:rsidRPr="00943D2D">
        <w:rPr>
          <w:rFonts w:cs="Times New Roman"/>
        </w:rPr>
        <w:t>But while we are to have love for the Lord Jesus and be maintained in that, we need also intelligence</w:t>
      </w:r>
      <w:r w:rsidR="009B2024">
        <w:rPr>
          <w:rFonts w:cs="Times New Roman"/>
        </w:rPr>
        <w:t xml:space="preserve">.  </w:t>
      </w:r>
      <w:r w:rsidRPr="00943D2D">
        <w:rPr>
          <w:rFonts w:cs="Times New Roman"/>
        </w:rPr>
        <w:t>The Lord would have us not only affectionate but intelligent</w:t>
      </w:r>
      <w:r w:rsidR="009B2024">
        <w:rPr>
          <w:rFonts w:cs="Times New Roman"/>
        </w:rPr>
        <w:t xml:space="preserve">.  </w:t>
      </w:r>
      <w:r w:rsidRPr="00943D2D">
        <w:rPr>
          <w:rFonts w:cs="Times New Roman"/>
        </w:rPr>
        <w:t>We would give hundreds of thousands of believers on this earth credit for loving the Lord, but I wonder how many of us are really intelligent as the Lord would have us be</w:t>
      </w:r>
      <w:r w:rsidR="009B2024">
        <w:rPr>
          <w:rFonts w:cs="Times New Roman"/>
        </w:rPr>
        <w:t xml:space="preserve">.  </w:t>
      </w:r>
      <w:r w:rsidRPr="00943D2D">
        <w:rPr>
          <w:rFonts w:cs="Times New Roman"/>
        </w:rPr>
        <w:t xml:space="preserve">May the Lord help us all to understand, to be concerned to provide </w:t>
      </w:r>
      <w:r w:rsidRPr="00943D2D">
        <w:rPr>
          <w:rFonts w:cs="Times New Roman"/>
        </w:rPr>
        <w:lastRenderedPageBreak/>
        <w:t>this good ground, this honest and good heart</w:t>
      </w:r>
      <w:r w:rsidR="009B2024">
        <w:rPr>
          <w:rFonts w:cs="Times New Roman"/>
        </w:rPr>
        <w:t xml:space="preserve">.  </w:t>
      </w:r>
      <w:r w:rsidRPr="00943D2D">
        <w:rPr>
          <w:rFonts w:cs="Times New Roman"/>
        </w:rPr>
        <w:t>May we be maintained with this simple eye, and may we have our understanding opened.</w:t>
      </w:r>
    </w:p>
    <w:p w14:paraId="57187FF4" w14:textId="062EBE43" w:rsidR="00943D2D" w:rsidRPr="00943D2D" w:rsidRDefault="00943D2D" w:rsidP="00943D2D">
      <w:pPr>
        <w:spacing w:before="120" w:after="0" w:line="240" w:lineRule="auto"/>
        <w:ind w:firstLine="720"/>
        <w:jc w:val="both"/>
        <w:rPr>
          <w:rFonts w:cs="Times New Roman"/>
        </w:rPr>
      </w:pPr>
      <w:r w:rsidRPr="00943D2D">
        <w:rPr>
          <w:rFonts w:cs="Times New Roman"/>
        </w:rPr>
        <w:t>It is to interested persons that the Lord would grant the opening of their understanding</w:t>
      </w:r>
      <w:r w:rsidR="009B2024">
        <w:rPr>
          <w:rFonts w:cs="Times New Roman"/>
        </w:rPr>
        <w:t xml:space="preserve">.  </w:t>
      </w:r>
      <w:r w:rsidRPr="00943D2D">
        <w:rPr>
          <w:rFonts w:cs="Times New Roman"/>
        </w:rPr>
        <w:t>If we are not really interested, we will not get our understandings opened, but if we are really set and interested in this direction the Lord will be pleased to open our understanding so that we understand, and are believers here who are marked by genuine affection for Christ and who also have understanding.</w:t>
      </w:r>
    </w:p>
    <w:p w14:paraId="69A14EFB" w14:textId="77777777" w:rsidR="00943D2D" w:rsidRDefault="00943D2D" w:rsidP="00943D2D">
      <w:pPr>
        <w:spacing w:before="120" w:after="0" w:line="240" w:lineRule="auto"/>
        <w:jc w:val="both"/>
        <w:rPr>
          <w:rFonts w:cs="Times New Roman"/>
        </w:rPr>
      </w:pPr>
    </w:p>
    <w:p w14:paraId="1717DC29" w14:textId="0FFD4BB0" w:rsidR="00943D2D" w:rsidRPr="00943D2D" w:rsidRDefault="00943D2D" w:rsidP="00943D2D">
      <w:pPr>
        <w:spacing w:before="120" w:after="0" w:line="240" w:lineRule="auto"/>
        <w:jc w:val="both"/>
        <w:rPr>
          <w:rFonts w:cs="Times New Roman"/>
          <w:b/>
          <w:bCs/>
        </w:rPr>
      </w:pPr>
      <w:r w:rsidRPr="00943D2D">
        <w:rPr>
          <w:rFonts w:cs="Times New Roman"/>
          <w:b/>
          <w:bCs/>
        </w:rPr>
        <w:t>VICTORIA BC</w:t>
      </w:r>
    </w:p>
    <w:p w14:paraId="7E4BBBD7" w14:textId="172DF237" w:rsidR="00943D2D" w:rsidRDefault="00943D2D" w:rsidP="00943D2D">
      <w:pPr>
        <w:spacing w:before="120" w:after="0" w:line="240" w:lineRule="auto"/>
        <w:jc w:val="both"/>
        <w:rPr>
          <w:rFonts w:cs="Times New Roman"/>
          <w:b/>
          <w:bCs/>
        </w:rPr>
      </w:pPr>
      <w:r w:rsidRPr="00943D2D">
        <w:rPr>
          <w:rFonts w:cs="Times New Roman"/>
          <w:b/>
          <w:bCs/>
        </w:rPr>
        <w:t>11</w:t>
      </w:r>
      <w:r w:rsidRPr="00943D2D">
        <w:rPr>
          <w:rFonts w:cs="Times New Roman"/>
          <w:b/>
          <w:bCs/>
          <w:vertAlign w:val="superscript"/>
        </w:rPr>
        <w:t>th</w:t>
      </w:r>
      <w:r w:rsidRPr="00943D2D">
        <w:rPr>
          <w:rFonts w:cs="Times New Roman"/>
          <w:b/>
          <w:bCs/>
        </w:rPr>
        <w:t xml:space="preserve"> July 1978</w:t>
      </w:r>
    </w:p>
    <w:p w14:paraId="3E96C710" w14:textId="77777777" w:rsidR="00943D2D" w:rsidRDefault="00943D2D" w:rsidP="00943D2D">
      <w:pPr>
        <w:spacing w:before="120" w:after="0" w:line="240" w:lineRule="auto"/>
        <w:jc w:val="center"/>
        <w:rPr>
          <w:rFonts w:cs="Times New Roman"/>
          <w:bCs/>
          <w:szCs w:val="24"/>
        </w:rPr>
      </w:pPr>
      <w:r w:rsidRPr="00FD428C">
        <w:rPr>
          <w:rFonts w:cs="Times New Roman"/>
          <w:bCs/>
          <w:szCs w:val="24"/>
        </w:rPr>
        <w:t>_____________________</w:t>
      </w:r>
    </w:p>
    <w:p w14:paraId="06A2413A" w14:textId="77777777" w:rsidR="00933BFA" w:rsidRDefault="00933BFA">
      <w:pPr>
        <w:rPr>
          <w:rFonts w:cs="Times New Roman"/>
          <w:b/>
          <w:bCs/>
        </w:rPr>
      </w:pPr>
      <w:r>
        <w:rPr>
          <w:rFonts w:cs="Times New Roman"/>
          <w:b/>
          <w:bCs/>
        </w:rPr>
        <w:br w:type="page"/>
      </w:r>
    </w:p>
    <w:p w14:paraId="2ADCC26B" w14:textId="1B381DD0" w:rsidR="005D43A6" w:rsidRPr="005D43A6" w:rsidRDefault="005D43A6" w:rsidP="005D43A6">
      <w:pPr>
        <w:pStyle w:val="Heading1"/>
      </w:pPr>
      <w:bookmarkStart w:id="62" w:name="_Toc26879125"/>
      <w:bookmarkStart w:id="63" w:name="_Toc35685483"/>
      <w:r w:rsidRPr="005D43A6">
        <w:lastRenderedPageBreak/>
        <w:t>SERVING THE LORD</w:t>
      </w:r>
      <w:bookmarkEnd w:id="62"/>
      <w:bookmarkEnd w:id="63"/>
    </w:p>
    <w:p w14:paraId="4E0DCF9E" w14:textId="77777777" w:rsidR="005D43A6" w:rsidRPr="005D43A6" w:rsidRDefault="005D43A6" w:rsidP="005D43A6">
      <w:pPr>
        <w:spacing w:before="120" w:after="0" w:line="240" w:lineRule="auto"/>
        <w:jc w:val="both"/>
        <w:rPr>
          <w:rFonts w:cs="Times New Roman"/>
          <w:b/>
          <w:szCs w:val="24"/>
        </w:rPr>
      </w:pPr>
      <w:r w:rsidRPr="005D43A6">
        <w:rPr>
          <w:rFonts w:cs="Times New Roman"/>
          <w:b/>
          <w:szCs w:val="24"/>
        </w:rPr>
        <w:t>Romans 12: 9-11</w:t>
      </w:r>
    </w:p>
    <w:p w14:paraId="1A3F3F85" w14:textId="77777777" w:rsidR="005D43A6" w:rsidRPr="005D43A6" w:rsidRDefault="005D43A6" w:rsidP="005D43A6">
      <w:pPr>
        <w:spacing w:after="0" w:line="240" w:lineRule="auto"/>
        <w:jc w:val="both"/>
        <w:rPr>
          <w:rFonts w:cs="Times New Roman"/>
          <w:b/>
          <w:szCs w:val="24"/>
        </w:rPr>
      </w:pPr>
      <w:r w:rsidRPr="005D43A6">
        <w:rPr>
          <w:rFonts w:cs="Times New Roman"/>
          <w:b/>
          <w:szCs w:val="24"/>
        </w:rPr>
        <w:t>Genesis 22: 4-9</w:t>
      </w:r>
    </w:p>
    <w:p w14:paraId="198ABFCD" w14:textId="4D719A74" w:rsidR="005D43A6" w:rsidRPr="005D43A6" w:rsidRDefault="005D43A6" w:rsidP="005D43A6">
      <w:pPr>
        <w:spacing w:after="0" w:line="240" w:lineRule="auto"/>
        <w:jc w:val="both"/>
        <w:rPr>
          <w:rFonts w:cs="Times New Roman"/>
          <w:b/>
          <w:szCs w:val="24"/>
        </w:rPr>
      </w:pPr>
      <w:r w:rsidRPr="005D43A6">
        <w:rPr>
          <w:rFonts w:cs="Times New Roman"/>
          <w:b/>
          <w:szCs w:val="24"/>
        </w:rPr>
        <w:t>1 Samuel 17: 29</w:t>
      </w:r>
    </w:p>
    <w:p w14:paraId="323D3CFF" w14:textId="77777777" w:rsidR="0090632D" w:rsidRDefault="005D43A6" w:rsidP="005D43A6">
      <w:pPr>
        <w:spacing w:before="120" w:after="0" w:line="240" w:lineRule="auto"/>
        <w:ind w:firstLine="720"/>
        <w:jc w:val="both"/>
        <w:rPr>
          <w:rFonts w:cs="Times New Roman"/>
          <w:bCs/>
          <w:szCs w:val="24"/>
        </w:rPr>
      </w:pPr>
      <w:r w:rsidRPr="005D43A6">
        <w:rPr>
          <w:rFonts w:cs="Times New Roman"/>
          <w:bCs/>
          <w:szCs w:val="24"/>
        </w:rPr>
        <w:t>This short section in Romans 12 is full of brief, very pointed exhortations</w:t>
      </w:r>
      <w:r w:rsidR="009B2024">
        <w:rPr>
          <w:rFonts w:cs="Times New Roman"/>
          <w:bCs/>
          <w:szCs w:val="24"/>
        </w:rPr>
        <w:t xml:space="preserve">.  </w:t>
      </w:r>
      <w:r w:rsidRPr="005D43A6">
        <w:rPr>
          <w:rFonts w:cs="Times New Roman"/>
          <w:bCs/>
          <w:szCs w:val="24"/>
        </w:rPr>
        <w:t>Paul in his writings does that sometimes</w:t>
      </w:r>
      <w:r w:rsidR="009B2024">
        <w:rPr>
          <w:rFonts w:cs="Times New Roman"/>
          <w:bCs/>
          <w:szCs w:val="24"/>
        </w:rPr>
        <w:t xml:space="preserve">.  </w:t>
      </w:r>
      <w:r w:rsidRPr="005D43A6">
        <w:rPr>
          <w:rFonts w:cs="Times New Roman"/>
          <w:bCs/>
          <w:szCs w:val="24"/>
        </w:rPr>
        <w:t>Towards the end of the first epistle to the Thessalonians, for instance, he gives a number of very brief, pungent exhortations</w:t>
      </w:r>
      <w:r w:rsidR="009B2024">
        <w:rPr>
          <w:rFonts w:cs="Times New Roman"/>
          <w:bCs/>
          <w:szCs w:val="24"/>
        </w:rPr>
        <w:t xml:space="preserve">.  </w:t>
      </w:r>
      <w:r w:rsidRPr="005D43A6">
        <w:rPr>
          <w:rFonts w:cs="Times New Roman"/>
          <w:bCs/>
          <w:szCs w:val="24"/>
        </w:rPr>
        <w:t>Their power lies in their brevity and the point of them</w:t>
      </w:r>
      <w:r w:rsidR="009B2024">
        <w:rPr>
          <w:rFonts w:cs="Times New Roman"/>
          <w:bCs/>
          <w:szCs w:val="24"/>
        </w:rPr>
        <w:t xml:space="preserve">.  </w:t>
      </w:r>
      <w:r w:rsidRPr="005D43A6">
        <w:rPr>
          <w:rFonts w:cs="Times New Roman"/>
          <w:bCs/>
          <w:szCs w:val="24"/>
        </w:rPr>
        <w:t xml:space="preserve">It would be similar in this little section here: </w:t>
      </w:r>
      <w:r w:rsidR="004F26F1">
        <w:rPr>
          <w:rFonts w:cs="Times New Roman"/>
          <w:bCs/>
          <w:szCs w:val="24"/>
        </w:rPr>
        <w:t>“</w:t>
      </w:r>
      <w:r w:rsidRPr="005D43A6">
        <w:rPr>
          <w:rFonts w:cs="Times New Roman"/>
          <w:bCs/>
          <w:szCs w:val="24"/>
        </w:rPr>
        <w:t>Let love be unfeigned</w:t>
      </w:r>
      <w:r w:rsidR="004F26F1">
        <w:rPr>
          <w:rFonts w:cs="Times New Roman"/>
          <w:bCs/>
          <w:szCs w:val="24"/>
        </w:rPr>
        <w:t>”</w:t>
      </w:r>
      <w:r w:rsidR="009B2024">
        <w:rPr>
          <w:rFonts w:cs="Times New Roman"/>
          <w:bCs/>
          <w:szCs w:val="24"/>
        </w:rPr>
        <w:t xml:space="preserve">.  </w:t>
      </w:r>
      <w:r w:rsidRPr="005D43A6">
        <w:rPr>
          <w:rFonts w:cs="Times New Roman"/>
          <w:bCs/>
          <w:szCs w:val="24"/>
        </w:rPr>
        <w:t>The world around us likes good actors, good actresses</w:t>
      </w:r>
      <w:r w:rsidR="009B2024">
        <w:rPr>
          <w:rFonts w:cs="Times New Roman"/>
          <w:bCs/>
          <w:szCs w:val="24"/>
        </w:rPr>
        <w:t xml:space="preserve">.  </w:t>
      </w:r>
      <w:r w:rsidRPr="005D43A6">
        <w:rPr>
          <w:rFonts w:cs="Times New Roman"/>
          <w:bCs/>
          <w:szCs w:val="24"/>
        </w:rPr>
        <w:t>Some of them receive titles because they do it so well</w:t>
      </w:r>
      <w:r w:rsidR="009B2024">
        <w:rPr>
          <w:rFonts w:cs="Times New Roman"/>
          <w:bCs/>
          <w:szCs w:val="24"/>
        </w:rPr>
        <w:t xml:space="preserve">.  </w:t>
      </w:r>
      <w:r w:rsidRPr="005D43A6">
        <w:rPr>
          <w:rFonts w:cs="Times New Roman"/>
          <w:bCs/>
          <w:szCs w:val="24"/>
        </w:rPr>
        <w:t>This kind of thing is to have no place among believers</w:t>
      </w:r>
      <w:r w:rsidR="009B2024">
        <w:rPr>
          <w:rFonts w:cs="Times New Roman"/>
          <w:bCs/>
          <w:szCs w:val="24"/>
        </w:rPr>
        <w:t xml:space="preserve">.  </w:t>
      </w:r>
      <w:r w:rsidRPr="005D43A6">
        <w:rPr>
          <w:rFonts w:cs="Times New Roman"/>
          <w:bCs/>
          <w:szCs w:val="24"/>
        </w:rPr>
        <w:t>It is innate in every one of us to act a part</w:t>
      </w:r>
      <w:r w:rsidR="009B2024">
        <w:rPr>
          <w:rFonts w:cs="Times New Roman"/>
          <w:bCs/>
          <w:szCs w:val="24"/>
        </w:rPr>
        <w:t xml:space="preserve">.  </w:t>
      </w:r>
      <w:r w:rsidRPr="005D43A6">
        <w:rPr>
          <w:rFonts w:cs="Times New Roman"/>
          <w:bCs/>
          <w:szCs w:val="24"/>
        </w:rPr>
        <w:t>We can be good pretenders</w:t>
      </w:r>
      <w:r w:rsidR="009B2024">
        <w:rPr>
          <w:rFonts w:cs="Times New Roman"/>
          <w:bCs/>
          <w:szCs w:val="24"/>
        </w:rPr>
        <w:t xml:space="preserve">.  </w:t>
      </w:r>
      <w:r w:rsidRPr="005D43A6">
        <w:rPr>
          <w:rFonts w:cs="Times New Roman"/>
          <w:bCs/>
          <w:szCs w:val="24"/>
        </w:rPr>
        <w:t xml:space="preserve">The more clever and able we are, the more we can put a face on things, but the exhortation is, </w:t>
      </w:r>
      <w:r w:rsidR="004F26F1">
        <w:rPr>
          <w:rFonts w:cs="Times New Roman"/>
          <w:bCs/>
          <w:szCs w:val="24"/>
        </w:rPr>
        <w:t>“</w:t>
      </w:r>
      <w:r w:rsidRPr="005D43A6">
        <w:rPr>
          <w:rFonts w:cs="Times New Roman"/>
          <w:bCs/>
          <w:szCs w:val="24"/>
        </w:rPr>
        <w:t>Let love be unfeigned; abhorring evil</w:t>
      </w:r>
      <w:r w:rsidR="004F26F1">
        <w:rPr>
          <w:rFonts w:cs="Times New Roman"/>
          <w:bCs/>
          <w:szCs w:val="24"/>
        </w:rPr>
        <w:t>”</w:t>
      </w:r>
      <w:r w:rsidR="009B2024">
        <w:rPr>
          <w:rFonts w:cs="Times New Roman"/>
          <w:bCs/>
          <w:szCs w:val="24"/>
        </w:rPr>
        <w:t xml:space="preserve">.  </w:t>
      </w:r>
      <w:r w:rsidRPr="005D43A6">
        <w:rPr>
          <w:rFonts w:cs="Times New Roman"/>
          <w:bCs/>
          <w:szCs w:val="24"/>
        </w:rPr>
        <w:t>We were speaking about the children of God</w:t>
      </w:r>
      <w:r w:rsidR="009B2024">
        <w:rPr>
          <w:rFonts w:cs="Times New Roman"/>
          <w:bCs/>
          <w:szCs w:val="24"/>
        </w:rPr>
        <w:t xml:space="preserve">.  </w:t>
      </w:r>
      <w:r w:rsidRPr="005D43A6">
        <w:rPr>
          <w:rFonts w:cs="Times New Roman"/>
          <w:bCs/>
          <w:szCs w:val="24"/>
        </w:rPr>
        <w:t>Believers who have the Spirit are the children of God, begotten of God, and that nature which they have from God abhors evil</w:t>
      </w:r>
      <w:r w:rsidR="009B2024">
        <w:rPr>
          <w:rFonts w:cs="Times New Roman"/>
          <w:bCs/>
          <w:szCs w:val="24"/>
        </w:rPr>
        <w:t xml:space="preserve">.  </w:t>
      </w:r>
      <w:r w:rsidRPr="005D43A6">
        <w:rPr>
          <w:rFonts w:cs="Times New Roman"/>
          <w:bCs/>
          <w:szCs w:val="24"/>
        </w:rPr>
        <w:t>If the children of God are true to their nature they will abhor evil</w:t>
      </w:r>
      <w:r w:rsidR="009B2024">
        <w:rPr>
          <w:rFonts w:cs="Times New Roman"/>
          <w:bCs/>
          <w:szCs w:val="24"/>
        </w:rPr>
        <w:t xml:space="preserve">.  </w:t>
      </w:r>
      <w:r w:rsidRPr="005D43A6">
        <w:rPr>
          <w:rFonts w:cs="Times New Roman"/>
          <w:bCs/>
          <w:szCs w:val="24"/>
        </w:rPr>
        <w:t>It really involves holiness</w:t>
      </w:r>
      <w:r w:rsidR="009B2024">
        <w:rPr>
          <w:rFonts w:cs="Times New Roman"/>
          <w:bCs/>
          <w:szCs w:val="24"/>
        </w:rPr>
        <w:t xml:space="preserve">.  </w:t>
      </w:r>
      <w:r w:rsidRPr="005D43A6">
        <w:rPr>
          <w:rFonts w:cs="Times New Roman"/>
          <w:bCs/>
          <w:szCs w:val="24"/>
        </w:rPr>
        <w:t>God abhors evil</w:t>
      </w:r>
      <w:r w:rsidR="009B2024">
        <w:rPr>
          <w:rFonts w:cs="Times New Roman"/>
          <w:bCs/>
          <w:szCs w:val="24"/>
        </w:rPr>
        <w:t xml:space="preserve">.  </w:t>
      </w:r>
      <w:r w:rsidR="004F26F1">
        <w:rPr>
          <w:rFonts w:cs="Times New Roman"/>
          <w:bCs/>
          <w:szCs w:val="24"/>
        </w:rPr>
        <w:t>“</w:t>
      </w:r>
      <w:r w:rsidRPr="005D43A6">
        <w:rPr>
          <w:rFonts w:cs="Times New Roman"/>
          <w:bCs/>
          <w:szCs w:val="24"/>
        </w:rPr>
        <w:t>Cleaving to good</w:t>
      </w:r>
      <w:r w:rsidR="004F26F1">
        <w:rPr>
          <w:rFonts w:cs="Times New Roman"/>
          <w:bCs/>
          <w:szCs w:val="24"/>
        </w:rPr>
        <w:t>”</w:t>
      </w:r>
      <w:r w:rsidRPr="005D43A6">
        <w:rPr>
          <w:rFonts w:cs="Times New Roman"/>
          <w:bCs/>
          <w:szCs w:val="24"/>
        </w:rPr>
        <w:t>:</w:t>
      </w:r>
      <w:r w:rsidR="004D1780">
        <w:rPr>
          <w:rFonts w:cs="Times New Roman"/>
          <w:bCs/>
          <w:szCs w:val="24"/>
        </w:rPr>
        <w:t xml:space="preserve"> </w:t>
      </w:r>
      <w:r w:rsidRPr="005D43A6">
        <w:rPr>
          <w:rFonts w:cs="Times New Roman"/>
          <w:bCs/>
          <w:szCs w:val="24"/>
        </w:rPr>
        <w:t>that is the positive side</w:t>
      </w:r>
      <w:r w:rsidR="009B2024">
        <w:rPr>
          <w:rFonts w:cs="Times New Roman"/>
          <w:bCs/>
          <w:szCs w:val="24"/>
        </w:rPr>
        <w:t xml:space="preserve">.  </w:t>
      </w:r>
      <w:r w:rsidRPr="005D43A6">
        <w:rPr>
          <w:rFonts w:cs="Times New Roman"/>
          <w:bCs/>
          <w:szCs w:val="24"/>
        </w:rPr>
        <w:t xml:space="preserve">There is a semi-colon between </w:t>
      </w:r>
      <w:r w:rsidR="004F26F1">
        <w:rPr>
          <w:rFonts w:cs="Times New Roman"/>
          <w:bCs/>
          <w:szCs w:val="24"/>
        </w:rPr>
        <w:t>“</w:t>
      </w:r>
      <w:r w:rsidRPr="005D43A6">
        <w:rPr>
          <w:rFonts w:cs="Times New Roman"/>
          <w:bCs/>
          <w:szCs w:val="24"/>
        </w:rPr>
        <w:t>abhorring evil</w:t>
      </w:r>
      <w:r w:rsidR="004F26F1">
        <w:rPr>
          <w:rFonts w:cs="Times New Roman"/>
          <w:bCs/>
          <w:szCs w:val="24"/>
        </w:rPr>
        <w:t>”</w:t>
      </w:r>
      <w:r w:rsidRPr="005D43A6">
        <w:rPr>
          <w:rFonts w:cs="Times New Roman"/>
          <w:bCs/>
          <w:szCs w:val="24"/>
        </w:rPr>
        <w:t xml:space="preserve"> and </w:t>
      </w:r>
      <w:r w:rsidR="004F26F1">
        <w:rPr>
          <w:rFonts w:cs="Times New Roman"/>
          <w:bCs/>
          <w:szCs w:val="24"/>
        </w:rPr>
        <w:t>“</w:t>
      </w:r>
      <w:r w:rsidRPr="005D43A6">
        <w:rPr>
          <w:rFonts w:cs="Times New Roman"/>
          <w:bCs/>
          <w:szCs w:val="24"/>
        </w:rPr>
        <w:t>cleaving to good</w:t>
      </w:r>
      <w:r w:rsidR="004F26F1">
        <w:rPr>
          <w:rFonts w:cs="Times New Roman"/>
          <w:bCs/>
          <w:szCs w:val="24"/>
        </w:rPr>
        <w:t>”</w:t>
      </w:r>
      <w:r w:rsidR="009B2024">
        <w:rPr>
          <w:rFonts w:cs="Times New Roman"/>
          <w:bCs/>
          <w:szCs w:val="24"/>
        </w:rPr>
        <w:t xml:space="preserve">.  </w:t>
      </w:r>
      <w:r w:rsidRPr="005D43A6">
        <w:rPr>
          <w:rFonts w:cs="Times New Roman"/>
          <w:bCs/>
          <w:szCs w:val="24"/>
        </w:rPr>
        <w:t>Each brief important exhortation stands by itself</w:t>
      </w:r>
      <w:r w:rsidR="009B2024">
        <w:rPr>
          <w:rFonts w:cs="Times New Roman"/>
          <w:bCs/>
          <w:szCs w:val="24"/>
        </w:rPr>
        <w:t xml:space="preserve">.  </w:t>
      </w:r>
      <w:r w:rsidR="004F26F1">
        <w:rPr>
          <w:rFonts w:cs="Times New Roman"/>
          <w:bCs/>
          <w:szCs w:val="24"/>
        </w:rPr>
        <w:t>“</w:t>
      </w:r>
      <w:r w:rsidRPr="005D43A6">
        <w:rPr>
          <w:rFonts w:cs="Times New Roman"/>
          <w:bCs/>
          <w:szCs w:val="24"/>
        </w:rPr>
        <w:t>As to brotherly love, kindly affectioned towards one another</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5D43A6">
        <w:rPr>
          <w:rFonts w:cs="Times New Roman"/>
          <w:bCs/>
          <w:szCs w:val="24"/>
        </w:rPr>
        <w:t>One another</w:t>
      </w:r>
      <w:r w:rsidR="004F26F1">
        <w:rPr>
          <w:rFonts w:cs="Times New Roman"/>
          <w:bCs/>
          <w:szCs w:val="24"/>
        </w:rPr>
        <w:t>”</w:t>
      </w:r>
      <w:r w:rsidRPr="005D43A6">
        <w:rPr>
          <w:rFonts w:cs="Times New Roman"/>
          <w:bCs/>
          <w:szCs w:val="24"/>
        </w:rPr>
        <w:t xml:space="preserve"> suggests specially a local setting</w:t>
      </w:r>
      <w:r w:rsidR="009B2024">
        <w:rPr>
          <w:rFonts w:cs="Times New Roman"/>
          <w:bCs/>
          <w:szCs w:val="24"/>
        </w:rPr>
        <w:t xml:space="preserve">.  </w:t>
      </w:r>
      <w:r w:rsidRPr="005D43A6">
        <w:rPr>
          <w:rFonts w:cs="Times New Roman"/>
          <w:bCs/>
          <w:szCs w:val="24"/>
        </w:rPr>
        <w:t>Of course as together here as a company we could think of one another, but it really works out locally</w:t>
      </w:r>
      <w:r w:rsidR="009B2024">
        <w:rPr>
          <w:rFonts w:cs="Times New Roman"/>
          <w:bCs/>
          <w:szCs w:val="24"/>
        </w:rPr>
        <w:t xml:space="preserve">.  </w:t>
      </w:r>
      <w:r w:rsidR="004F26F1">
        <w:rPr>
          <w:rFonts w:cs="Times New Roman"/>
          <w:bCs/>
          <w:szCs w:val="24"/>
        </w:rPr>
        <w:t>“</w:t>
      </w:r>
      <w:r w:rsidRPr="005D43A6">
        <w:rPr>
          <w:rFonts w:cs="Times New Roman"/>
          <w:bCs/>
          <w:szCs w:val="24"/>
        </w:rPr>
        <w:t>Kindly affectioned towards one another: as to honour, each taking the lead in paying it to the other</w:t>
      </w:r>
      <w:r w:rsidR="004F26F1">
        <w:rPr>
          <w:rFonts w:cs="Times New Roman"/>
          <w:bCs/>
          <w:szCs w:val="24"/>
        </w:rPr>
        <w:t>”</w:t>
      </w:r>
      <w:r w:rsidRPr="005D43A6">
        <w:rPr>
          <w:rFonts w:cs="Times New Roman"/>
          <w:bCs/>
          <w:szCs w:val="24"/>
        </w:rPr>
        <w:t>: Mr Darby</w:t>
      </w:r>
      <w:r w:rsidR="004F26F1">
        <w:rPr>
          <w:rFonts w:cs="Times New Roman"/>
          <w:bCs/>
          <w:szCs w:val="24"/>
        </w:rPr>
        <w:t>’</w:t>
      </w:r>
      <w:r w:rsidRPr="005D43A6">
        <w:rPr>
          <w:rFonts w:cs="Times New Roman"/>
          <w:bCs/>
          <w:szCs w:val="24"/>
        </w:rPr>
        <w:t>s note indicates that this is a paraphrase</w:t>
      </w:r>
      <w:r w:rsidR="009B2024">
        <w:rPr>
          <w:rFonts w:cs="Times New Roman"/>
          <w:bCs/>
          <w:szCs w:val="24"/>
        </w:rPr>
        <w:t xml:space="preserve">.  </w:t>
      </w:r>
      <w:r w:rsidRPr="005D43A6">
        <w:rPr>
          <w:rFonts w:cs="Times New Roman"/>
          <w:bCs/>
          <w:szCs w:val="24"/>
        </w:rPr>
        <w:t>Whatever the original was, he paraphrases it to give the sense as to honour, each taking the lead in paying it to the other</w:t>
      </w:r>
      <w:r w:rsidR="009B2024">
        <w:rPr>
          <w:rFonts w:cs="Times New Roman"/>
          <w:bCs/>
          <w:szCs w:val="24"/>
        </w:rPr>
        <w:t xml:space="preserve">.  </w:t>
      </w:r>
      <w:r w:rsidRPr="005D43A6">
        <w:rPr>
          <w:rFonts w:cs="Times New Roman"/>
          <w:bCs/>
          <w:szCs w:val="24"/>
        </w:rPr>
        <w:t>We like honour for ourselves</w:t>
      </w:r>
      <w:r w:rsidR="009B2024">
        <w:rPr>
          <w:rFonts w:cs="Times New Roman"/>
          <w:bCs/>
          <w:szCs w:val="24"/>
        </w:rPr>
        <w:t xml:space="preserve">.  </w:t>
      </w:r>
      <w:r w:rsidRPr="005D43A6">
        <w:rPr>
          <w:rFonts w:cs="Times New Roman"/>
          <w:bCs/>
          <w:szCs w:val="24"/>
        </w:rPr>
        <w:t>When the king spoke about the man whom the king delighted to honour, Haman said to himself, Oh, that must be me</w:t>
      </w:r>
      <w:r w:rsidR="00147D2C">
        <w:rPr>
          <w:rFonts w:cs="Times New Roman"/>
          <w:bCs/>
          <w:szCs w:val="24"/>
        </w:rPr>
        <w:t xml:space="preserve">, </w:t>
      </w:r>
      <w:r w:rsidRPr="005D43A6">
        <w:rPr>
          <w:rFonts w:cs="Times New Roman"/>
          <w:bCs/>
          <w:szCs w:val="24"/>
        </w:rPr>
        <w:t>see Esth 6: 6</w:t>
      </w:r>
      <w:r w:rsidR="009B2024">
        <w:rPr>
          <w:rFonts w:cs="Times New Roman"/>
          <w:bCs/>
          <w:szCs w:val="24"/>
        </w:rPr>
        <w:t xml:space="preserve">.  </w:t>
      </w:r>
      <w:r w:rsidR="004F26F1">
        <w:rPr>
          <w:rFonts w:cs="Times New Roman"/>
          <w:bCs/>
          <w:szCs w:val="24"/>
        </w:rPr>
        <w:t>“</w:t>
      </w:r>
      <w:r w:rsidRPr="005D43A6">
        <w:rPr>
          <w:rFonts w:cs="Times New Roman"/>
          <w:bCs/>
          <w:szCs w:val="24"/>
        </w:rPr>
        <w:t>As to diligent zealousness, not slothful; in spirit fervent; serving the Lord</w:t>
      </w:r>
      <w:r w:rsidR="004F26F1">
        <w:rPr>
          <w:rFonts w:cs="Times New Roman"/>
          <w:bCs/>
          <w:szCs w:val="24"/>
        </w:rPr>
        <w:t>”</w:t>
      </w:r>
      <w:r w:rsidR="009B2024">
        <w:rPr>
          <w:rFonts w:cs="Times New Roman"/>
          <w:bCs/>
          <w:szCs w:val="24"/>
        </w:rPr>
        <w:t xml:space="preserve">.  </w:t>
      </w:r>
    </w:p>
    <w:p w14:paraId="68DA9CCF" w14:textId="2BA049C5" w:rsidR="005D43A6" w:rsidRPr="005D43A6" w:rsidRDefault="005D43A6" w:rsidP="0090632D">
      <w:pPr>
        <w:spacing w:before="120" w:after="0" w:line="240" w:lineRule="auto"/>
        <w:ind w:firstLine="720"/>
        <w:jc w:val="both"/>
        <w:rPr>
          <w:rFonts w:cs="Times New Roman"/>
          <w:bCs/>
          <w:szCs w:val="24"/>
        </w:rPr>
      </w:pPr>
      <w:r w:rsidRPr="005D43A6">
        <w:rPr>
          <w:rFonts w:cs="Times New Roman"/>
          <w:bCs/>
          <w:szCs w:val="24"/>
        </w:rPr>
        <w:t>What I want to come to is this matter of serving the Lord.</w:t>
      </w:r>
      <w:r w:rsidR="0090632D">
        <w:rPr>
          <w:rFonts w:cs="Times New Roman"/>
          <w:bCs/>
          <w:szCs w:val="24"/>
        </w:rPr>
        <w:t xml:space="preserve">  </w:t>
      </w:r>
      <w:r w:rsidRPr="005D43A6">
        <w:rPr>
          <w:rFonts w:cs="Times New Roman"/>
          <w:bCs/>
          <w:szCs w:val="24"/>
        </w:rPr>
        <w:t xml:space="preserve">I noticed this week that the word for </w:t>
      </w:r>
      <w:r w:rsidR="004F26F1">
        <w:rPr>
          <w:rFonts w:cs="Times New Roman"/>
          <w:bCs/>
          <w:szCs w:val="24"/>
        </w:rPr>
        <w:t>‘</w:t>
      </w:r>
      <w:r w:rsidRPr="005D43A6">
        <w:rPr>
          <w:rFonts w:cs="Times New Roman"/>
          <w:bCs/>
          <w:szCs w:val="24"/>
        </w:rPr>
        <w:t>serving</w:t>
      </w:r>
      <w:r w:rsidR="004F26F1">
        <w:rPr>
          <w:rFonts w:cs="Times New Roman"/>
          <w:bCs/>
          <w:szCs w:val="24"/>
        </w:rPr>
        <w:t>’</w:t>
      </w:r>
      <w:r w:rsidRPr="005D43A6">
        <w:rPr>
          <w:rFonts w:cs="Times New Roman"/>
          <w:bCs/>
          <w:szCs w:val="24"/>
        </w:rPr>
        <w:t xml:space="preserve"> in verse 11 is serving as bondman</w:t>
      </w:r>
      <w:r w:rsidR="009B2024">
        <w:rPr>
          <w:rFonts w:cs="Times New Roman"/>
          <w:bCs/>
          <w:szCs w:val="24"/>
        </w:rPr>
        <w:t xml:space="preserve">.  </w:t>
      </w:r>
      <w:r w:rsidRPr="005D43A6">
        <w:rPr>
          <w:rFonts w:cs="Times New Roman"/>
          <w:bCs/>
          <w:szCs w:val="24"/>
        </w:rPr>
        <w:t xml:space="preserve">The note to this verse indicates that there are three different words for </w:t>
      </w:r>
      <w:r w:rsidR="004F26F1">
        <w:rPr>
          <w:rFonts w:cs="Times New Roman"/>
          <w:bCs/>
          <w:szCs w:val="24"/>
        </w:rPr>
        <w:t>‘</w:t>
      </w:r>
      <w:r w:rsidRPr="005D43A6">
        <w:rPr>
          <w:rFonts w:cs="Times New Roman"/>
          <w:bCs/>
          <w:szCs w:val="24"/>
        </w:rPr>
        <w:t>serving</w:t>
      </w:r>
      <w:r w:rsidR="004F26F1">
        <w:rPr>
          <w:rFonts w:cs="Times New Roman"/>
          <w:bCs/>
          <w:szCs w:val="24"/>
        </w:rPr>
        <w:t>’</w:t>
      </w:r>
      <w:r w:rsidRPr="005D43A6">
        <w:rPr>
          <w:rFonts w:cs="Times New Roman"/>
          <w:bCs/>
          <w:szCs w:val="24"/>
        </w:rPr>
        <w:t xml:space="preserve"> in this chapter</w:t>
      </w:r>
      <w:r w:rsidR="009B2024">
        <w:rPr>
          <w:rFonts w:cs="Times New Roman"/>
          <w:bCs/>
          <w:szCs w:val="24"/>
        </w:rPr>
        <w:t xml:space="preserve">.  </w:t>
      </w:r>
      <w:r w:rsidRPr="005D43A6">
        <w:rPr>
          <w:rFonts w:cs="Times New Roman"/>
          <w:bCs/>
          <w:szCs w:val="24"/>
        </w:rPr>
        <w:t xml:space="preserve">The first one in verse 1 is </w:t>
      </w:r>
      <w:r w:rsidR="004F26F1">
        <w:rPr>
          <w:rFonts w:cs="Times New Roman"/>
          <w:bCs/>
          <w:szCs w:val="24"/>
        </w:rPr>
        <w:t>‘</w:t>
      </w:r>
      <w:r w:rsidRPr="005D43A6">
        <w:rPr>
          <w:rFonts w:cs="Times New Roman"/>
          <w:bCs/>
          <w:szCs w:val="24"/>
        </w:rPr>
        <w:t>priestly service</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5D43A6">
        <w:rPr>
          <w:rFonts w:cs="Times New Roman"/>
          <w:bCs/>
          <w:szCs w:val="24"/>
        </w:rPr>
        <w:t xml:space="preserve">I beseech you therefore, brethren, by the compassions of God, to present your bodies a living sacrifice, holy, acceptable to God, which </w:t>
      </w:r>
      <w:r w:rsidRPr="005D43A6">
        <w:rPr>
          <w:rFonts w:cs="Times New Roman"/>
          <w:bCs/>
          <w:szCs w:val="24"/>
        </w:rPr>
        <w:lastRenderedPageBreak/>
        <w:t>is your intelligent service</w:t>
      </w:r>
      <w:r w:rsidR="004F26F1">
        <w:rPr>
          <w:rFonts w:cs="Times New Roman"/>
          <w:bCs/>
          <w:szCs w:val="24"/>
        </w:rPr>
        <w:t>”</w:t>
      </w:r>
      <w:r w:rsidR="009B2024">
        <w:rPr>
          <w:rFonts w:cs="Times New Roman"/>
          <w:bCs/>
          <w:szCs w:val="24"/>
        </w:rPr>
        <w:t xml:space="preserve">.  </w:t>
      </w:r>
      <w:r w:rsidRPr="005D43A6">
        <w:rPr>
          <w:rFonts w:cs="Times New Roman"/>
          <w:bCs/>
          <w:szCs w:val="24"/>
        </w:rPr>
        <w:t>This is the action of a priest</w:t>
      </w:r>
      <w:r w:rsidR="009B2024">
        <w:rPr>
          <w:rFonts w:cs="Times New Roman"/>
          <w:bCs/>
          <w:szCs w:val="24"/>
        </w:rPr>
        <w:t xml:space="preserve">.  </w:t>
      </w:r>
      <w:r w:rsidRPr="005D43A6">
        <w:rPr>
          <w:rFonts w:cs="Times New Roman"/>
          <w:bCs/>
          <w:szCs w:val="24"/>
        </w:rPr>
        <w:t>He presents his offering to God</w:t>
      </w:r>
      <w:r w:rsidR="009B2024">
        <w:rPr>
          <w:rFonts w:cs="Times New Roman"/>
          <w:bCs/>
          <w:szCs w:val="24"/>
        </w:rPr>
        <w:t xml:space="preserve">.  </w:t>
      </w:r>
      <w:r w:rsidRPr="005D43A6">
        <w:rPr>
          <w:rFonts w:cs="Times New Roman"/>
          <w:bCs/>
          <w:szCs w:val="24"/>
        </w:rPr>
        <w:t>It is the result of being affected by the compassions of God, the result of the believer</w:t>
      </w:r>
      <w:r w:rsidR="004F26F1">
        <w:rPr>
          <w:rFonts w:cs="Times New Roman"/>
          <w:bCs/>
          <w:szCs w:val="24"/>
        </w:rPr>
        <w:t>’</w:t>
      </w:r>
      <w:r w:rsidRPr="005D43A6">
        <w:rPr>
          <w:rFonts w:cs="Times New Roman"/>
          <w:bCs/>
          <w:szCs w:val="24"/>
        </w:rPr>
        <w:t>s appreciation of the love of God taking the form of compassion in his case; and in response he presents an offering to God of his body</w:t>
      </w:r>
      <w:r w:rsidR="009B2024">
        <w:rPr>
          <w:rFonts w:cs="Times New Roman"/>
          <w:bCs/>
          <w:szCs w:val="24"/>
        </w:rPr>
        <w:t>—“</w:t>
      </w:r>
      <w:r w:rsidRPr="005D43A6">
        <w:rPr>
          <w:rFonts w:cs="Times New Roman"/>
          <w:bCs/>
          <w:szCs w:val="24"/>
        </w:rPr>
        <w:t>a living sacrifice, holy, acceptable to God, which is your intelligent service</w:t>
      </w:r>
      <w:r w:rsidR="004F26F1">
        <w:rPr>
          <w:rFonts w:cs="Times New Roman"/>
          <w:bCs/>
          <w:szCs w:val="24"/>
        </w:rPr>
        <w:t>”</w:t>
      </w:r>
      <w:r w:rsidR="009B2024">
        <w:rPr>
          <w:rFonts w:cs="Times New Roman"/>
          <w:bCs/>
          <w:szCs w:val="24"/>
        </w:rPr>
        <w:t xml:space="preserve">.  </w:t>
      </w:r>
      <w:r w:rsidRPr="005D43A6">
        <w:rPr>
          <w:rFonts w:cs="Times New Roman"/>
          <w:bCs/>
          <w:szCs w:val="24"/>
        </w:rPr>
        <w:t>It is done in a definite, calculated way, not haphazardly or hastily, not done without counting the cost, or without understanding what is involved in it</w:t>
      </w:r>
      <w:r w:rsidR="009B2024">
        <w:rPr>
          <w:rFonts w:cs="Times New Roman"/>
          <w:bCs/>
          <w:szCs w:val="24"/>
        </w:rPr>
        <w:t xml:space="preserve">.  </w:t>
      </w:r>
      <w:r w:rsidRPr="005D43A6">
        <w:rPr>
          <w:rFonts w:cs="Times New Roman"/>
          <w:bCs/>
          <w:szCs w:val="24"/>
        </w:rPr>
        <w:t>He presents his offering, his body as a living sacrifice</w:t>
      </w:r>
      <w:r w:rsidR="009B2024">
        <w:rPr>
          <w:rFonts w:cs="Times New Roman"/>
          <w:bCs/>
          <w:szCs w:val="24"/>
        </w:rPr>
        <w:t xml:space="preserve">.  </w:t>
      </w:r>
      <w:r w:rsidRPr="005D43A6">
        <w:rPr>
          <w:rFonts w:cs="Times New Roman"/>
          <w:bCs/>
          <w:szCs w:val="24"/>
        </w:rPr>
        <w:t>He says, From henceforth my body is going to be a vessel for the service of God.</w:t>
      </w:r>
    </w:p>
    <w:p w14:paraId="25BEB201" w14:textId="7A900D3B"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This is one of the most important steps a believer takes in his life</w:t>
      </w:r>
      <w:r w:rsidR="009B2024">
        <w:rPr>
          <w:rFonts w:cs="Times New Roman"/>
          <w:bCs/>
          <w:szCs w:val="24"/>
        </w:rPr>
        <w:t xml:space="preserve">.  </w:t>
      </w:r>
      <w:r w:rsidRPr="005D43A6">
        <w:rPr>
          <w:rFonts w:cs="Times New Roman"/>
          <w:bCs/>
          <w:szCs w:val="24"/>
        </w:rPr>
        <w:t>His body is offered, never to be recalled</w:t>
      </w:r>
      <w:r w:rsidR="009B2024">
        <w:rPr>
          <w:rFonts w:cs="Times New Roman"/>
          <w:bCs/>
          <w:szCs w:val="24"/>
        </w:rPr>
        <w:t xml:space="preserve">.  </w:t>
      </w:r>
      <w:r w:rsidRPr="005D43A6">
        <w:rPr>
          <w:rFonts w:cs="Times New Roman"/>
          <w:bCs/>
          <w:szCs w:val="24"/>
        </w:rPr>
        <w:t>To one who has presented his body a living sacrifice, things that men might think sacrifice would appear small</w:t>
      </w:r>
      <w:r w:rsidR="009B2024">
        <w:rPr>
          <w:rFonts w:cs="Times New Roman"/>
          <w:bCs/>
          <w:szCs w:val="24"/>
        </w:rPr>
        <w:t xml:space="preserve">.  </w:t>
      </w:r>
      <w:r w:rsidRPr="005D43A6">
        <w:rPr>
          <w:rFonts w:cs="Times New Roman"/>
          <w:bCs/>
          <w:szCs w:val="24"/>
        </w:rPr>
        <w:t>Extricating himself from some kind of yoke, or not prepared to link on with some kind of yoke, men regard as a great sacrifice, but for one who had laid his body on the altar in sacrifice it would be the normal result</w:t>
      </w:r>
      <w:r w:rsidR="009B2024">
        <w:rPr>
          <w:rFonts w:cs="Times New Roman"/>
          <w:bCs/>
          <w:szCs w:val="24"/>
        </w:rPr>
        <w:t xml:space="preserve">.  </w:t>
      </w:r>
      <w:r w:rsidRPr="005D43A6">
        <w:rPr>
          <w:rFonts w:cs="Times New Roman"/>
          <w:bCs/>
          <w:szCs w:val="24"/>
        </w:rPr>
        <w:t>I cannot over-emphasise the importance of every one of our young people taking this step, this action of a priest in offering his body a living sacrifice.</w:t>
      </w:r>
    </w:p>
    <w:p w14:paraId="1FBF8D0F" w14:textId="3ABE452B"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Now the next reference to service, in verse 7</w:t>
      </w:r>
      <w:r w:rsidR="009B2024">
        <w:rPr>
          <w:rFonts w:cs="Times New Roman"/>
          <w:bCs/>
          <w:szCs w:val="24"/>
        </w:rPr>
        <w:t>—“</w:t>
      </w:r>
      <w:r w:rsidRPr="005D43A6">
        <w:rPr>
          <w:rFonts w:cs="Times New Roman"/>
          <w:bCs/>
          <w:szCs w:val="24"/>
        </w:rPr>
        <w:t>or service, let us occupy ourselves in service</w:t>
      </w:r>
      <w:r w:rsidR="004F26F1">
        <w:rPr>
          <w:rFonts w:cs="Times New Roman"/>
          <w:bCs/>
          <w:szCs w:val="24"/>
        </w:rPr>
        <w:t>”</w:t>
      </w:r>
      <w:r w:rsidR="009B2024">
        <w:rPr>
          <w:rFonts w:cs="Times New Roman"/>
          <w:bCs/>
          <w:szCs w:val="24"/>
        </w:rPr>
        <w:t>—</w:t>
      </w:r>
      <w:r w:rsidRPr="005D43A6">
        <w:rPr>
          <w:rFonts w:cs="Times New Roman"/>
          <w:bCs/>
          <w:szCs w:val="24"/>
        </w:rPr>
        <w:t>is doing the needed service, doing what one sees needs to be done, especially locally</w:t>
      </w:r>
      <w:r w:rsidR="009B2024">
        <w:rPr>
          <w:rFonts w:cs="Times New Roman"/>
          <w:bCs/>
          <w:szCs w:val="24"/>
        </w:rPr>
        <w:t xml:space="preserve">.  </w:t>
      </w:r>
      <w:r w:rsidRPr="005D43A6">
        <w:rPr>
          <w:rFonts w:cs="Times New Roman"/>
          <w:bCs/>
          <w:szCs w:val="24"/>
        </w:rPr>
        <w:t>It is that kind of service, diaconal service</w:t>
      </w:r>
      <w:r w:rsidR="009B2024">
        <w:rPr>
          <w:rFonts w:cs="Times New Roman"/>
          <w:bCs/>
          <w:szCs w:val="24"/>
        </w:rPr>
        <w:t xml:space="preserve">.  </w:t>
      </w:r>
      <w:r w:rsidRPr="005D43A6">
        <w:rPr>
          <w:rFonts w:cs="Times New Roman"/>
          <w:bCs/>
          <w:szCs w:val="24"/>
        </w:rPr>
        <w:t>There is a kind of moral order</w:t>
      </w:r>
      <w:r w:rsidR="009B2024">
        <w:rPr>
          <w:rFonts w:cs="Times New Roman"/>
          <w:bCs/>
          <w:szCs w:val="24"/>
        </w:rPr>
        <w:t xml:space="preserve">.  </w:t>
      </w:r>
      <w:r w:rsidRPr="005D43A6">
        <w:rPr>
          <w:rFonts w:cs="Times New Roman"/>
          <w:bCs/>
          <w:szCs w:val="24"/>
        </w:rPr>
        <w:t>The initial step, the great step, is to present one</w:t>
      </w:r>
      <w:r w:rsidR="004F26F1">
        <w:rPr>
          <w:rFonts w:cs="Times New Roman"/>
          <w:bCs/>
          <w:szCs w:val="24"/>
        </w:rPr>
        <w:t>’</w:t>
      </w:r>
      <w:r w:rsidRPr="005D43A6">
        <w:rPr>
          <w:rFonts w:cs="Times New Roman"/>
          <w:bCs/>
          <w:szCs w:val="24"/>
        </w:rPr>
        <w:t>s body in a priestly act as a living sacrifice, and then one would be on the outlook for any needed service that requires to be done</w:t>
      </w:r>
      <w:r w:rsidR="009B2024">
        <w:rPr>
          <w:rFonts w:cs="Times New Roman"/>
          <w:bCs/>
          <w:szCs w:val="24"/>
        </w:rPr>
        <w:t xml:space="preserve">.  </w:t>
      </w:r>
      <w:r w:rsidRPr="005D43A6">
        <w:rPr>
          <w:rFonts w:cs="Times New Roman"/>
          <w:bCs/>
          <w:szCs w:val="24"/>
        </w:rPr>
        <w:t>Then the third reference to service is bondman service</w:t>
      </w:r>
      <w:r w:rsidR="009B2024">
        <w:rPr>
          <w:rFonts w:cs="Times New Roman"/>
          <w:bCs/>
          <w:szCs w:val="24"/>
        </w:rPr>
        <w:t xml:space="preserve">.  </w:t>
      </w:r>
      <w:r w:rsidRPr="005D43A6">
        <w:rPr>
          <w:rFonts w:cs="Times New Roman"/>
          <w:bCs/>
          <w:szCs w:val="24"/>
        </w:rPr>
        <w:t>There is a need for bondmen, and of course bondwomen</w:t>
      </w:r>
      <w:r w:rsidR="009B2024">
        <w:rPr>
          <w:rFonts w:cs="Times New Roman"/>
          <w:bCs/>
          <w:szCs w:val="24"/>
        </w:rPr>
        <w:t xml:space="preserve">.  </w:t>
      </w:r>
      <w:r w:rsidRPr="005D43A6">
        <w:rPr>
          <w:rFonts w:cs="Times New Roman"/>
          <w:bCs/>
          <w:szCs w:val="24"/>
        </w:rPr>
        <w:t>Bondmen are prepared to have things laid upon them</w:t>
      </w:r>
      <w:r w:rsidR="009B2024">
        <w:rPr>
          <w:rFonts w:cs="Times New Roman"/>
          <w:bCs/>
          <w:szCs w:val="24"/>
        </w:rPr>
        <w:t xml:space="preserve">.  </w:t>
      </w:r>
      <w:r w:rsidRPr="005D43A6">
        <w:rPr>
          <w:rFonts w:cs="Times New Roman"/>
          <w:bCs/>
          <w:szCs w:val="24"/>
        </w:rPr>
        <w:t>It is not so much the idea of being available to do what we see needs to be done but prepared to have a matter or matters laid on us</w:t>
      </w:r>
      <w:r w:rsidR="009B2024">
        <w:rPr>
          <w:rFonts w:cs="Times New Roman"/>
          <w:bCs/>
          <w:szCs w:val="24"/>
        </w:rPr>
        <w:t xml:space="preserve">.  </w:t>
      </w:r>
      <w:r w:rsidRPr="005D43A6">
        <w:rPr>
          <w:rFonts w:cs="Times New Roman"/>
          <w:bCs/>
          <w:szCs w:val="24"/>
        </w:rPr>
        <w:t>We live in a time when there is a lack with men and women of preparedness to take responsibility; or if anyone does take responsibility, he is thinking of the additional results for himself</w:t>
      </w:r>
      <w:r w:rsidR="009B2024">
        <w:rPr>
          <w:rFonts w:cs="Times New Roman"/>
          <w:bCs/>
          <w:szCs w:val="24"/>
        </w:rPr>
        <w:t xml:space="preserve">.  </w:t>
      </w:r>
      <w:r w:rsidRPr="005D43A6">
        <w:rPr>
          <w:rFonts w:cs="Times New Roman"/>
          <w:bCs/>
          <w:szCs w:val="24"/>
        </w:rPr>
        <w:t xml:space="preserve">Men speak of differentials in the wage structure, and anyone who would take responsibility would want a great differential to make it </w:t>
      </w:r>
      <w:r w:rsidR="00E4726B" w:rsidRPr="005D43A6">
        <w:rPr>
          <w:rFonts w:cs="Times New Roman"/>
          <w:bCs/>
          <w:szCs w:val="24"/>
        </w:rPr>
        <w:t>worthwhile</w:t>
      </w:r>
      <w:r w:rsidRPr="005D43A6">
        <w:rPr>
          <w:rFonts w:cs="Times New Roman"/>
          <w:bCs/>
          <w:szCs w:val="24"/>
        </w:rPr>
        <w:t xml:space="preserve"> taking on responsibility</w:t>
      </w:r>
      <w:r w:rsidR="009B2024">
        <w:rPr>
          <w:rFonts w:cs="Times New Roman"/>
          <w:bCs/>
          <w:szCs w:val="24"/>
        </w:rPr>
        <w:t xml:space="preserve">.  </w:t>
      </w:r>
      <w:r w:rsidRPr="005D43A6">
        <w:rPr>
          <w:rFonts w:cs="Times New Roman"/>
          <w:bCs/>
          <w:szCs w:val="24"/>
        </w:rPr>
        <w:t>The Lord is looking for persons who are prepared to take on responsibility, to have things laid on them.</w:t>
      </w:r>
    </w:p>
    <w:p w14:paraId="129330E0" w14:textId="7162EFD7"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lastRenderedPageBreak/>
        <w:t>Isaac was prepared to have things laid on him</w:t>
      </w:r>
      <w:r w:rsidR="009B2024">
        <w:rPr>
          <w:rFonts w:cs="Times New Roman"/>
          <w:bCs/>
          <w:szCs w:val="24"/>
        </w:rPr>
        <w:t xml:space="preserve">.  </w:t>
      </w:r>
      <w:r w:rsidRPr="005D43A6">
        <w:rPr>
          <w:rFonts w:cs="Times New Roman"/>
          <w:bCs/>
          <w:szCs w:val="24"/>
        </w:rPr>
        <w:t>The will of God is involved in this chapter 22 of Genesis</w:t>
      </w:r>
      <w:r w:rsidR="009B2024">
        <w:rPr>
          <w:rFonts w:cs="Times New Roman"/>
          <w:bCs/>
          <w:szCs w:val="24"/>
        </w:rPr>
        <w:t xml:space="preserve">.  </w:t>
      </w:r>
      <w:r w:rsidRPr="005D43A6">
        <w:rPr>
          <w:rFonts w:cs="Times New Roman"/>
          <w:bCs/>
          <w:szCs w:val="24"/>
        </w:rPr>
        <w:t>The will of God costs something</w:t>
      </w:r>
      <w:r w:rsidR="009B2024">
        <w:rPr>
          <w:rFonts w:cs="Times New Roman"/>
          <w:bCs/>
          <w:szCs w:val="24"/>
        </w:rPr>
        <w:t xml:space="preserve">.  </w:t>
      </w:r>
      <w:r w:rsidRPr="005D43A6">
        <w:rPr>
          <w:rFonts w:cs="Times New Roman"/>
          <w:bCs/>
          <w:szCs w:val="24"/>
        </w:rPr>
        <w:t>It cost Isaac something</w:t>
      </w:r>
      <w:r w:rsidR="009B2024">
        <w:rPr>
          <w:rFonts w:cs="Times New Roman"/>
          <w:bCs/>
          <w:szCs w:val="24"/>
        </w:rPr>
        <w:t xml:space="preserve">.  </w:t>
      </w:r>
      <w:r w:rsidRPr="005D43A6">
        <w:rPr>
          <w:rFonts w:cs="Times New Roman"/>
          <w:bCs/>
          <w:szCs w:val="24"/>
        </w:rPr>
        <w:t>It cost Abraham something</w:t>
      </w:r>
      <w:r w:rsidR="009B2024">
        <w:rPr>
          <w:rFonts w:cs="Times New Roman"/>
          <w:bCs/>
          <w:szCs w:val="24"/>
        </w:rPr>
        <w:t xml:space="preserve">.  </w:t>
      </w:r>
      <w:r w:rsidRPr="005D43A6">
        <w:rPr>
          <w:rFonts w:cs="Times New Roman"/>
          <w:bCs/>
          <w:szCs w:val="24"/>
        </w:rPr>
        <w:t xml:space="preserve">It says in verse 6, </w:t>
      </w:r>
      <w:r w:rsidR="004F26F1">
        <w:rPr>
          <w:rFonts w:cs="Times New Roman"/>
          <w:bCs/>
          <w:szCs w:val="24"/>
        </w:rPr>
        <w:t>“</w:t>
      </w:r>
      <w:r w:rsidRPr="005D43A6">
        <w:rPr>
          <w:rFonts w:cs="Times New Roman"/>
          <w:bCs/>
          <w:szCs w:val="24"/>
        </w:rPr>
        <w:t>And Abraham took the wood of the burnt-offering, and laid it on Isaac his son</w:t>
      </w:r>
      <w:r w:rsidR="004F26F1">
        <w:rPr>
          <w:rFonts w:cs="Times New Roman"/>
          <w:bCs/>
          <w:szCs w:val="24"/>
        </w:rPr>
        <w:t>”</w:t>
      </w:r>
      <w:r w:rsidR="009B2024">
        <w:rPr>
          <w:rFonts w:cs="Times New Roman"/>
          <w:bCs/>
          <w:szCs w:val="24"/>
        </w:rPr>
        <w:t xml:space="preserve">.  </w:t>
      </w:r>
      <w:r w:rsidRPr="005D43A6">
        <w:rPr>
          <w:rFonts w:cs="Times New Roman"/>
          <w:bCs/>
          <w:szCs w:val="24"/>
        </w:rPr>
        <w:t>Abraham laid the wood on Isaac</w:t>
      </w:r>
      <w:r w:rsidR="009B2024">
        <w:rPr>
          <w:rFonts w:cs="Times New Roman"/>
          <w:bCs/>
          <w:szCs w:val="24"/>
        </w:rPr>
        <w:t xml:space="preserve">.  </w:t>
      </w:r>
      <w:r w:rsidRPr="005D43A6">
        <w:rPr>
          <w:rFonts w:cs="Times New Roman"/>
          <w:bCs/>
          <w:szCs w:val="24"/>
        </w:rPr>
        <w:t>Isaac apparently must have been prepared to take on this wood</w:t>
      </w:r>
      <w:r w:rsidR="009B2024">
        <w:rPr>
          <w:rFonts w:cs="Times New Roman"/>
          <w:bCs/>
          <w:szCs w:val="24"/>
        </w:rPr>
        <w:t xml:space="preserve">.  </w:t>
      </w:r>
      <w:r w:rsidRPr="005D43A6">
        <w:rPr>
          <w:rFonts w:cs="Times New Roman"/>
          <w:bCs/>
          <w:szCs w:val="24"/>
        </w:rPr>
        <w:t>We see it perfectly in our Lord Jesus Christ</w:t>
      </w:r>
      <w:r w:rsidR="009B2024">
        <w:rPr>
          <w:rFonts w:cs="Times New Roman"/>
          <w:bCs/>
          <w:szCs w:val="24"/>
        </w:rPr>
        <w:t xml:space="preserve">.  </w:t>
      </w:r>
      <w:r w:rsidRPr="005D43A6">
        <w:rPr>
          <w:rFonts w:cs="Times New Roman"/>
          <w:bCs/>
          <w:szCs w:val="24"/>
        </w:rPr>
        <w:t>Think of the manhood of Jesus</w:t>
      </w:r>
      <w:r w:rsidR="009B2024">
        <w:rPr>
          <w:rFonts w:cs="Times New Roman"/>
          <w:bCs/>
          <w:szCs w:val="24"/>
        </w:rPr>
        <w:t xml:space="preserve">.  </w:t>
      </w:r>
      <w:r w:rsidRPr="005D43A6">
        <w:rPr>
          <w:rFonts w:cs="Times New Roman"/>
          <w:bCs/>
          <w:szCs w:val="24"/>
        </w:rPr>
        <w:t>Think of the sacrifice of our Lord Jesus Christ</w:t>
      </w:r>
      <w:r w:rsidR="009B2024">
        <w:rPr>
          <w:rFonts w:cs="Times New Roman"/>
          <w:bCs/>
          <w:szCs w:val="24"/>
        </w:rPr>
        <w:t xml:space="preserve">.  </w:t>
      </w:r>
      <w:r w:rsidRPr="005D43A6">
        <w:rPr>
          <w:rFonts w:cs="Times New Roman"/>
          <w:bCs/>
          <w:szCs w:val="24"/>
        </w:rPr>
        <w:t>Think of the devotion in sacrifice supreme</w:t>
      </w:r>
      <w:r w:rsidR="009B2024">
        <w:rPr>
          <w:rFonts w:cs="Times New Roman"/>
          <w:bCs/>
          <w:szCs w:val="24"/>
        </w:rPr>
        <w:t xml:space="preserve">.  </w:t>
      </w:r>
      <w:r w:rsidRPr="005D43A6">
        <w:rPr>
          <w:rFonts w:cs="Times New Roman"/>
          <w:bCs/>
          <w:szCs w:val="24"/>
        </w:rPr>
        <w:t>Think of the pre­eminence of the Lord Jesus Christ as taking on responsibility, accepting what was laid upon Him</w:t>
      </w:r>
      <w:r w:rsidR="009B2024">
        <w:rPr>
          <w:rFonts w:cs="Times New Roman"/>
          <w:bCs/>
          <w:szCs w:val="24"/>
        </w:rPr>
        <w:t xml:space="preserve">.  </w:t>
      </w:r>
      <w:r w:rsidRPr="005D43A6">
        <w:rPr>
          <w:rFonts w:cs="Times New Roman"/>
          <w:bCs/>
          <w:szCs w:val="24"/>
        </w:rPr>
        <w:t>He came into manhood, into a condition of flesh and blood, that certain things should be laid on Him that could not be laid on any other one</w:t>
      </w:r>
      <w:r w:rsidR="009B2024">
        <w:rPr>
          <w:rFonts w:cs="Times New Roman"/>
          <w:bCs/>
          <w:szCs w:val="24"/>
        </w:rPr>
        <w:t xml:space="preserve">.  </w:t>
      </w:r>
      <w:r w:rsidRPr="005D43A6">
        <w:rPr>
          <w:rFonts w:cs="Times New Roman"/>
          <w:bCs/>
          <w:szCs w:val="24"/>
        </w:rPr>
        <w:t>The great work of redemption was laid on Jesus</w:t>
      </w:r>
      <w:r w:rsidR="009B2024">
        <w:rPr>
          <w:rFonts w:cs="Times New Roman"/>
          <w:bCs/>
          <w:szCs w:val="24"/>
        </w:rPr>
        <w:t xml:space="preserve">.  </w:t>
      </w:r>
      <w:r w:rsidRPr="005D43A6">
        <w:rPr>
          <w:rFonts w:cs="Times New Roman"/>
          <w:bCs/>
          <w:szCs w:val="24"/>
        </w:rPr>
        <w:t>No other one was qualified to have that great work laid upon him, but it was laid upon Jesus</w:t>
      </w:r>
      <w:r w:rsidR="009B2024">
        <w:rPr>
          <w:rFonts w:cs="Times New Roman"/>
          <w:bCs/>
          <w:szCs w:val="24"/>
        </w:rPr>
        <w:t xml:space="preserve">.  </w:t>
      </w:r>
      <w:r w:rsidRPr="005D43A6">
        <w:rPr>
          <w:rFonts w:cs="Times New Roman"/>
          <w:bCs/>
          <w:szCs w:val="24"/>
        </w:rPr>
        <w:t>He took it on, willingly took it on, sustained it all, went through it all at infinite cost to Himself, that the will of God might be secured, that there might be results for the will and the pleasure of God</w:t>
      </w:r>
      <w:r w:rsidR="009B2024">
        <w:rPr>
          <w:rFonts w:cs="Times New Roman"/>
          <w:bCs/>
          <w:szCs w:val="24"/>
        </w:rPr>
        <w:t xml:space="preserve">.  </w:t>
      </w:r>
      <w:r w:rsidRPr="005D43A6">
        <w:rPr>
          <w:rFonts w:cs="Times New Roman"/>
          <w:bCs/>
          <w:szCs w:val="24"/>
        </w:rPr>
        <w:t>Think of the pathway of Jesus here</w:t>
      </w:r>
      <w:r w:rsidR="009B2024">
        <w:rPr>
          <w:rFonts w:cs="Times New Roman"/>
          <w:bCs/>
          <w:szCs w:val="24"/>
        </w:rPr>
        <w:t xml:space="preserve">.  </w:t>
      </w:r>
      <w:r w:rsidRPr="005D43A6">
        <w:rPr>
          <w:rFonts w:cs="Times New Roman"/>
          <w:bCs/>
          <w:szCs w:val="24"/>
        </w:rPr>
        <w:t>This is a beautiful type of the Father and the Son, and the communion between them</w:t>
      </w:r>
      <w:r w:rsidR="009B2024">
        <w:rPr>
          <w:rFonts w:cs="Times New Roman"/>
          <w:bCs/>
          <w:szCs w:val="24"/>
        </w:rPr>
        <w:t xml:space="preserve">.  </w:t>
      </w:r>
      <w:r w:rsidRPr="005D43A6">
        <w:rPr>
          <w:rFonts w:cs="Times New Roman"/>
          <w:bCs/>
          <w:szCs w:val="24"/>
        </w:rPr>
        <w:t xml:space="preserve">Twice it says </w:t>
      </w:r>
      <w:r w:rsidR="004F26F1">
        <w:rPr>
          <w:rFonts w:cs="Times New Roman"/>
          <w:bCs/>
          <w:szCs w:val="24"/>
        </w:rPr>
        <w:t>“</w:t>
      </w:r>
      <w:r w:rsidRPr="005D43A6">
        <w:rPr>
          <w:rFonts w:cs="Times New Roman"/>
          <w:bCs/>
          <w:szCs w:val="24"/>
        </w:rPr>
        <w:t>they went both of them together</w:t>
      </w:r>
      <w:r w:rsidR="004F26F1">
        <w:rPr>
          <w:rFonts w:cs="Times New Roman"/>
          <w:bCs/>
          <w:szCs w:val="24"/>
        </w:rPr>
        <w:t>”</w:t>
      </w:r>
      <w:r w:rsidR="009B2024">
        <w:rPr>
          <w:rFonts w:cs="Times New Roman"/>
          <w:bCs/>
          <w:szCs w:val="24"/>
        </w:rPr>
        <w:t xml:space="preserve">.  </w:t>
      </w:r>
      <w:r w:rsidRPr="005D43A6">
        <w:rPr>
          <w:rFonts w:cs="Times New Roman"/>
          <w:bCs/>
          <w:szCs w:val="24"/>
        </w:rPr>
        <w:t>Abraham had the fire and the knife in his hand; on Isaac there was the wood</w:t>
      </w:r>
      <w:r w:rsidR="009B2024">
        <w:rPr>
          <w:rFonts w:cs="Times New Roman"/>
          <w:bCs/>
          <w:szCs w:val="24"/>
        </w:rPr>
        <w:t xml:space="preserve">.  </w:t>
      </w:r>
      <w:r w:rsidRPr="005D43A6">
        <w:rPr>
          <w:rFonts w:cs="Times New Roman"/>
          <w:bCs/>
          <w:szCs w:val="24"/>
        </w:rPr>
        <w:t>Isaac was to be the sufferer</w:t>
      </w:r>
      <w:r w:rsidR="009B2024">
        <w:rPr>
          <w:rFonts w:cs="Times New Roman"/>
          <w:bCs/>
          <w:szCs w:val="24"/>
        </w:rPr>
        <w:t xml:space="preserve">.  </w:t>
      </w:r>
      <w:r w:rsidRPr="005D43A6">
        <w:rPr>
          <w:rFonts w:cs="Times New Roman"/>
          <w:bCs/>
          <w:szCs w:val="24"/>
        </w:rPr>
        <w:t>You can see it perfectly set out in the pathway of the Lord Jesus here</w:t>
      </w:r>
      <w:r w:rsidR="009B2024">
        <w:rPr>
          <w:rFonts w:cs="Times New Roman"/>
          <w:bCs/>
          <w:szCs w:val="24"/>
        </w:rPr>
        <w:t xml:space="preserve">.  </w:t>
      </w:r>
      <w:r w:rsidRPr="005D43A6">
        <w:rPr>
          <w:rFonts w:cs="Times New Roman"/>
          <w:bCs/>
          <w:szCs w:val="24"/>
        </w:rPr>
        <w:t>Dear brethren, the Lord is looking for persons who are prepared to be like that, to take responsibility locally or whatever it may be, for the Lord would lay something on every one of us</w:t>
      </w:r>
      <w:r w:rsidR="009B2024">
        <w:rPr>
          <w:rFonts w:cs="Times New Roman"/>
          <w:bCs/>
          <w:szCs w:val="24"/>
        </w:rPr>
        <w:t xml:space="preserve">.  </w:t>
      </w:r>
      <w:r w:rsidRPr="005D43A6">
        <w:rPr>
          <w:rFonts w:cs="Times New Roman"/>
          <w:bCs/>
          <w:szCs w:val="24"/>
        </w:rPr>
        <w:t>Who is available</w:t>
      </w:r>
      <w:r w:rsidR="003C3CAD">
        <w:rPr>
          <w:rFonts w:cs="Times New Roman"/>
          <w:bCs/>
          <w:szCs w:val="24"/>
        </w:rPr>
        <w:t xml:space="preserve">?  </w:t>
      </w:r>
      <w:r w:rsidRPr="005D43A6">
        <w:rPr>
          <w:rFonts w:cs="Times New Roman"/>
          <w:bCs/>
          <w:szCs w:val="24"/>
        </w:rPr>
        <w:t>That is the great question</w:t>
      </w:r>
      <w:r w:rsidR="009B2024">
        <w:rPr>
          <w:rFonts w:cs="Times New Roman"/>
          <w:bCs/>
          <w:szCs w:val="24"/>
        </w:rPr>
        <w:t xml:space="preserve">.  </w:t>
      </w:r>
      <w:r w:rsidRPr="005D43A6">
        <w:rPr>
          <w:rFonts w:cs="Times New Roman"/>
          <w:bCs/>
          <w:szCs w:val="24"/>
        </w:rPr>
        <w:t>I have no doubt it comes by way of Romans 12 verse 1, persons who have laid their bodies on the altar as a living sacrifice</w:t>
      </w:r>
      <w:r w:rsidR="009B2024">
        <w:rPr>
          <w:rFonts w:cs="Times New Roman"/>
          <w:bCs/>
          <w:szCs w:val="24"/>
        </w:rPr>
        <w:t xml:space="preserve">.  </w:t>
      </w:r>
      <w:r w:rsidRPr="005D43A6">
        <w:rPr>
          <w:rFonts w:cs="Times New Roman"/>
          <w:bCs/>
          <w:szCs w:val="24"/>
        </w:rPr>
        <w:t>It comes by way of persons who are available to do the needed service</w:t>
      </w:r>
      <w:r w:rsidR="009B2024">
        <w:rPr>
          <w:rFonts w:cs="Times New Roman"/>
          <w:bCs/>
          <w:szCs w:val="24"/>
        </w:rPr>
        <w:t xml:space="preserve">.  </w:t>
      </w:r>
      <w:r w:rsidRPr="005D43A6">
        <w:rPr>
          <w:rFonts w:cs="Times New Roman"/>
          <w:bCs/>
          <w:szCs w:val="24"/>
        </w:rPr>
        <w:t>But then bondman service is full committal, full devotion</w:t>
      </w:r>
      <w:r w:rsidR="009B2024">
        <w:rPr>
          <w:rFonts w:cs="Times New Roman"/>
          <w:bCs/>
          <w:szCs w:val="24"/>
        </w:rPr>
        <w:t xml:space="preserve">.  </w:t>
      </w:r>
      <w:r w:rsidRPr="005D43A6">
        <w:rPr>
          <w:rFonts w:cs="Times New Roman"/>
          <w:bCs/>
          <w:szCs w:val="24"/>
        </w:rPr>
        <w:t>We see bondmanship set out perfectly in our Lord Jesus Christ</w:t>
      </w:r>
      <w:r w:rsidR="009B2024">
        <w:rPr>
          <w:rFonts w:cs="Times New Roman"/>
          <w:bCs/>
          <w:szCs w:val="24"/>
        </w:rPr>
        <w:t xml:space="preserve">.  </w:t>
      </w:r>
      <w:r w:rsidRPr="005D43A6">
        <w:rPr>
          <w:rFonts w:cs="Times New Roman"/>
          <w:bCs/>
          <w:szCs w:val="24"/>
        </w:rPr>
        <w:t xml:space="preserve">It says of Him, </w:t>
      </w:r>
      <w:r w:rsidR="004F26F1">
        <w:rPr>
          <w:rFonts w:cs="Times New Roman"/>
          <w:bCs/>
          <w:szCs w:val="24"/>
        </w:rPr>
        <w:t>“</w:t>
      </w:r>
      <w:r w:rsidRPr="005D43A6">
        <w:rPr>
          <w:rFonts w:cs="Times New Roman"/>
          <w:bCs/>
          <w:szCs w:val="24"/>
        </w:rPr>
        <w:t>taking a bondman</w:t>
      </w:r>
      <w:r w:rsidR="004F26F1">
        <w:rPr>
          <w:rFonts w:cs="Times New Roman"/>
          <w:bCs/>
          <w:szCs w:val="24"/>
        </w:rPr>
        <w:t>’</w:t>
      </w:r>
      <w:r w:rsidRPr="005D43A6">
        <w:rPr>
          <w:rFonts w:cs="Times New Roman"/>
          <w:bCs/>
          <w:szCs w:val="24"/>
        </w:rPr>
        <w:t>s form</w:t>
      </w:r>
      <w:r w:rsidR="004F26F1">
        <w:rPr>
          <w:rFonts w:cs="Times New Roman"/>
          <w:bCs/>
          <w:szCs w:val="24"/>
        </w:rPr>
        <w:t>”</w:t>
      </w:r>
      <w:r w:rsidRPr="005D43A6">
        <w:rPr>
          <w:rFonts w:cs="Times New Roman"/>
          <w:bCs/>
          <w:szCs w:val="24"/>
        </w:rPr>
        <w:t>, Phil 2: 7</w:t>
      </w:r>
      <w:r w:rsidR="009B2024">
        <w:rPr>
          <w:rFonts w:cs="Times New Roman"/>
          <w:bCs/>
          <w:szCs w:val="24"/>
        </w:rPr>
        <w:t xml:space="preserve">.  </w:t>
      </w:r>
      <w:r w:rsidRPr="005D43A6">
        <w:rPr>
          <w:rFonts w:cs="Times New Roman"/>
          <w:bCs/>
          <w:szCs w:val="24"/>
        </w:rPr>
        <w:t>I would say reverently, not only did He come into manhood but He came into a bondman</w:t>
      </w:r>
      <w:r w:rsidR="004F26F1">
        <w:rPr>
          <w:rFonts w:cs="Times New Roman"/>
          <w:bCs/>
          <w:szCs w:val="24"/>
        </w:rPr>
        <w:t>’</w:t>
      </w:r>
      <w:r w:rsidRPr="005D43A6">
        <w:rPr>
          <w:rFonts w:cs="Times New Roman"/>
          <w:bCs/>
          <w:szCs w:val="24"/>
        </w:rPr>
        <w:t>s form</w:t>
      </w:r>
      <w:r w:rsidR="009B2024">
        <w:rPr>
          <w:rFonts w:cs="Times New Roman"/>
          <w:bCs/>
          <w:szCs w:val="24"/>
        </w:rPr>
        <w:t xml:space="preserve">.  </w:t>
      </w:r>
      <w:r w:rsidRPr="005D43A6">
        <w:rPr>
          <w:rFonts w:cs="Times New Roman"/>
          <w:bCs/>
          <w:szCs w:val="24"/>
        </w:rPr>
        <w:t>I believe it refers to the condition into which He came, flesh and blood, a condition in which He could suffer, in which He could pour out His precious blood, in which He could work out this great transaction of redemption</w:t>
      </w:r>
      <w:r w:rsidR="009B2024">
        <w:rPr>
          <w:rFonts w:cs="Times New Roman"/>
          <w:bCs/>
          <w:szCs w:val="24"/>
        </w:rPr>
        <w:t xml:space="preserve">.  </w:t>
      </w:r>
      <w:r w:rsidRPr="005D43A6">
        <w:rPr>
          <w:rFonts w:cs="Times New Roman"/>
          <w:bCs/>
          <w:szCs w:val="24"/>
        </w:rPr>
        <w:t>I would not think of the Lord Jesus exactly in a bondman</w:t>
      </w:r>
      <w:r w:rsidR="004F26F1">
        <w:rPr>
          <w:rFonts w:cs="Times New Roman"/>
          <w:bCs/>
          <w:szCs w:val="24"/>
        </w:rPr>
        <w:t>’</w:t>
      </w:r>
      <w:r w:rsidRPr="005D43A6">
        <w:rPr>
          <w:rFonts w:cs="Times New Roman"/>
          <w:bCs/>
          <w:szCs w:val="24"/>
        </w:rPr>
        <w:t>s form now</w:t>
      </w:r>
      <w:r w:rsidR="009B2024">
        <w:rPr>
          <w:rFonts w:cs="Times New Roman"/>
          <w:bCs/>
          <w:szCs w:val="24"/>
        </w:rPr>
        <w:t xml:space="preserve">.  </w:t>
      </w:r>
      <w:r w:rsidRPr="005D43A6">
        <w:rPr>
          <w:rFonts w:cs="Times New Roman"/>
          <w:bCs/>
          <w:szCs w:val="24"/>
        </w:rPr>
        <w:t>He is in Manhood, but not exactly bondman</w:t>
      </w:r>
      <w:r w:rsidR="004F26F1">
        <w:rPr>
          <w:rFonts w:cs="Times New Roman"/>
          <w:bCs/>
          <w:szCs w:val="24"/>
        </w:rPr>
        <w:t>’</w:t>
      </w:r>
      <w:r w:rsidRPr="005D43A6">
        <w:rPr>
          <w:rFonts w:cs="Times New Roman"/>
          <w:bCs/>
          <w:szCs w:val="24"/>
        </w:rPr>
        <w:t xml:space="preserve">s form, because Paul goes on to tell us that He has been highly exalted and given a name above every name, that at the name of Jesus every knee should bow (see </w:t>
      </w:r>
      <w:r w:rsidRPr="005D43A6">
        <w:rPr>
          <w:rFonts w:cs="Times New Roman"/>
          <w:bCs/>
          <w:szCs w:val="24"/>
        </w:rPr>
        <w:lastRenderedPageBreak/>
        <w:t>Phil 2: 9,</w:t>
      </w:r>
      <w:r w:rsidR="00560239">
        <w:rPr>
          <w:rFonts w:cs="Times New Roman"/>
          <w:bCs/>
          <w:szCs w:val="24"/>
        </w:rPr>
        <w:t xml:space="preserve"> </w:t>
      </w:r>
      <w:r w:rsidRPr="005D43A6">
        <w:rPr>
          <w:rFonts w:cs="Times New Roman"/>
          <w:bCs/>
          <w:szCs w:val="24"/>
        </w:rPr>
        <w:t>10), but here He was a bondman</w:t>
      </w:r>
      <w:r w:rsidR="009B2024">
        <w:rPr>
          <w:rFonts w:cs="Times New Roman"/>
          <w:bCs/>
          <w:szCs w:val="24"/>
        </w:rPr>
        <w:t xml:space="preserve">.  </w:t>
      </w:r>
      <w:r w:rsidRPr="005D43A6">
        <w:rPr>
          <w:rFonts w:cs="Times New Roman"/>
          <w:bCs/>
          <w:szCs w:val="24"/>
        </w:rPr>
        <w:t>In the type the wood was laid upon Him</w:t>
      </w:r>
      <w:r w:rsidR="009B2024">
        <w:rPr>
          <w:rFonts w:cs="Times New Roman"/>
          <w:bCs/>
          <w:szCs w:val="24"/>
        </w:rPr>
        <w:t xml:space="preserve">.  </w:t>
      </w:r>
      <w:r w:rsidRPr="005D43A6">
        <w:rPr>
          <w:rFonts w:cs="Times New Roman"/>
          <w:bCs/>
          <w:szCs w:val="24"/>
        </w:rPr>
        <w:t>Who is available in the time in which we are to take on bondman service, our own wills subserving the will of God</w:t>
      </w:r>
      <w:r w:rsidR="003C3CAD">
        <w:rPr>
          <w:rFonts w:cs="Times New Roman"/>
          <w:bCs/>
          <w:szCs w:val="24"/>
        </w:rPr>
        <w:t xml:space="preserve">?  </w:t>
      </w:r>
      <w:r w:rsidRPr="005D43A6">
        <w:rPr>
          <w:rFonts w:cs="Times New Roman"/>
          <w:bCs/>
          <w:szCs w:val="24"/>
        </w:rPr>
        <w:t>Who is available to have things laid upon him</w:t>
      </w:r>
      <w:r w:rsidR="003C3CAD">
        <w:rPr>
          <w:rFonts w:cs="Times New Roman"/>
          <w:bCs/>
          <w:szCs w:val="24"/>
        </w:rPr>
        <w:t xml:space="preserve">?  </w:t>
      </w:r>
      <w:r w:rsidRPr="005D43A6">
        <w:rPr>
          <w:rFonts w:cs="Times New Roman"/>
          <w:bCs/>
          <w:szCs w:val="24"/>
        </w:rPr>
        <w:t>Abraham laid the wood on Isaac his son</w:t>
      </w:r>
      <w:r w:rsidR="009B2024">
        <w:rPr>
          <w:rFonts w:cs="Times New Roman"/>
          <w:bCs/>
          <w:szCs w:val="24"/>
        </w:rPr>
        <w:t xml:space="preserve">.  </w:t>
      </w:r>
      <w:r w:rsidRPr="005D43A6">
        <w:rPr>
          <w:rFonts w:cs="Times New Roman"/>
          <w:bCs/>
          <w:szCs w:val="24"/>
        </w:rPr>
        <w:t>Apparently there was no question as to that on the part of Isaac</w:t>
      </w:r>
      <w:r w:rsidR="009B2024">
        <w:rPr>
          <w:rFonts w:cs="Times New Roman"/>
          <w:bCs/>
          <w:szCs w:val="24"/>
        </w:rPr>
        <w:t xml:space="preserve">.  </w:t>
      </w:r>
      <w:r w:rsidRPr="005D43A6">
        <w:rPr>
          <w:rFonts w:cs="Times New Roman"/>
          <w:bCs/>
          <w:szCs w:val="24"/>
        </w:rPr>
        <w:t>He accepted the wood being laid upon him</w:t>
      </w:r>
      <w:r w:rsidR="009B2024">
        <w:rPr>
          <w:rFonts w:cs="Times New Roman"/>
          <w:bCs/>
          <w:szCs w:val="24"/>
        </w:rPr>
        <w:t xml:space="preserve">.  </w:t>
      </w:r>
      <w:r w:rsidRPr="005D43A6">
        <w:rPr>
          <w:rFonts w:cs="Times New Roman"/>
          <w:bCs/>
          <w:szCs w:val="24"/>
        </w:rPr>
        <w:t>Abraham had the fire in his hand, and the knife.</w:t>
      </w:r>
    </w:p>
    <w:p w14:paraId="33C6AC3C" w14:textId="176996FA"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While we think of it typically as the Son here and the Father</w:t>
      </w:r>
      <w:r w:rsidR="004F26F1">
        <w:rPr>
          <w:rFonts w:cs="Times New Roman"/>
          <w:bCs/>
          <w:szCs w:val="24"/>
        </w:rPr>
        <w:t>’</w:t>
      </w:r>
      <w:r w:rsidRPr="005D43A6">
        <w:rPr>
          <w:rFonts w:cs="Times New Roman"/>
          <w:bCs/>
          <w:szCs w:val="24"/>
        </w:rPr>
        <w:t>s activities, we can think of it also as two generations here</w:t>
      </w:r>
      <w:r w:rsidR="009B2024">
        <w:rPr>
          <w:rFonts w:cs="Times New Roman"/>
          <w:bCs/>
          <w:szCs w:val="24"/>
        </w:rPr>
        <w:t xml:space="preserve">.  </w:t>
      </w:r>
      <w:r w:rsidRPr="005D43A6">
        <w:rPr>
          <w:rFonts w:cs="Times New Roman"/>
          <w:bCs/>
          <w:szCs w:val="24"/>
        </w:rPr>
        <w:t>Abraham had the fire and the knife</w:t>
      </w:r>
      <w:r w:rsidR="009B2024">
        <w:rPr>
          <w:rFonts w:cs="Times New Roman"/>
          <w:bCs/>
          <w:szCs w:val="24"/>
        </w:rPr>
        <w:t xml:space="preserve">.  </w:t>
      </w:r>
      <w:r w:rsidRPr="005D43A6">
        <w:rPr>
          <w:rFonts w:cs="Times New Roman"/>
          <w:bCs/>
          <w:szCs w:val="24"/>
        </w:rPr>
        <w:t>He had experienced the fire in his own private life and he had experience of the application of the knife</w:t>
      </w:r>
      <w:r w:rsidR="009B2024">
        <w:rPr>
          <w:rFonts w:cs="Times New Roman"/>
          <w:bCs/>
          <w:szCs w:val="24"/>
        </w:rPr>
        <w:t xml:space="preserve">.  </w:t>
      </w:r>
      <w:r w:rsidRPr="005D43A6">
        <w:rPr>
          <w:rFonts w:cs="Times New Roman"/>
          <w:bCs/>
          <w:szCs w:val="24"/>
        </w:rPr>
        <w:t>He himself had set out these matters</w:t>
      </w:r>
      <w:r w:rsidR="009B2024">
        <w:rPr>
          <w:rFonts w:cs="Times New Roman"/>
          <w:bCs/>
          <w:szCs w:val="24"/>
        </w:rPr>
        <w:t xml:space="preserve">.  </w:t>
      </w:r>
      <w:r w:rsidRPr="005D43A6">
        <w:rPr>
          <w:rFonts w:cs="Times New Roman"/>
          <w:bCs/>
          <w:szCs w:val="24"/>
        </w:rPr>
        <w:t>Those who are older need to be persons who have experienced the testings of fire and have tasted the application of the knife</w:t>
      </w:r>
      <w:r w:rsidR="009B2024">
        <w:rPr>
          <w:rFonts w:cs="Times New Roman"/>
          <w:bCs/>
          <w:szCs w:val="24"/>
        </w:rPr>
        <w:t xml:space="preserve">.  </w:t>
      </w:r>
      <w:r w:rsidRPr="005D43A6">
        <w:rPr>
          <w:rFonts w:cs="Times New Roman"/>
          <w:bCs/>
          <w:szCs w:val="24"/>
        </w:rPr>
        <w:t>Think of Abraham being told to go out from his country and his father</w:t>
      </w:r>
      <w:r w:rsidR="004F26F1">
        <w:rPr>
          <w:rFonts w:cs="Times New Roman"/>
          <w:bCs/>
          <w:szCs w:val="24"/>
        </w:rPr>
        <w:t>’</w:t>
      </w:r>
      <w:r w:rsidRPr="005D43A6">
        <w:rPr>
          <w:rFonts w:cs="Times New Roman"/>
          <w:bCs/>
          <w:szCs w:val="24"/>
        </w:rPr>
        <w:t>s house</w:t>
      </w:r>
      <w:r w:rsidR="009B2024">
        <w:rPr>
          <w:rFonts w:cs="Times New Roman"/>
          <w:bCs/>
          <w:szCs w:val="24"/>
        </w:rPr>
        <w:t xml:space="preserve">.  </w:t>
      </w:r>
      <w:r w:rsidRPr="005D43A6">
        <w:rPr>
          <w:rFonts w:cs="Times New Roman"/>
          <w:bCs/>
          <w:szCs w:val="24"/>
        </w:rPr>
        <w:t>Think of the knife of circumcision being applied, and the fire in Genesis 15</w:t>
      </w:r>
      <w:r w:rsidR="009B2024">
        <w:rPr>
          <w:rFonts w:cs="Times New Roman"/>
          <w:bCs/>
          <w:szCs w:val="24"/>
        </w:rPr>
        <w:t xml:space="preserve">.  </w:t>
      </w:r>
      <w:r w:rsidRPr="005D43A6">
        <w:rPr>
          <w:rFonts w:cs="Times New Roman"/>
          <w:bCs/>
          <w:szCs w:val="24"/>
        </w:rPr>
        <w:t>Abraham experienced all these things</w:t>
      </w:r>
      <w:r w:rsidR="009B2024">
        <w:rPr>
          <w:rFonts w:cs="Times New Roman"/>
          <w:bCs/>
          <w:szCs w:val="24"/>
        </w:rPr>
        <w:t xml:space="preserve">.  </w:t>
      </w:r>
      <w:r w:rsidRPr="005D43A6">
        <w:rPr>
          <w:rFonts w:cs="Times New Roman"/>
          <w:bCs/>
          <w:szCs w:val="24"/>
        </w:rPr>
        <w:t>The wood, the kind of manhood which was Abraham</w:t>
      </w:r>
      <w:r w:rsidR="004F26F1">
        <w:rPr>
          <w:rFonts w:cs="Times New Roman"/>
          <w:bCs/>
          <w:szCs w:val="24"/>
        </w:rPr>
        <w:t>’</w:t>
      </w:r>
      <w:r w:rsidRPr="005D43A6">
        <w:rPr>
          <w:rFonts w:cs="Times New Roman"/>
          <w:bCs/>
          <w:szCs w:val="24"/>
        </w:rPr>
        <w:t>s, is laid upon Isaac</w:t>
      </w:r>
      <w:r w:rsidR="009B2024">
        <w:rPr>
          <w:rFonts w:cs="Times New Roman"/>
          <w:bCs/>
          <w:szCs w:val="24"/>
        </w:rPr>
        <w:t xml:space="preserve">.  </w:t>
      </w:r>
      <w:r w:rsidRPr="005D43A6">
        <w:rPr>
          <w:rFonts w:cs="Times New Roman"/>
          <w:bCs/>
          <w:szCs w:val="24"/>
        </w:rPr>
        <w:t>It is how things continue in the testimony, and Isaac accepted the wood laid on him</w:t>
      </w:r>
      <w:r w:rsidR="009B2024">
        <w:rPr>
          <w:rFonts w:cs="Times New Roman"/>
          <w:bCs/>
          <w:szCs w:val="24"/>
        </w:rPr>
        <w:t xml:space="preserve">.  </w:t>
      </w:r>
      <w:r w:rsidRPr="005D43A6">
        <w:rPr>
          <w:rFonts w:cs="Times New Roman"/>
          <w:bCs/>
          <w:szCs w:val="24"/>
        </w:rPr>
        <w:t xml:space="preserve">Then it goes on to say that </w:t>
      </w:r>
      <w:r w:rsidR="004F26F1">
        <w:rPr>
          <w:rFonts w:cs="Times New Roman"/>
          <w:bCs/>
          <w:szCs w:val="24"/>
        </w:rPr>
        <w:t>“</w:t>
      </w:r>
      <w:r w:rsidRPr="005D43A6">
        <w:rPr>
          <w:rFonts w:cs="Times New Roman"/>
          <w:bCs/>
          <w:szCs w:val="24"/>
        </w:rPr>
        <w:t>Abraham built the altar there, and piled the wood; and he bound Isaac his son, and laid him on the altar upon the wood</w:t>
      </w:r>
      <w:r w:rsidR="004F26F1">
        <w:rPr>
          <w:rFonts w:cs="Times New Roman"/>
          <w:bCs/>
          <w:szCs w:val="24"/>
        </w:rPr>
        <w:t>”</w:t>
      </w:r>
      <w:r w:rsidR="009B2024">
        <w:rPr>
          <w:rFonts w:cs="Times New Roman"/>
          <w:bCs/>
          <w:szCs w:val="24"/>
        </w:rPr>
        <w:t xml:space="preserve">.  </w:t>
      </w:r>
      <w:r w:rsidRPr="005D43A6">
        <w:rPr>
          <w:rFonts w:cs="Times New Roman"/>
          <w:bCs/>
          <w:szCs w:val="24"/>
        </w:rPr>
        <w:t>Where was Isaac</w:t>
      </w:r>
      <w:r w:rsidR="004F26F1">
        <w:rPr>
          <w:rFonts w:cs="Times New Roman"/>
          <w:bCs/>
          <w:szCs w:val="24"/>
        </w:rPr>
        <w:t>’</w:t>
      </w:r>
      <w:r w:rsidRPr="005D43A6">
        <w:rPr>
          <w:rFonts w:cs="Times New Roman"/>
          <w:bCs/>
          <w:szCs w:val="24"/>
        </w:rPr>
        <w:t>s will in all this</w:t>
      </w:r>
      <w:r w:rsidR="003C3CAD">
        <w:rPr>
          <w:rFonts w:cs="Times New Roman"/>
          <w:bCs/>
          <w:szCs w:val="24"/>
        </w:rPr>
        <w:t xml:space="preserve">?  </w:t>
      </w:r>
      <w:r w:rsidRPr="005D43A6">
        <w:rPr>
          <w:rFonts w:cs="Times New Roman"/>
          <w:bCs/>
          <w:szCs w:val="24"/>
        </w:rPr>
        <w:t>Isaac was submissive to what was laid upon him</w:t>
      </w:r>
      <w:r w:rsidR="009B2024">
        <w:rPr>
          <w:rFonts w:cs="Times New Roman"/>
          <w:bCs/>
          <w:szCs w:val="24"/>
        </w:rPr>
        <w:t xml:space="preserve">.  </w:t>
      </w:r>
      <w:r w:rsidRPr="005D43A6">
        <w:rPr>
          <w:rFonts w:cs="Times New Roman"/>
          <w:bCs/>
          <w:szCs w:val="24"/>
        </w:rPr>
        <w:t>Wherever you may be there is something the Lord would lay upon you</w:t>
      </w:r>
      <w:r w:rsidR="009B2024">
        <w:rPr>
          <w:rFonts w:cs="Times New Roman"/>
          <w:bCs/>
          <w:szCs w:val="24"/>
        </w:rPr>
        <w:t xml:space="preserve">.  </w:t>
      </w:r>
      <w:r w:rsidRPr="005D43A6">
        <w:rPr>
          <w:rFonts w:cs="Times New Roman"/>
          <w:bCs/>
          <w:szCs w:val="24"/>
        </w:rPr>
        <w:t>The fellowship involves accepting some measure of responsibility</w:t>
      </w:r>
      <w:r w:rsidR="009B2024">
        <w:rPr>
          <w:rFonts w:cs="Times New Roman"/>
          <w:bCs/>
          <w:szCs w:val="24"/>
        </w:rPr>
        <w:t xml:space="preserve">.  </w:t>
      </w:r>
      <w:r w:rsidRPr="005D43A6">
        <w:rPr>
          <w:rFonts w:cs="Times New Roman"/>
          <w:bCs/>
          <w:szCs w:val="24"/>
        </w:rPr>
        <w:t>We are in a time when men and women shirk responsibility</w:t>
      </w:r>
      <w:r w:rsidR="009B2024">
        <w:rPr>
          <w:rFonts w:cs="Times New Roman"/>
          <w:bCs/>
          <w:szCs w:val="24"/>
        </w:rPr>
        <w:t xml:space="preserve">.  </w:t>
      </w:r>
      <w:r w:rsidRPr="005D43A6">
        <w:rPr>
          <w:rFonts w:cs="Times New Roman"/>
          <w:bCs/>
          <w:szCs w:val="24"/>
        </w:rPr>
        <w:t>They want the results, the income, but not too much responsibility</w:t>
      </w:r>
      <w:r w:rsidR="009B2024">
        <w:rPr>
          <w:rFonts w:cs="Times New Roman"/>
          <w:bCs/>
          <w:szCs w:val="24"/>
        </w:rPr>
        <w:t xml:space="preserve">.  </w:t>
      </w:r>
      <w:r w:rsidRPr="005D43A6">
        <w:rPr>
          <w:rFonts w:cs="Times New Roman"/>
          <w:bCs/>
          <w:szCs w:val="24"/>
        </w:rPr>
        <w:t>The Lord is looking for persons who are prepared to take responsibility.</w:t>
      </w:r>
    </w:p>
    <w:p w14:paraId="67CA4FBD" w14:textId="77883850"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Now I want to speak of a few who had things laid upon them</w:t>
      </w:r>
      <w:r w:rsidR="009B2024">
        <w:rPr>
          <w:rFonts w:cs="Times New Roman"/>
          <w:bCs/>
          <w:szCs w:val="24"/>
        </w:rPr>
        <w:t xml:space="preserve">.  </w:t>
      </w:r>
      <w:r w:rsidRPr="005D43A6">
        <w:rPr>
          <w:rFonts w:cs="Times New Roman"/>
          <w:bCs/>
          <w:szCs w:val="24"/>
        </w:rPr>
        <w:t>Isaac is the first</w:t>
      </w:r>
      <w:r w:rsidR="009B2024">
        <w:rPr>
          <w:rFonts w:cs="Times New Roman"/>
          <w:bCs/>
          <w:szCs w:val="24"/>
        </w:rPr>
        <w:t xml:space="preserve">.  </w:t>
      </w:r>
      <w:r w:rsidRPr="005D43A6">
        <w:rPr>
          <w:rFonts w:cs="Times New Roman"/>
          <w:bCs/>
          <w:szCs w:val="24"/>
        </w:rPr>
        <w:t>We see how submissive he was, but he had a sense of being loved</w:t>
      </w:r>
      <w:r w:rsidR="009B2024">
        <w:rPr>
          <w:rFonts w:cs="Times New Roman"/>
          <w:bCs/>
          <w:szCs w:val="24"/>
        </w:rPr>
        <w:t xml:space="preserve">.  </w:t>
      </w:r>
      <w:r w:rsidRPr="005D43A6">
        <w:rPr>
          <w:rFonts w:cs="Times New Roman"/>
          <w:bCs/>
          <w:szCs w:val="24"/>
        </w:rPr>
        <w:t xml:space="preserve">It says </w:t>
      </w:r>
      <w:r w:rsidR="004F26F1">
        <w:rPr>
          <w:rFonts w:cs="Times New Roman"/>
          <w:bCs/>
          <w:szCs w:val="24"/>
        </w:rPr>
        <w:t>“</w:t>
      </w:r>
      <w:r w:rsidRPr="005D43A6">
        <w:rPr>
          <w:rFonts w:cs="Times New Roman"/>
          <w:bCs/>
          <w:szCs w:val="24"/>
        </w:rPr>
        <w:t>Take now thy son, thine only son, whom thou lovest, Isaac</w:t>
      </w:r>
      <w:r w:rsidR="004F26F1">
        <w:rPr>
          <w:rFonts w:cs="Times New Roman"/>
          <w:bCs/>
          <w:szCs w:val="24"/>
        </w:rPr>
        <w:t>”</w:t>
      </w:r>
      <w:r w:rsidR="009520AF">
        <w:rPr>
          <w:rFonts w:cs="Times New Roman"/>
          <w:bCs/>
          <w:szCs w:val="24"/>
        </w:rPr>
        <w:t xml:space="preserve">, </w:t>
      </w:r>
      <w:r w:rsidRPr="005D43A6">
        <w:rPr>
          <w:rFonts w:cs="Times New Roman"/>
          <w:bCs/>
          <w:szCs w:val="24"/>
        </w:rPr>
        <w:t>v 2</w:t>
      </w:r>
      <w:r w:rsidR="009B2024">
        <w:rPr>
          <w:rFonts w:cs="Times New Roman"/>
          <w:bCs/>
          <w:szCs w:val="24"/>
        </w:rPr>
        <w:t xml:space="preserve">.  </w:t>
      </w:r>
      <w:r w:rsidRPr="005D43A6">
        <w:rPr>
          <w:rFonts w:cs="Times New Roman"/>
          <w:bCs/>
          <w:szCs w:val="24"/>
        </w:rPr>
        <w:t>Isaac accepted what was laid upon him in the consciousness of being loved</w:t>
      </w:r>
      <w:r w:rsidR="009B2024">
        <w:rPr>
          <w:rFonts w:cs="Times New Roman"/>
          <w:bCs/>
          <w:szCs w:val="24"/>
        </w:rPr>
        <w:t xml:space="preserve">.  </w:t>
      </w:r>
      <w:r w:rsidR="004F26F1">
        <w:rPr>
          <w:rFonts w:cs="Times New Roman"/>
          <w:bCs/>
          <w:szCs w:val="24"/>
        </w:rPr>
        <w:t>“</w:t>
      </w:r>
      <w:r w:rsidRPr="005D43A6">
        <w:rPr>
          <w:rFonts w:cs="Times New Roman"/>
          <w:bCs/>
          <w:szCs w:val="24"/>
        </w:rPr>
        <w:t>I beseech you</w:t>
      </w:r>
      <w:r w:rsidR="0027755C">
        <w:rPr>
          <w:rFonts w:cs="Times New Roman"/>
          <w:bCs/>
          <w:szCs w:val="24"/>
        </w:rPr>
        <w:t xml:space="preserve"> </w:t>
      </w:r>
      <w:r w:rsidR="009B2024">
        <w:rPr>
          <w:rFonts w:cs="Times New Roman"/>
          <w:bCs/>
          <w:szCs w:val="24"/>
        </w:rPr>
        <w:t xml:space="preserve">... </w:t>
      </w:r>
      <w:r w:rsidRPr="005D43A6">
        <w:rPr>
          <w:rFonts w:cs="Times New Roman"/>
          <w:bCs/>
          <w:szCs w:val="24"/>
        </w:rPr>
        <w:t>by the compassions of God</w:t>
      </w:r>
      <w:r w:rsidR="004F26F1">
        <w:rPr>
          <w:rFonts w:cs="Times New Roman"/>
          <w:bCs/>
          <w:szCs w:val="24"/>
        </w:rPr>
        <w:t>”</w:t>
      </w:r>
      <w:r w:rsidRPr="005D43A6">
        <w:rPr>
          <w:rFonts w:cs="Times New Roman"/>
          <w:bCs/>
          <w:szCs w:val="24"/>
        </w:rPr>
        <w:t xml:space="preserve"> (Rom 12: 2): God</w:t>
      </w:r>
      <w:r w:rsidR="004F26F1">
        <w:rPr>
          <w:rFonts w:cs="Times New Roman"/>
          <w:bCs/>
          <w:szCs w:val="24"/>
        </w:rPr>
        <w:t>’</w:t>
      </w:r>
      <w:r w:rsidRPr="005D43A6">
        <w:rPr>
          <w:rFonts w:cs="Times New Roman"/>
          <w:bCs/>
          <w:szCs w:val="24"/>
        </w:rPr>
        <w:t>s love is behind His compassion</w:t>
      </w:r>
      <w:r w:rsidR="009B2024">
        <w:rPr>
          <w:rFonts w:cs="Times New Roman"/>
          <w:bCs/>
          <w:szCs w:val="24"/>
        </w:rPr>
        <w:t xml:space="preserve">.  </w:t>
      </w:r>
      <w:r w:rsidRPr="005D43A6">
        <w:rPr>
          <w:rFonts w:cs="Times New Roman"/>
          <w:bCs/>
          <w:szCs w:val="24"/>
        </w:rPr>
        <w:t>His compassions are the form His love takes</w:t>
      </w:r>
      <w:r w:rsidR="009B2024">
        <w:rPr>
          <w:rFonts w:cs="Times New Roman"/>
          <w:bCs/>
          <w:szCs w:val="24"/>
        </w:rPr>
        <w:t xml:space="preserve">.  </w:t>
      </w:r>
      <w:r w:rsidRPr="005D43A6">
        <w:rPr>
          <w:rFonts w:cs="Times New Roman"/>
          <w:bCs/>
          <w:szCs w:val="24"/>
        </w:rPr>
        <w:t>We are to be moved by the sense of being loved</w:t>
      </w:r>
      <w:r w:rsidR="009B2024">
        <w:rPr>
          <w:rFonts w:cs="Times New Roman"/>
          <w:bCs/>
          <w:szCs w:val="24"/>
        </w:rPr>
        <w:t xml:space="preserve">.  </w:t>
      </w:r>
      <w:r w:rsidRPr="005D43A6">
        <w:rPr>
          <w:rFonts w:cs="Times New Roman"/>
          <w:bCs/>
          <w:szCs w:val="24"/>
        </w:rPr>
        <w:t>We were speaking of the children of God</w:t>
      </w:r>
      <w:r w:rsidR="009B2024">
        <w:rPr>
          <w:rFonts w:cs="Times New Roman"/>
          <w:bCs/>
          <w:szCs w:val="24"/>
        </w:rPr>
        <w:t xml:space="preserve">.  </w:t>
      </w:r>
      <w:r w:rsidRPr="005D43A6">
        <w:rPr>
          <w:rFonts w:cs="Times New Roman"/>
          <w:bCs/>
          <w:szCs w:val="24"/>
        </w:rPr>
        <w:t>The children of God are those who are loved by God</w:t>
      </w:r>
      <w:r w:rsidR="009B2024">
        <w:rPr>
          <w:rFonts w:cs="Times New Roman"/>
          <w:bCs/>
          <w:szCs w:val="24"/>
        </w:rPr>
        <w:t xml:space="preserve">.  </w:t>
      </w:r>
      <w:r w:rsidR="004F26F1">
        <w:rPr>
          <w:rFonts w:cs="Times New Roman"/>
          <w:bCs/>
          <w:szCs w:val="24"/>
        </w:rPr>
        <w:t>“</w:t>
      </w:r>
      <w:r w:rsidRPr="005D43A6">
        <w:rPr>
          <w:rFonts w:cs="Times New Roman"/>
          <w:bCs/>
          <w:szCs w:val="24"/>
        </w:rPr>
        <w:t>See what love the Father has given to us, that we should be called the children of God</w:t>
      </w:r>
      <w:r w:rsidR="004F26F1">
        <w:rPr>
          <w:rFonts w:cs="Times New Roman"/>
          <w:bCs/>
          <w:szCs w:val="24"/>
        </w:rPr>
        <w:t>”</w:t>
      </w:r>
      <w:r w:rsidRPr="005D43A6">
        <w:rPr>
          <w:rFonts w:cs="Times New Roman"/>
          <w:bCs/>
          <w:szCs w:val="24"/>
        </w:rPr>
        <w:t>, 1 John 3: 1</w:t>
      </w:r>
      <w:r w:rsidR="009B2024">
        <w:rPr>
          <w:rFonts w:cs="Times New Roman"/>
          <w:bCs/>
          <w:szCs w:val="24"/>
        </w:rPr>
        <w:t xml:space="preserve">.  </w:t>
      </w:r>
      <w:r w:rsidRPr="005D43A6">
        <w:rPr>
          <w:rFonts w:cs="Times New Roman"/>
          <w:bCs/>
          <w:szCs w:val="24"/>
        </w:rPr>
        <w:t xml:space="preserve">Isaac accepted what the will of God required in the </w:t>
      </w:r>
      <w:r w:rsidRPr="005D43A6">
        <w:rPr>
          <w:rFonts w:cs="Times New Roman"/>
          <w:bCs/>
          <w:szCs w:val="24"/>
        </w:rPr>
        <w:lastRenderedPageBreak/>
        <w:t>consciousness of being loved by his father, in the consciousness of communion with his father.</w:t>
      </w:r>
    </w:p>
    <w:p w14:paraId="5761EC9C" w14:textId="528C1519"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one I want to speak about is Moses</w:t>
      </w:r>
      <w:r w:rsidR="009B2024">
        <w:rPr>
          <w:rFonts w:cs="Times New Roman"/>
          <w:bCs/>
          <w:szCs w:val="24"/>
        </w:rPr>
        <w:t xml:space="preserve">.  </w:t>
      </w:r>
      <w:r w:rsidRPr="005D43A6">
        <w:rPr>
          <w:rFonts w:cs="Times New Roman"/>
          <w:bCs/>
          <w:szCs w:val="24"/>
        </w:rPr>
        <w:t>God intended to lay something on Moses, and Moses, as we know, was very reluctant to have the matter laid on him</w:t>
      </w:r>
      <w:r w:rsidR="009B2024">
        <w:rPr>
          <w:rFonts w:cs="Times New Roman"/>
          <w:bCs/>
          <w:szCs w:val="24"/>
        </w:rPr>
        <w:t xml:space="preserve">.  </w:t>
      </w:r>
      <w:r w:rsidRPr="005D43A6">
        <w:rPr>
          <w:rFonts w:cs="Times New Roman"/>
          <w:bCs/>
          <w:szCs w:val="24"/>
        </w:rPr>
        <w:t>Many of us would know something about this</w:t>
      </w:r>
      <w:r w:rsidR="009B2024">
        <w:rPr>
          <w:rFonts w:cs="Times New Roman"/>
          <w:bCs/>
          <w:szCs w:val="24"/>
        </w:rPr>
        <w:t xml:space="preserve">.  </w:t>
      </w:r>
      <w:r w:rsidRPr="005D43A6">
        <w:rPr>
          <w:rFonts w:cs="Times New Roman"/>
          <w:bCs/>
          <w:szCs w:val="24"/>
        </w:rPr>
        <w:t>God called Moses at the bush</w:t>
      </w:r>
      <w:r w:rsidR="009B2024">
        <w:rPr>
          <w:rFonts w:cs="Times New Roman"/>
          <w:bCs/>
          <w:szCs w:val="24"/>
        </w:rPr>
        <w:t xml:space="preserve">.  </w:t>
      </w:r>
      <w:r w:rsidRPr="005D43A6">
        <w:rPr>
          <w:rFonts w:cs="Times New Roman"/>
          <w:bCs/>
          <w:szCs w:val="24"/>
        </w:rPr>
        <w:t>The good will of Him who dwelt in the bush was active, and Moses was called to serve</w:t>
      </w:r>
      <w:r w:rsidR="009B2024">
        <w:rPr>
          <w:rFonts w:cs="Times New Roman"/>
          <w:bCs/>
          <w:szCs w:val="24"/>
        </w:rPr>
        <w:t xml:space="preserve">.  </w:t>
      </w:r>
      <w:r w:rsidRPr="005D43A6">
        <w:rPr>
          <w:rFonts w:cs="Times New Roman"/>
          <w:bCs/>
          <w:szCs w:val="24"/>
        </w:rPr>
        <w:t>A load was laid upon him, and Moses found every reason why he should not be the one who should take on that responsibility</w:t>
      </w:r>
      <w:r w:rsidR="009B2024">
        <w:rPr>
          <w:rFonts w:cs="Times New Roman"/>
          <w:bCs/>
          <w:szCs w:val="24"/>
        </w:rPr>
        <w:t xml:space="preserve">.  </w:t>
      </w:r>
      <w:r w:rsidRPr="005D43A6">
        <w:rPr>
          <w:rFonts w:cs="Times New Roman"/>
          <w:bCs/>
          <w:szCs w:val="24"/>
        </w:rPr>
        <w:t>How patient God was with him</w:t>
      </w:r>
      <w:r w:rsidR="003C3CAD">
        <w:rPr>
          <w:rFonts w:cs="Times New Roman"/>
          <w:bCs/>
          <w:szCs w:val="24"/>
        </w:rPr>
        <w:t xml:space="preserve">!  </w:t>
      </w:r>
      <w:r w:rsidRPr="005D43A6">
        <w:rPr>
          <w:rFonts w:cs="Times New Roman"/>
          <w:bCs/>
          <w:szCs w:val="24"/>
        </w:rPr>
        <w:t>You might say it was a commendable feature with Moses</w:t>
      </w:r>
      <w:r w:rsidR="009B2024">
        <w:rPr>
          <w:rFonts w:cs="Times New Roman"/>
          <w:bCs/>
          <w:szCs w:val="24"/>
        </w:rPr>
        <w:t xml:space="preserve">.  </w:t>
      </w:r>
      <w:r w:rsidRPr="005D43A6">
        <w:rPr>
          <w:rFonts w:cs="Times New Roman"/>
          <w:bCs/>
          <w:szCs w:val="24"/>
        </w:rPr>
        <w:t>It may have been, up to a point, but he went beyond that point, so much so that God was angry with him</w:t>
      </w:r>
      <w:r w:rsidR="009B2024">
        <w:rPr>
          <w:rFonts w:cs="Times New Roman"/>
          <w:bCs/>
          <w:szCs w:val="24"/>
        </w:rPr>
        <w:t xml:space="preserve">.  </w:t>
      </w:r>
      <w:r w:rsidRPr="005D43A6">
        <w:rPr>
          <w:rFonts w:cs="Times New Roman"/>
          <w:bCs/>
          <w:szCs w:val="24"/>
        </w:rPr>
        <w:t>God was going to lay something on Moses and Moses brought forward excuse and reason why it should not be laid on him, but Jehovah in His grace considered for Moses and gave him a brother to help him with the load</w:t>
      </w:r>
      <w:r w:rsidR="009B2024">
        <w:rPr>
          <w:rFonts w:cs="Times New Roman"/>
          <w:bCs/>
          <w:szCs w:val="24"/>
        </w:rPr>
        <w:t xml:space="preserve">.  </w:t>
      </w:r>
      <w:r w:rsidRPr="005D43A6">
        <w:rPr>
          <w:rFonts w:cs="Times New Roman"/>
          <w:bCs/>
          <w:szCs w:val="24"/>
        </w:rPr>
        <w:t xml:space="preserve">God said, </w:t>
      </w:r>
      <w:r w:rsidR="004F26F1">
        <w:rPr>
          <w:rFonts w:cs="Times New Roman"/>
          <w:bCs/>
          <w:szCs w:val="24"/>
        </w:rPr>
        <w:t>“</w:t>
      </w:r>
      <w:r w:rsidRPr="005D43A6">
        <w:rPr>
          <w:rFonts w:cs="Times New Roman"/>
          <w:bCs/>
          <w:szCs w:val="24"/>
        </w:rPr>
        <w:t>Is not Aaron the Levite thy brother?</w:t>
      </w:r>
      <w:r w:rsidR="004F26F1">
        <w:rPr>
          <w:rFonts w:cs="Times New Roman"/>
          <w:bCs/>
          <w:szCs w:val="24"/>
        </w:rPr>
        <w:t>”</w:t>
      </w:r>
      <w:r w:rsidRPr="005D43A6">
        <w:rPr>
          <w:rFonts w:cs="Times New Roman"/>
          <w:bCs/>
          <w:szCs w:val="24"/>
        </w:rPr>
        <w:t xml:space="preserve"> Exod 4: 14</w:t>
      </w:r>
      <w:r w:rsidR="009B2024">
        <w:rPr>
          <w:rFonts w:cs="Times New Roman"/>
          <w:bCs/>
          <w:szCs w:val="24"/>
        </w:rPr>
        <w:t xml:space="preserve">.  </w:t>
      </w:r>
      <w:r w:rsidRPr="005D43A6">
        <w:rPr>
          <w:rFonts w:cs="Times New Roman"/>
          <w:bCs/>
          <w:szCs w:val="24"/>
        </w:rPr>
        <w:t>Even after God was angry with him, God considered for him and gave him a brother to help him to work out what was laid upon him</w:t>
      </w:r>
      <w:r w:rsidR="009B2024">
        <w:rPr>
          <w:rFonts w:cs="Times New Roman"/>
          <w:bCs/>
          <w:szCs w:val="24"/>
        </w:rPr>
        <w:t xml:space="preserve">.  </w:t>
      </w:r>
      <w:r w:rsidRPr="005D43A6">
        <w:rPr>
          <w:rFonts w:cs="Times New Roman"/>
          <w:bCs/>
          <w:szCs w:val="24"/>
        </w:rPr>
        <w:t xml:space="preserve">I would like to commend this feature of the brother: </w:t>
      </w:r>
      <w:r w:rsidR="004F26F1">
        <w:rPr>
          <w:rFonts w:cs="Times New Roman"/>
          <w:bCs/>
          <w:szCs w:val="24"/>
        </w:rPr>
        <w:t>“</w:t>
      </w:r>
      <w:r w:rsidRPr="005D43A6">
        <w:rPr>
          <w:rFonts w:cs="Times New Roman"/>
          <w:bCs/>
          <w:szCs w:val="24"/>
        </w:rPr>
        <w:t>as to brotherly love, kindly affectioned towards one another</w:t>
      </w:r>
      <w:r w:rsidR="004F26F1">
        <w:rPr>
          <w:rFonts w:cs="Times New Roman"/>
          <w:bCs/>
          <w:szCs w:val="24"/>
        </w:rPr>
        <w:t>”</w:t>
      </w:r>
      <w:r w:rsidR="009B2024">
        <w:rPr>
          <w:rFonts w:cs="Times New Roman"/>
          <w:bCs/>
          <w:szCs w:val="24"/>
        </w:rPr>
        <w:t xml:space="preserve">.  </w:t>
      </w:r>
      <w:r w:rsidRPr="005D43A6">
        <w:rPr>
          <w:rFonts w:cs="Times New Roman"/>
          <w:bCs/>
          <w:szCs w:val="24"/>
        </w:rPr>
        <w:t>I think it would be safe to say that over recent years we have experienced brotherly love and brotherly confidence and mutuality such as maybe we have never experienced before</w:t>
      </w:r>
      <w:r w:rsidR="009B2024">
        <w:rPr>
          <w:rFonts w:cs="Times New Roman"/>
          <w:bCs/>
          <w:szCs w:val="24"/>
        </w:rPr>
        <w:t xml:space="preserve">.  </w:t>
      </w:r>
      <w:r w:rsidRPr="005D43A6">
        <w:rPr>
          <w:rFonts w:cs="Times New Roman"/>
          <w:bCs/>
          <w:szCs w:val="24"/>
        </w:rPr>
        <w:t>Things have been taken on and there has been brotherly support and mutual confidence</w:t>
      </w:r>
      <w:r w:rsidR="009B2024">
        <w:rPr>
          <w:rFonts w:cs="Times New Roman"/>
          <w:bCs/>
          <w:szCs w:val="24"/>
        </w:rPr>
        <w:t xml:space="preserve">.  </w:t>
      </w:r>
      <w:r w:rsidRPr="005D43A6">
        <w:rPr>
          <w:rFonts w:cs="Times New Roman"/>
          <w:bCs/>
          <w:szCs w:val="24"/>
        </w:rPr>
        <w:t>It is the kind of time we have been in, but the fact is that the enemy is set to destroy this</w:t>
      </w:r>
      <w:r w:rsidR="009B2024">
        <w:rPr>
          <w:rFonts w:cs="Times New Roman"/>
          <w:bCs/>
          <w:szCs w:val="24"/>
        </w:rPr>
        <w:t xml:space="preserve">.  </w:t>
      </w:r>
      <w:r w:rsidRPr="005D43A6">
        <w:rPr>
          <w:rFonts w:cs="Times New Roman"/>
          <w:bCs/>
          <w:szCs w:val="24"/>
        </w:rPr>
        <w:t>It is pleasing to God</w:t>
      </w:r>
      <w:r w:rsidR="009B2024">
        <w:rPr>
          <w:rFonts w:cs="Times New Roman"/>
          <w:bCs/>
          <w:szCs w:val="24"/>
        </w:rPr>
        <w:t xml:space="preserve">.  </w:t>
      </w:r>
      <w:r w:rsidRPr="005D43A6">
        <w:rPr>
          <w:rFonts w:cs="Times New Roman"/>
          <w:bCs/>
          <w:szCs w:val="24"/>
        </w:rPr>
        <w:t>It is for our enjoyment and our edification, but the enemy is active somehow to destroy, to sow discord</w:t>
      </w:r>
      <w:r w:rsidR="009B2024">
        <w:rPr>
          <w:rFonts w:cs="Times New Roman"/>
          <w:bCs/>
          <w:szCs w:val="24"/>
        </w:rPr>
        <w:t xml:space="preserve">.  </w:t>
      </w:r>
      <w:r w:rsidRPr="005D43A6">
        <w:rPr>
          <w:rFonts w:cs="Times New Roman"/>
          <w:bCs/>
          <w:szCs w:val="24"/>
        </w:rPr>
        <w:t>He does not care what he uses or what he brings in for his own purpose, but he is intent on destroying and disrupting brotherly links and mutual love and confidence</w:t>
      </w:r>
      <w:r w:rsidR="009B2024">
        <w:rPr>
          <w:rFonts w:cs="Times New Roman"/>
          <w:bCs/>
          <w:szCs w:val="24"/>
        </w:rPr>
        <w:t xml:space="preserve">.  </w:t>
      </w:r>
      <w:r w:rsidRPr="005D43A6">
        <w:rPr>
          <w:rFonts w:cs="Times New Roman"/>
          <w:bCs/>
          <w:szCs w:val="24"/>
        </w:rPr>
        <w:t>We are in a time when we have to be on our guard that we do not let the enemy interrupt the flow of brotherly love and confidence that have been experienced</w:t>
      </w:r>
      <w:r w:rsidR="009B2024">
        <w:rPr>
          <w:rFonts w:cs="Times New Roman"/>
          <w:bCs/>
          <w:szCs w:val="24"/>
        </w:rPr>
        <w:t xml:space="preserve">.  </w:t>
      </w:r>
      <w:r w:rsidRPr="005D43A6">
        <w:rPr>
          <w:rFonts w:cs="Times New Roman"/>
          <w:bCs/>
          <w:szCs w:val="24"/>
        </w:rPr>
        <w:t xml:space="preserve">God said to Moses, </w:t>
      </w:r>
      <w:r w:rsidR="004F26F1">
        <w:rPr>
          <w:rFonts w:cs="Times New Roman"/>
          <w:bCs/>
          <w:szCs w:val="24"/>
        </w:rPr>
        <w:t>“</w:t>
      </w:r>
      <w:r w:rsidRPr="005D43A6">
        <w:rPr>
          <w:rFonts w:cs="Times New Roman"/>
          <w:bCs/>
          <w:szCs w:val="24"/>
        </w:rPr>
        <w:t>Is not Aaron the Levite thy brother?</w:t>
      </w:r>
      <w:r w:rsidR="004F26F1">
        <w:rPr>
          <w:rFonts w:cs="Times New Roman"/>
          <w:bCs/>
          <w:szCs w:val="24"/>
        </w:rPr>
        <w:t>”</w:t>
      </w:r>
      <w:r w:rsidRPr="005D43A6">
        <w:rPr>
          <w:rFonts w:cs="Times New Roman"/>
          <w:bCs/>
          <w:szCs w:val="24"/>
        </w:rPr>
        <w:t xml:space="preserve">  Two Levites, Moses and Aaron, were in levitical service together</w:t>
      </w:r>
      <w:r w:rsidR="009B2024">
        <w:rPr>
          <w:rFonts w:cs="Times New Roman"/>
          <w:bCs/>
          <w:szCs w:val="24"/>
        </w:rPr>
        <w:t xml:space="preserve">.  </w:t>
      </w:r>
      <w:r w:rsidRPr="005D43A6">
        <w:rPr>
          <w:rFonts w:cs="Times New Roman"/>
          <w:bCs/>
          <w:szCs w:val="24"/>
        </w:rPr>
        <w:t>The enemy does not like that</w:t>
      </w:r>
      <w:r w:rsidR="009B2024">
        <w:rPr>
          <w:rFonts w:cs="Times New Roman"/>
          <w:bCs/>
          <w:szCs w:val="24"/>
        </w:rPr>
        <w:t xml:space="preserve">.  </w:t>
      </w:r>
      <w:r w:rsidRPr="005D43A6">
        <w:rPr>
          <w:rFonts w:cs="Times New Roman"/>
          <w:bCs/>
          <w:szCs w:val="24"/>
        </w:rPr>
        <w:t>He will do all he can to disrupt it</w:t>
      </w:r>
      <w:r w:rsidR="009B2024">
        <w:rPr>
          <w:rFonts w:cs="Times New Roman"/>
          <w:bCs/>
          <w:szCs w:val="24"/>
        </w:rPr>
        <w:t xml:space="preserve">.  </w:t>
      </w:r>
      <w:r w:rsidRPr="005D43A6">
        <w:rPr>
          <w:rFonts w:cs="Times New Roman"/>
          <w:bCs/>
          <w:szCs w:val="24"/>
        </w:rPr>
        <w:t xml:space="preserve">Jehovah said to Moses, </w:t>
      </w:r>
      <w:r w:rsidR="004F26F1">
        <w:rPr>
          <w:rFonts w:cs="Times New Roman"/>
          <w:bCs/>
          <w:szCs w:val="24"/>
        </w:rPr>
        <w:t>“</w:t>
      </w:r>
      <w:r w:rsidRPr="005D43A6">
        <w:rPr>
          <w:rFonts w:cs="Times New Roman"/>
          <w:bCs/>
          <w:szCs w:val="24"/>
        </w:rPr>
        <w:t>When he seeth thee he will be glad in his heart</w:t>
      </w:r>
      <w:r w:rsidR="004F26F1">
        <w:rPr>
          <w:rFonts w:cs="Times New Roman"/>
          <w:bCs/>
          <w:szCs w:val="24"/>
        </w:rPr>
        <w:t>”</w:t>
      </w:r>
      <w:r w:rsidRPr="005D43A6">
        <w:rPr>
          <w:rFonts w:cs="Times New Roman"/>
          <w:bCs/>
          <w:szCs w:val="24"/>
        </w:rPr>
        <w:t>, Exod  4: 14</w:t>
      </w:r>
      <w:r w:rsidR="009B2024">
        <w:rPr>
          <w:rFonts w:cs="Times New Roman"/>
          <w:bCs/>
          <w:szCs w:val="24"/>
        </w:rPr>
        <w:t xml:space="preserve">.  </w:t>
      </w:r>
      <w:r w:rsidRPr="005D43A6">
        <w:rPr>
          <w:rFonts w:cs="Times New Roman"/>
          <w:bCs/>
          <w:szCs w:val="24"/>
        </w:rPr>
        <w:t>Aaron met him and kissed him</w:t>
      </w:r>
      <w:r w:rsidR="009B2024">
        <w:rPr>
          <w:rFonts w:cs="Times New Roman"/>
          <w:bCs/>
          <w:szCs w:val="24"/>
        </w:rPr>
        <w:t xml:space="preserve">.  </w:t>
      </w:r>
      <w:r w:rsidRPr="005D43A6">
        <w:rPr>
          <w:rFonts w:cs="Times New Roman"/>
          <w:bCs/>
          <w:szCs w:val="24"/>
        </w:rPr>
        <w:t>There was brotherly confidence, brotherly love</w:t>
      </w:r>
      <w:r w:rsidR="009B2024">
        <w:rPr>
          <w:rFonts w:cs="Times New Roman"/>
          <w:bCs/>
          <w:szCs w:val="24"/>
        </w:rPr>
        <w:t xml:space="preserve">.  </w:t>
      </w:r>
      <w:r w:rsidRPr="005D43A6">
        <w:rPr>
          <w:rFonts w:cs="Times New Roman"/>
          <w:bCs/>
          <w:szCs w:val="24"/>
        </w:rPr>
        <w:t>We have had experience of this that has been encouraging and edifying</w:t>
      </w:r>
      <w:r w:rsidR="009B2024">
        <w:rPr>
          <w:rFonts w:cs="Times New Roman"/>
          <w:bCs/>
          <w:szCs w:val="24"/>
        </w:rPr>
        <w:t xml:space="preserve">.  </w:t>
      </w:r>
      <w:r w:rsidRPr="005D43A6">
        <w:rPr>
          <w:rFonts w:cs="Times New Roman"/>
          <w:bCs/>
          <w:szCs w:val="24"/>
        </w:rPr>
        <w:t>A brother was given to Moses to support him and strengthen him and be with him; in fact the two, Moses and Aaron, made one in that sense.</w:t>
      </w:r>
    </w:p>
    <w:p w14:paraId="62BF0C8A" w14:textId="746E43F2"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lastRenderedPageBreak/>
        <w:t>The next one I want to speak about as having matters laid upon him is Joshua</w:t>
      </w:r>
      <w:r w:rsidR="009B2024">
        <w:rPr>
          <w:rFonts w:cs="Times New Roman"/>
          <w:bCs/>
          <w:szCs w:val="24"/>
        </w:rPr>
        <w:t xml:space="preserve">.  </w:t>
      </w:r>
      <w:r w:rsidRPr="005D43A6">
        <w:rPr>
          <w:rFonts w:cs="Times New Roman"/>
          <w:bCs/>
          <w:szCs w:val="24"/>
        </w:rPr>
        <w:t xml:space="preserve">Jehovah said to him </w:t>
      </w:r>
      <w:r w:rsidR="004F26F1">
        <w:rPr>
          <w:rFonts w:cs="Times New Roman"/>
          <w:bCs/>
          <w:szCs w:val="24"/>
        </w:rPr>
        <w:t>“</w:t>
      </w:r>
      <w:r w:rsidRPr="005D43A6">
        <w:rPr>
          <w:rFonts w:cs="Times New Roman"/>
          <w:bCs/>
          <w:szCs w:val="24"/>
        </w:rPr>
        <w:t>Be strong and courageous</w:t>
      </w:r>
      <w:r w:rsidR="004F26F1">
        <w:rPr>
          <w:rFonts w:cs="Times New Roman"/>
          <w:bCs/>
          <w:szCs w:val="24"/>
        </w:rPr>
        <w:t>”</w:t>
      </w:r>
      <w:r w:rsidR="009B2024">
        <w:rPr>
          <w:rFonts w:cs="Times New Roman"/>
          <w:bCs/>
          <w:szCs w:val="24"/>
        </w:rPr>
        <w:t xml:space="preserve">.  </w:t>
      </w:r>
      <w:r w:rsidRPr="005D43A6">
        <w:rPr>
          <w:rFonts w:cs="Times New Roman"/>
          <w:bCs/>
          <w:szCs w:val="24"/>
        </w:rPr>
        <w:t>Joshua might well have wilted before the task that was put upon him, but Jehovah said to him</w:t>
      </w:r>
      <w:r w:rsidR="003C396B">
        <w:rPr>
          <w:rFonts w:cs="Times New Roman"/>
          <w:bCs/>
          <w:szCs w:val="24"/>
        </w:rPr>
        <w:t>,</w:t>
      </w:r>
      <w:r w:rsidRPr="005D43A6">
        <w:rPr>
          <w:rFonts w:cs="Times New Roman"/>
          <w:bCs/>
          <w:szCs w:val="24"/>
        </w:rPr>
        <w:t xml:space="preserve"> </w:t>
      </w:r>
      <w:r w:rsidR="004F26F1">
        <w:rPr>
          <w:rFonts w:cs="Times New Roman"/>
          <w:bCs/>
          <w:szCs w:val="24"/>
        </w:rPr>
        <w:t>“</w:t>
      </w:r>
      <w:r w:rsidRPr="005D43A6">
        <w:rPr>
          <w:rFonts w:cs="Times New Roman"/>
          <w:bCs/>
          <w:szCs w:val="24"/>
        </w:rPr>
        <w:t>I will not leave thee, neither will I forsake thee</w:t>
      </w:r>
      <w:r w:rsidR="009B2024">
        <w:rPr>
          <w:rFonts w:cs="Times New Roman"/>
          <w:bCs/>
          <w:szCs w:val="24"/>
        </w:rPr>
        <w:t xml:space="preserve">.  </w:t>
      </w:r>
      <w:r w:rsidRPr="005D43A6">
        <w:rPr>
          <w:rFonts w:cs="Times New Roman"/>
          <w:bCs/>
          <w:szCs w:val="24"/>
        </w:rPr>
        <w:t>Be strong and courageous</w:t>
      </w:r>
      <w:r w:rsidR="004F26F1">
        <w:rPr>
          <w:rFonts w:cs="Times New Roman"/>
          <w:bCs/>
          <w:szCs w:val="24"/>
        </w:rPr>
        <w:t>”</w:t>
      </w:r>
      <w:r w:rsidRPr="005D43A6">
        <w:rPr>
          <w:rFonts w:cs="Times New Roman"/>
          <w:bCs/>
          <w:szCs w:val="24"/>
        </w:rPr>
        <w:t>, Josh 1: 5,</w:t>
      </w:r>
      <w:r w:rsidR="009520AF">
        <w:rPr>
          <w:rFonts w:cs="Times New Roman"/>
          <w:bCs/>
          <w:szCs w:val="24"/>
        </w:rPr>
        <w:t xml:space="preserve"> </w:t>
      </w:r>
      <w:r w:rsidRPr="005D43A6">
        <w:rPr>
          <w:rFonts w:cs="Times New Roman"/>
          <w:bCs/>
          <w:szCs w:val="24"/>
        </w:rPr>
        <w:t>6</w:t>
      </w:r>
      <w:r w:rsidR="009B2024">
        <w:rPr>
          <w:rFonts w:cs="Times New Roman"/>
          <w:bCs/>
          <w:szCs w:val="24"/>
        </w:rPr>
        <w:t xml:space="preserve">.  </w:t>
      </w:r>
      <w:r w:rsidRPr="005D43A6">
        <w:rPr>
          <w:rFonts w:cs="Times New Roman"/>
          <w:bCs/>
          <w:szCs w:val="24"/>
        </w:rPr>
        <w:t>And Joshua was strong and courageous</w:t>
      </w:r>
      <w:r w:rsidR="009B2024">
        <w:rPr>
          <w:rFonts w:cs="Times New Roman"/>
          <w:bCs/>
          <w:szCs w:val="24"/>
        </w:rPr>
        <w:t xml:space="preserve">.  </w:t>
      </w:r>
      <w:r w:rsidRPr="005D43A6">
        <w:rPr>
          <w:rFonts w:cs="Times New Roman"/>
          <w:bCs/>
          <w:szCs w:val="24"/>
        </w:rPr>
        <w:t>These are features that persons who have matters laid upon them and who accept things that are laid upon them need</w:t>
      </w:r>
      <w:r w:rsidR="009B2024">
        <w:rPr>
          <w:rFonts w:cs="Times New Roman"/>
          <w:bCs/>
          <w:szCs w:val="24"/>
        </w:rPr>
        <w:t xml:space="preserve">.  </w:t>
      </w:r>
      <w:r w:rsidRPr="005D43A6">
        <w:rPr>
          <w:rFonts w:cs="Times New Roman"/>
          <w:bCs/>
          <w:szCs w:val="24"/>
        </w:rPr>
        <w:t>You will need this, dear brother or sister, if you take up any responsibility, you will need to be strong and courageous</w:t>
      </w:r>
      <w:r w:rsidR="009B2024">
        <w:rPr>
          <w:rFonts w:cs="Times New Roman"/>
          <w:bCs/>
          <w:szCs w:val="24"/>
        </w:rPr>
        <w:t xml:space="preserve">.  </w:t>
      </w:r>
      <w:r w:rsidRPr="005D43A6">
        <w:rPr>
          <w:rFonts w:cs="Times New Roman"/>
          <w:bCs/>
          <w:szCs w:val="24"/>
        </w:rPr>
        <w:t>But there is great resource in the Holy Spirit</w:t>
      </w:r>
      <w:r w:rsidR="009B2024">
        <w:rPr>
          <w:rFonts w:cs="Times New Roman"/>
          <w:bCs/>
          <w:szCs w:val="24"/>
        </w:rPr>
        <w:t xml:space="preserve">.  </w:t>
      </w:r>
      <w:r w:rsidRPr="005D43A6">
        <w:rPr>
          <w:rFonts w:cs="Times New Roman"/>
          <w:bCs/>
          <w:szCs w:val="24"/>
        </w:rPr>
        <w:t>It says in Romans 12</w:t>
      </w:r>
      <w:r w:rsidR="003D33BD" w:rsidRPr="005D43A6">
        <w:rPr>
          <w:rFonts w:cs="Times New Roman"/>
          <w:bCs/>
          <w:szCs w:val="24"/>
        </w:rPr>
        <w:t>: “</w:t>
      </w:r>
      <w:r w:rsidRPr="005D43A6">
        <w:rPr>
          <w:rFonts w:cs="Times New Roman"/>
          <w:bCs/>
          <w:szCs w:val="24"/>
        </w:rPr>
        <w:t>as to diligent zealousness, not slothful; in spirit fervent</w:t>
      </w:r>
      <w:r w:rsidR="004F26F1">
        <w:rPr>
          <w:rFonts w:cs="Times New Roman"/>
          <w:bCs/>
          <w:szCs w:val="24"/>
        </w:rPr>
        <w:t>”</w:t>
      </w:r>
      <w:r w:rsidR="009B2024">
        <w:rPr>
          <w:rFonts w:cs="Times New Roman"/>
          <w:bCs/>
          <w:szCs w:val="24"/>
        </w:rPr>
        <w:t xml:space="preserve">.  </w:t>
      </w:r>
      <w:r w:rsidRPr="005D43A6">
        <w:rPr>
          <w:rFonts w:cs="Times New Roman"/>
          <w:bCs/>
          <w:szCs w:val="24"/>
        </w:rPr>
        <w:t xml:space="preserve"> Mr Darby in his translation hardly knows whether to put a capital </w:t>
      </w:r>
      <w:r w:rsidR="004F26F1">
        <w:rPr>
          <w:rFonts w:cs="Times New Roman"/>
          <w:bCs/>
          <w:szCs w:val="24"/>
        </w:rPr>
        <w:t>‘</w:t>
      </w:r>
      <w:r w:rsidRPr="005D43A6">
        <w:rPr>
          <w:rFonts w:cs="Times New Roman"/>
          <w:bCs/>
          <w:szCs w:val="24"/>
        </w:rPr>
        <w:t>S</w:t>
      </w:r>
      <w:r w:rsidR="004F26F1">
        <w:rPr>
          <w:rFonts w:cs="Times New Roman"/>
          <w:bCs/>
          <w:szCs w:val="24"/>
        </w:rPr>
        <w:t>’</w:t>
      </w:r>
      <w:r w:rsidRPr="005D43A6">
        <w:rPr>
          <w:rFonts w:cs="Times New Roman"/>
          <w:bCs/>
          <w:szCs w:val="24"/>
        </w:rPr>
        <w:t xml:space="preserve"> or a small </w:t>
      </w:r>
      <w:r w:rsidR="004F26F1">
        <w:rPr>
          <w:rFonts w:cs="Times New Roman"/>
          <w:bCs/>
          <w:szCs w:val="24"/>
        </w:rPr>
        <w:t>‘</w:t>
      </w:r>
      <w:r w:rsidRPr="005D43A6">
        <w:rPr>
          <w:rFonts w:cs="Times New Roman"/>
          <w:bCs/>
          <w:szCs w:val="24"/>
        </w:rPr>
        <w:t>s</w:t>
      </w:r>
      <w:r w:rsidR="004F26F1">
        <w:rPr>
          <w:rFonts w:cs="Times New Roman"/>
          <w:bCs/>
          <w:szCs w:val="24"/>
        </w:rPr>
        <w:t>’</w:t>
      </w:r>
      <w:r w:rsidRPr="005D43A6">
        <w:rPr>
          <w:rFonts w:cs="Times New Roman"/>
          <w:bCs/>
          <w:szCs w:val="24"/>
        </w:rPr>
        <w:t xml:space="preserve"> for </w:t>
      </w:r>
      <w:r w:rsidR="004F26F1">
        <w:rPr>
          <w:rFonts w:cs="Times New Roman"/>
          <w:bCs/>
          <w:szCs w:val="24"/>
        </w:rPr>
        <w:t>‘</w:t>
      </w:r>
      <w:r w:rsidRPr="005D43A6">
        <w:rPr>
          <w:rFonts w:cs="Times New Roman"/>
          <w:bCs/>
          <w:szCs w:val="24"/>
        </w:rPr>
        <w:t>spirit</w:t>
      </w:r>
      <w:r w:rsidR="004F26F1">
        <w:rPr>
          <w:rFonts w:cs="Times New Roman"/>
          <w:bCs/>
          <w:szCs w:val="24"/>
        </w:rPr>
        <w:t>’</w:t>
      </w:r>
      <w:r w:rsidRPr="005D43A6">
        <w:rPr>
          <w:rFonts w:cs="Times New Roman"/>
          <w:bCs/>
          <w:szCs w:val="24"/>
        </w:rPr>
        <w:t xml:space="preserve"> here</w:t>
      </w:r>
      <w:r w:rsidR="009B2024">
        <w:rPr>
          <w:rFonts w:cs="Times New Roman"/>
          <w:bCs/>
          <w:szCs w:val="24"/>
        </w:rPr>
        <w:t xml:space="preserve">.  </w:t>
      </w:r>
      <w:r w:rsidRPr="005D43A6">
        <w:rPr>
          <w:rFonts w:cs="Times New Roman"/>
          <w:bCs/>
          <w:szCs w:val="24"/>
        </w:rPr>
        <w:t>Think of the support of the Spirit in providing strength, in promoting courage, so that what is laid upon us is fulfilled for God</w:t>
      </w:r>
      <w:r w:rsidR="004F26F1">
        <w:rPr>
          <w:rFonts w:cs="Times New Roman"/>
          <w:bCs/>
          <w:szCs w:val="24"/>
        </w:rPr>
        <w:t>’</w:t>
      </w:r>
      <w:r w:rsidRPr="005D43A6">
        <w:rPr>
          <w:rFonts w:cs="Times New Roman"/>
          <w:bCs/>
          <w:szCs w:val="24"/>
        </w:rPr>
        <w:t>s pleasure</w:t>
      </w:r>
      <w:r w:rsidR="009B2024">
        <w:rPr>
          <w:rFonts w:cs="Times New Roman"/>
          <w:bCs/>
          <w:szCs w:val="24"/>
        </w:rPr>
        <w:t xml:space="preserve">.  </w:t>
      </w:r>
      <w:r w:rsidRPr="005D43A6">
        <w:rPr>
          <w:rFonts w:cs="Times New Roman"/>
          <w:bCs/>
          <w:szCs w:val="24"/>
        </w:rPr>
        <w:t>Think of the moral triumph of God in having persons on whom He can lay things, and who accept these things and carry them through for God</w:t>
      </w:r>
      <w:r w:rsidR="004F26F1">
        <w:rPr>
          <w:rFonts w:cs="Times New Roman"/>
          <w:bCs/>
          <w:szCs w:val="24"/>
        </w:rPr>
        <w:t>’</w:t>
      </w:r>
      <w:r w:rsidRPr="005D43A6">
        <w:rPr>
          <w:rFonts w:cs="Times New Roman"/>
          <w:bCs/>
          <w:szCs w:val="24"/>
        </w:rPr>
        <w:t>s pleasure.</w:t>
      </w:r>
    </w:p>
    <w:p w14:paraId="5650EB3D" w14:textId="227F8FE4"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one I want to speak briefly about is Gideon</w:t>
      </w:r>
      <w:r w:rsidR="009B2024">
        <w:rPr>
          <w:rFonts w:cs="Times New Roman"/>
          <w:bCs/>
          <w:szCs w:val="24"/>
        </w:rPr>
        <w:t xml:space="preserve">.  </w:t>
      </w:r>
      <w:r w:rsidRPr="005D43A6">
        <w:rPr>
          <w:rFonts w:cs="Times New Roman"/>
          <w:bCs/>
          <w:szCs w:val="24"/>
        </w:rPr>
        <w:t>He had a matter laid upon him and he, like Moses, was reluctant to take it on, but the commendable feature with Gideon was that he sought confirmation at every step he took</w:t>
      </w:r>
      <w:r w:rsidR="009B2024">
        <w:rPr>
          <w:rFonts w:cs="Times New Roman"/>
          <w:bCs/>
          <w:szCs w:val="24"/>
        </w:rPr>
        <w:t xml:space="preserve">.  </w:t>
      </w:r>
      <w:r w:rsidRPr="005D43A6">
        <w:rPr>
          <w:rFonts w:cs="Times New Roman"/>
          <w:bCs/>
          <w:szCs w:val="24"/>
        </w:rPr>
        <w:t>Gideon wanted to be sure that God was laying this on him, and that is a good exercise, because some of us have known in the past taking on things that were not laid upon us by the Lord</w:t>
      </w:r>
      <w:r w:rsidR="009B2024">
        <w:rPr>
          <w:rFonts w:cs="Times New Roman"/>
          <w:bCs/>
          <w:szCs w:val="24"/>
        </w:rPr>
        <w:t xml:space="preserve">.  </w:t>
      </w:r>
      <w:r w:rsidRPr="005D43A6">
        <w:rPr>
          <w:rFonts w:cs="Times New Roman"/>
          <w:bCs/>
          <w:szCs w:val="24"/>
        </w:rPr>
        <w:t>Gideon would be preserved from that</w:t>
      </w:r>
      <w:r w:rsidR="009B2024">
        <w:rPr>
          <w:rFonts w:cs="Times New Roman"/>
          <w:bCs/>
          <w:szCs w:val="24"/>
        </w:rPr>
        <w:t xml:space="preserve">.  </w:t>
      </w:r>
      <w:r w:rsidRPr="005D43A6">
        <w:rPr>
          <w:rFonts w:cs="Times New Roman"/>
          <w:bCs/>
          <w:szCs w:val="24"/>
        </w:rPr>
        <w:t>He made sure at every step that what he was doing was what God was laying upon him</w:t>
      </w:r>
      <w:r w:rsidR="009B2024">
        <w:rPr>
          <w:rFonts w:cs="Times New Roman"/>
          <w:bCs/>
          <w:szCs w:val="24"/>
        </w:rPr>
        <w:t xml:space="preserve">.  </w:t>
      </w:r>
      <w:r w:rsidRPr="005D43A6">
        <w:rPr>
          <w:rFonts w:cs="Times New Roman"/>
          <w:bCs/>
          <w:szCs w:val="24"/>
        </w:rPr>
        <w:t>We might even suffer from an obsession; we might think that more is laid upon us than God is laying upon us, and we might be obsessed with a thing</w:t>
      </w:r>
      <w:r w:rsidR="009B2024">
        <w:rPr>
          <w:rFonts w:cs="Times New Roman"/>
          <w:bCs/>
          <w:szCs w:val="24"/>
        </w:rPr>
        <w:t xml:space="preserve">.  </w:t>
      </w:r>
      <w:r w:rsidRPr="005D43A6">
        <w:rPr>
          <w:rFonts w:cs="Times New Roman"/>
          <w:bCs/>
          <w:szCs w:val="24"/>
        </w:rPr>
        <w:t>Gideon was preserved from that because he was assured at every step he took that this was from God, and God was with him in what he was doing</w:t>
      </w:r>
      <w:r w:rsidR="009B2024">
        <w:rPr>
          <w:rFonts w:cs="Times New Roman"/>
          <w:bCs/>
          <w:szCs w:val="24"/>
        </w:rPr>
        <w:t xml:space="preserve">.  </w:t>
      </w:r>
      <w:r w:rsidRPr="005D43A6">
        <w:rPr>
          <w:rFonts w:cs="Times New Roman"/>
          <w:bCs/>
          <w:szCs w:val="24"/>
        </w:rPr>
        <w:t>It is the spirit of dependence, of needing assurance, and God supplied to him assurance at every step</w:t>
      </w:r>
      <w:r w:rsidR="009B2024">
        <w:rPr>
          <w:rFonts w:cs="Times New Roman"/>
          <w:bCs/>
          <w:szCs w:val="24"/>
        </w:rPr>
        <w:t xml:space="preserve">.  </w:t>
      </w:r>
      <w:r w:rsidRPr="005D43A6">
        <w:rPr>
          <w:rFonts w:cs="Times New Roman"/>
          <w:bCs/>
          <w:szCs w:val="24"/>
        </w:rPr>
        <w:t>Every question, every test, that Gideon put to God, He answered</w:t>
      </w:r>
      <w:r w:rsidR="009B2024">
        <w:rPr>
          <w:rFonts w:cs="Times New Roman"/>
          <w:bCs/>
          <w:szCs w:val="24"/>
        </w:rPr>
        <w:t xml:space="preserve">.  </w:t>
      </w:r>
      <w:r w:rsidRPr="005D43A6">
        <w:rPr>
          <w:rFonts w:cs="Times New Roman"/>
          <w:bCs/>
          <w:szCs w:val="24"/>
        </w:rPr>
        <w:t>Gideon put a fleece on the threshing floor</w:t>
      </w:r>
      <w:r w:rsidR="009B2024">
        <w:rPr>
          <w:rFonts w:cs="Times New Roman"/>
          <w:bCs/>
          <w:szCs w:val="24"/>
        </w:rPr>
        <w:t xml:space="preserve">.  </w:t>
      </w:r>
      <w:r w:rsidRPr="005D43A6">
        <w:rPr>
          <w:rFonts w:cs="Times New Roman"/>
          <w:bCs/>
          <w:szCs w:val="24"/>
        </w:rPr>
        <w:t>I know we look at that typically, but I suppose the fleece represented himself because he was thinking of what was confronting him</w:t>
      </w:r>
      <w:r w:rsidR="009B2024">
        <w:rPr>
          <w:rFonts w:cs="Times New Roman"/>
          <w:bCs/>
          <w:szCs w:val="24"/>
        </w:rPr>
        <w:t xml:space="preserve">.  </w:t>
      </w:r>
      <w:r w:rsidRPr="005D43A6">
        <w:rPr>
          <w:rFonts w:cs="Times New Roman"/>
          <w:bCs/>
          <w:szCs w:val="24"/>
        </w:rPr>
        <w:t xml:space="preserve">When Gideon put the fleece on the threshing floor he said </w:t>
      </w:r>
      <w:r w:rsidR="004F26F1">
        <w:rPr>
          <w:rFonts w:cs="Times New Roman"/>
          <w:bCs/>
          <w:szCs w:val="24"/>
        </w:rPr>
        <w:t>“</w:t>
      </w:r>
      <w:r w:rsidRPr="005D43A6">
        <w:rPr>
          <w:rFonts w:cs="Times New Roman"/>
          <w:bCs/>
          <w:szCs w:val="24"/>
        </w:rPr>
        <w:t>if dew shall be on the fleece only</w:t>
      </w:r>
      <w:r w:rsidR="004F26F1">
        <w:rPr>
          <w:rFonts w:cs="Times New Roman"/>
          <w:bCs/>
          <w:szCs w:val="24"/>
        </w:rPr>
        <w:t>”</w:t>
      </w:r>
      <w:r w:rsidRPr="005D43A6">
        <w:rPr>
          <w:rFonts w:cs="Times New Roman"/>
          <w:bCs/>
          <w:szCs w:val="24"/>
        </w:rPr>
        <w:t>, Judg 6:  37</w:t>
      </w:r>
      <w:r w:rsidR="009B2024">
        <w:rPr>
          <w:rFonts w:cs="Times New Roman"/>
          <w:bCs/>
          <w:szCs w:val="24"/>
        </w:rPr>
        <w:t xml:space="preserve">.  </w:t>
      </w:r>
      <w:r w:rsidRPr="005D43A6">
        <w:rPr>
          <w:rFonts w:cs="Times New Roman"/>
          <w:bCs/>
          <w:szCs w:val="24"/>
        </w:rPr>
        <w:t>In effect he was saying, Let me be assured of divine favour, of divine support in what I am taking on</w:t>
      </w:r>
      <w:r w:rsidR="009B2024">
        <w:rPr>
          <w:rFonts w:cs="Times New Roman"/>
          <w:bCs/>
          <w:szCs w:val="24"/>
        </w:rPr>
        <w:t xml:space="preserve">.  </w:t>
      </w:r>
      <w:r w:rsidRPr="005D43A6">
        <w:rPr>
          <w:rFonts w:cs="Times New Roman"/>
          <w:bCs/>
          <w:szCs w:val="24"/>
        </w:rPr>
        <w:t xml:space="preserve">The next time he said </w:t>
      </w:r>
      <w:r w:rsidR="004F26F1">
        <w:rPr>
          <w:rFonts w:cs="Times New Roman"/>
          <w:bCs/>
          <w:szCs w:val="24"/>
        </w:rPr>
        <w:t>“</w:t>
      </w:r>
      <w:r w:rsidRPr="005D43A6">
        <w:rPr>
          <w:rFonts w:cs="Times New Roman"/>
          <w:bCs/>
          <w:szCs w:val="24"/>
        </w:rPr>
        <w:t>let it</w:t>
      </w:r>
      <w:r w:rsidR="00B63962">
        <w:rPr>
          <w:rFonts w:cs="Times New Roman"/>
          <w:bCs/>
          <w:szCs w:val="24"/>
        </w:rPr>
        <w:t xml:space="preserve"> </w:t>
      </w:r>
      <w:r w:rsidRPr="005D43A6">
        <w:rPr>
          <w:rFonts w:cs="Times New Roman"/>
          <w:bCs/>
          <w:szCs w:val="24"/>
        </w:rPr>
        <w:t>...</w:t>
      </w:r>
      <w:r w:rsidR="00B63962">
        <w:rPr>
          <w:rFonts w:cs="Times New Roman"/>
          <w:bCs/>
          <w:szCs w:val="24"/>
        </w:rPr>
        <w:t xml:space="preserve"> </w:t>
      </w:r>
      <w:r w:rsidRPr="005D43A6">
        <w:rPr>
          <w:rFonts w:cs="Times New Roman"/>
          <w:bCs/>
          <w:szCs w:val="24"/>
        </w:rPr>
        <w:t>be dry upon the fleece only, and upon all the ground let there be dew</w:t>
      </w:r>
      <w:r w:rsidR="004F26F1">
        <w:rPr>
          <w:rFonts w:cs="Times New Roman"/>
          <w:bCs/>
          <w:szCs w:val="24"/>
        </w:rPr>
        <w:t>”</w:t>
      </w:r>
      <w:r w:rsidR="009B2024">
        <w:rPr>
          <w:rFonts w:cs="Times New Roman"/>
          <w:bCs/>
          <w:szCs w:val="24"/>
        </w:rPr>
        <w:t xml:space="preserve">.  </w:t>
      </w:r>
      <w:r w:rsidRPr="005D43A6">
        <w:rPr>
          <w:rFonts w:cs="Times New Roman"/>
          <w:bCs/>
          <w:szCs w:val="24"/>
        </w:rPr>
        <w:t>That means he was prepared to be deprived of any public evidence of God</w:t>
      </w:r>
      <w:r w:rsidR="004F26F1">
        <w:rPr>
          <w:rFonts w:cs="Times New Roman"/>
          <w:bCs/>
          <w:szCs w:val="24"/>
        </w:rPr>
        <w:t>’</w:t>
      </w:r>
      <w:r w:rsidRPr="005D43A6">
        <w:rPr>
          <w:rFonts w:cs="Times New Roman"/>
          <w:bCs/>
          <w:szCs w:val="24"/>
        </w:rPr>
        <w:t xml:space="preserve">s support in order that others might benefit by his </w:t>
      </w:r>
      <w:r w:rsidRPr="005D43A6">
        <w:rPr>
          <w:rFonts w:cs="Times New Roman"/>
          <w:bCs/>
          <w:szCs w:val="24"/>
        </w:rPr>
        <w:lastRenderedPageBreak/>
        <w:t>exercise</w:t>
      </w:r>
      <w:r w:rsidR="009B2024">
        <w:rPr>
          <w:rFonts w:cs="Times New Roman"/>
          <w:bCs/>
          <w:szCs w:val="24"/>
        </w:rPr>
        <w:t xml:space="preserve">.  </w:t>
      </w:r>
      <w:r w:rsidRPr="005D43A6">
        <w:rPr>
          <w:rFonts w:cs="Times New Roman"/>
          <w:bCs/>
          <w:szCs w:val="24"/>
        </w:rPr>
        <w:t>Then in consideration for Gideon God Himself gave him a sign</w:t>
      </w:r>
      <w:r w:rsidR="009B2024">
        <w:rPr>
          <w:rFonts w:cs="Times New Roman"/>
          <w:bCs/>
          <w:szCs w:val="24"/>
        </w:rPr>
        <w:t xml:space="preserve">.  </w:t>
      </w:r>
      <w:r w:rsidRPr="005D43A6">
        <w:rPr>
          <w:rFonts w:cs="Times New Roman"/>
          <w:bCs/>
          <w:szCs w:val="24"/>
        </w:rPr>
        <w:t>Appreciating his reluctance to take a step without assurance, God said to him to go into the Midianitish camp</w:t>
      </w:r>
      <w:r w:rsidR="009B2024">
        <w:rPr>
          <w:rFonts w:cs="Times New Roman"/>
          <w:bCs/>
          <w:szCs w:val="24"/>
        </w:rPr>
        <w:t xml:space="preserve">.  </w:t>
      </w:r>
      <w:r w:rsidRPr="005D43A6">
        <w:rPr>
          <w:rFonts w:cs="Times New Roman"/>
          <w:bCs/>
          <w:szCs w:val="24"/>
        </w:rPr>
        <w:t>If he was fearful he could take his servant with him, and he would hear certain things</w:t>
      </w:r>
      <w:r w:rsidR="00D50539">
        <w:rPr>
          <w:rFonts w:cs="Times New Roman"/>
          <w:bCs/>
          <w:szCs w:val="24"/>
        </w:rPr>
        <w:t xml:space="preserve">, </w:t>
      </w:r>
      <w:r w:rsidRPr="005D43A6">
        <w:rPr>
          <w:rFonts w:cs="Times New Roman"/>
          <w:bCs/>
          <w:szCs w:val="24"/>
        </w:rPr>
        <w:t>see Judg 7: 9-11</w:t>
      </w:r>
      <w:r w:rsidR="009B2024">
        <w:rPr>
          <w:rFonts w:cs="Times New Roman"/>
          <w:bCs/>
          <w:szCs w:val="24"/>
        </w:rPr>
        <w:t xml:space="preserve">.  </w:t>
      </w:r>
      <w:r w:rsidRPr="005D43A6">
        <w:rPr>
          <w:rFonts w:cs="Times New Roman"/>
          <w:bCs/>
          <w:szCs w:val="24"/>
        </w:rPr>
        <w:t>If we accept responsibility that is laid upon us, God is prepared to assure us that He will give us His support and help at every step we take.</w:t>
      </w:r>
    </w:p>
    <w:p w14:paraId="795D6C95" w14:textId="0D436064"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is David</w:t>
      </w:r>
      <w:r w:rsidR="009B2024">
        <w:rPr>
          <w:rFonts w:cs="Times New Roman"/>
          <w:bCs/>
          <w:szCs w:val="24"/>
        </w:rPr>
        <w:t xml:space="preserve">.  </w:t>
      </w:r>
      <w:r w:rsidRPr="005D43A6">
        <w:rPr>
          <w:rFonts w:cs="Times New Roman"/>
          <w:bCs/>
          <w:szCs w:val="24"/>
        </w:rPr>
        <w:t xml:space="preserve">David was challenged as to what he was doing: </w:t>
      </w:r>
      <w:r w:rsidR="004F26F1">
        <w:rPr>
          <w:rFonts w:cs="Times New Roman"/>
          <w:bCs/>
          <w:szCs w:val="24"/>
        </w:rPr>
        <w:t>“</w:t>
      </w:r>
      <w:r w:rsidRPr="005D43A6">
        <w:rPr>
          <w:rFonts w:cs="Times New Roman"/>
          <w:bCs/>
          <w:szCs w:val="24"/>
        </w:rPr>
        <w:t>I know thy pride and the naughtiness of thy heart</w:t>
      </w:r>
      <w:r w:rsidR="004F26F1">
        <w:rPr>
          <w:rFonts w:cs="Times New Roman"/>
          <w:bCs/>
          <w:szCs w:val="24"/>
        </w:rPr>
        <w:t>”</w:t>
      </w:r>
      <w:r w:rsidRPr="005D43A6">
        <w:rPr>
          <w:rFonts w:cs="Times New Roman"/>
          <w:bCs/>
          <w:szCs w:val="24"/>
        </w:rPr>
        <w:t>, his elder brother said to him</w:t>
      </w:r>
      <w:r w:rsidR="009B2024">
        <w:rPr>
          <w:rFonts w:cs="Times New Roman"/>
          <w:bCs/>
          <w:szCs w:val="24"/>
        </w:rPr>
        <w:t xml:space="preserve">.  </w:t>
      </w:r>
      <w:r w:rsidRPr="005D43A6">
        <w:rPr>
          <w:rFonts w:cs="Times New Roman"/>
          <w:bCs/>
          <w:szCs w:val="24"/>
        </w:rPr>
        <w:t>David</w:t>
      </w:r>
      <w:r w:rsidR="004F26F1">
        <w:rPr>
          <w:rFonts w:cs="Times New Roman"/>
          <w:bCs/>
          <w:szCs w:val="24"/>
        </w:rPr>
        <w:t>’</w:t>
      </w:r>
      <w:r w:rsidRPr="005D43A6">
        <w:rPr>
          <w:rFonts w:cs="Times New Roman"/>
          <w:bCs/>
          <w:szCs w:val="24"/>
        </w:rPr>
        <w:t xml:space="preserve">s answer was, </w:t>
      </w:r>
      <w:r w:rsidR="004F26F1">
        <w:rPr>
          <w:rFonts w:cs="Times New Roman"/>
          <w:bCs/>
          <w:szCs w:val="24"/>
        </w:rPr>
        <w:t>“</w:t>
      </w:r>
      <w:r w:rsidRPr="005D43A6">
        <w:rPr>
          <w:rFonts w:cs="Times New Roman"/>
          <w:bCs/>
          <w:szCs w:val="24"/>
        </w:rPr>
        <w:t>Was it not laid upon me?</w:t>
      </w:r>
      <w:r w:rsidR="004F26F1">
        <w:rPr>
          <w:rFonts w:cs="Times New Roman"/>
          <w:bCs/>
          <w:szCs w:val="24"/>
        </w:rPr>
        <w:t>”</w:t>
      </w:r>
      <w:r w:rsidRPr="005D43A6">
        <w:rPr>
          <w:rFonts w:cs="Times New Roman"/>
          <w:bCs/>
          <w:szCs w:val="24"/>
        </w:rPr>
        <w:t xml:space="preserve">  Oh, what a good reason David had for being where he was at that moment</w:t>
      </w:r>
      <w:r w:rsidR="003C3CAD">
        <w:rPr>
          <w:rFonts w:cs="Times New Roman"/>
          <w:bCs/>
          <w:szCs w:val="24"/>
        </w:rPr>
        <w:t xml:space="preserve">!  </w:t>
      </w:r>
      <w:r w:rsidRPr="005D43A6">
        <w:rPr>
          <w:rFonts w:cs="Times New Roman"/>
          <w:bCs/>
          <w:szCs w:val="24"/>
        </w:rPr>
        <w:t>The reason was that it was laid upon him</w:t>
      </w:r>
      <w:r w:rsidR="009B2024">
        <w:rPr>
          <w:rFonts w:cs="Times New Roman"/>
          <w:bCs/>
          <w:szCs w:val="24"/>
        </w:rPr>
        <w:t xml:space="preserve">.  </w:t>
      </w:r>
      <w:r w:rsidRPr="005D43A6">
        <w:rPr>
          <w:rFonts w:cs="Times New Roman"/>
          <w:bCs/>
          <w:szCs w:val="24"/>
        </w:rPr>
        <w:t>David became available because he fed his father</w:t>
      </w:r>
      <w:r w:rsidR="004F26F1">
        <w:rPr>
          <w:rFonts w:cs="Times New Roman"/>
          <w:bCs/>
          <w:szCs w:val="24"/>
        </w:rPr>
        <w:t>’</w:t>
      </w:r>
      <w:r w:rsidRPr="005D43A6">
        <w:rPr>
          <w:rFonts w:cs="Times New Roman"/>
          <w:bCs/>
          <w:szCs w:val="24"/>
        </w:rPr>
        <w:t>s sheep at Bethlehem</w:t>
      </w:r>
      <w:r w:rsidR="009B2024">
        <w:rPr>
          <w:rFonts w:cs="Times New Roman"/>
          <w:bCs/>
          <w:szCs w:val="24"/>
        </w:rPr>
        <w:t xml:space="preserve">.  </w:t>
      </w:r>
      <w:r w:rsidRPr="005D43A6">
        <w:rPr>
          <w:rFonts w:cs="Times New Roman"/>
          <w:bCs/>
          <w:szCs w:val="24"/>
        </w:rPr>
        <w:t>It could be said that locally he was doing the needed service</w:t>
      </w:r>
      <w:r w:rsidR="009B2024">
        <w:rPr>
          <w:rFonts w:cs="Times New Roman"/>
          <w:bCs/>
          <w:szCs w:val="24"/>
        </w:rPr>
        <w:t xml:space="preserve">.  </w:t>
      </w:r>
      <w:r w:rsidRPr="005D43A6">
        <w:rPr>
          <w:rFonts w:cs="Times New Roman"/>
          <w:bCs/>
          <w:szCs w:val="24"/>
        </w:rPr>
        <w:t>He saw what was needed to be done locally and he was available to do it, and he became one who was sent</w:t>
      </w:r>
      <w:r w:rsidR="009B2024">
        <w:rPr>
          <w:rFonts w:cs="Times New Roman"/>
          <w:bCs/>
          <w:szCs w:val="24"/>
        </w:rPr>
        <w:t xml:space="preserve">.  </w:t>
      </w:r>
      <w:r w:rsidRPr="005D43A6">
        <w:rPr>
          <w:rFonts w:cs="Times New Roman"/>
          <w:bCs/>
          <w:szCs w:val="24"/>
        </w:rPr>
        <w:t>Something was laid upon him</w:t>
      </w:r>
      <w:r w:rsidR="009B2024">
        <w:rPr>
          <w:rFonts w:cs="Times New Roman"/>
          <w:bCs/>
          <w:szCs w:val="24"/>
        </w:rPr>
        <w:t xml:space="preserve">.  </w:t>
      </w:r>
      <w:r w:rsidRPr="005D43A6">
        <w:rPr>
          <w:rFonts w:cs="Times New Roman"/>
          <w:bCs/>
          <w:szCs w:val="24"/>
        </w:rPr>
        <w:t>He was found where he was because it was laid upon him</w:t>
      </w:r>
      <w:r w:rsidR="009B2024">
        <w:rPr>
          <w:rFonts w:cs="Times New Roman"/>
          <w:bCs/>
          <w:szCs w:val="24"/>
        </w:rPr>
        <w:t xml:space="preserve">.  </w:t>
      </w:r>
      <w:r w:rsidRPr="005D43A6">
        <w:rPr>
          <w:rFonts w:cs="Times New Roman"/>
          <w:bCs/>
          <w:szCs w:val="24"/>
        </w:rPr>
        <w:t>Let us be ready, dear brethren, to take responsibility, to serve the Lord as bondmen</w:t>
      </w:r>
      <w:r w:rsidR="009B2024">
        <w:rPr>
          <w:rFonts w:cs="Times New Roman"/>
          <w:bCs/>
          <w:szCs w:val="24"/>
        </w:rPr>
        <w:t xml:space="preserve">.  </w:t>
      </w:r>
      <w:r w:rsidRPr="005D43A6">
        <w:rPr>
          <w:rFonts w:cs="Times New Roman"/>
          <w:bCs/>
          <w:szCs w:val="24"/>
        </w:rPr>
        <w:t>May the Lord help us all to be bondmen, prepared to take on what is laid upon us</w:t>
      </w:r>
      <w:r w:rsidR="009B2024">
        <w:rPr>
          <w:rFonts w:cs="Times New Roman"/>
          <w:bCs/>
          <w:szCs w:val="24"/>
        </w:rPr>
        <w:t xml:space="preserve">.  </w:t>
      </w:r>
      <w:r w:rsidRPr="005D43A6">
        <w:rPr>
          <w:rFonts w:cs="Times New Roman"/>
          <w:bCs/>
          <w:szCs w:val="24"/>
        </w:rPr>
        <w:t>There is no doubt the Lord would lay something on every one of us</w:t>
      </w:r>
      <w:r w:rsidR="009B2024">
        <w:rPr>
          <w:rFonts w:cs="Times New Roman"/>
          <w:bCs/>
          <w:szCs w:val="24"/>
        </w:rPr>
        <w:t xml:space="preserve">.  </w:t>
      </w:r>
      <w:r w:rsidRPr="005D43A6">
        <w:rPr>
          <w:rFonts w:cs="Times New Roman"/>
          <w:bCs/>
          <w:szCs w:val="24"/>
        </w:rPr>
        <w:t>May we accept it, for His Name</w:t>
      </w:r>
      <w:r w:rsidR="004F26F1">
        <w:rPr>
          <w:rFonts w:cs="Times New Roman"/>
          <w:bCs/>
          <w:szCs w:val="24"/>
        </w:rPr>
        <w:t>’</w:t>
      </w:r>
      <w:r w:rsidRPr="005D43A6">
        <w:rPr>
          <w:rFonts w:cs="Times New Roman"/>
          <w:bCs/>
          <w:szCs w:val="24"/>
        </w:rPr>
        <w:t>s sake.</w:t>
      </w:r>
    </w:p>
    <w:p w14:paraId="101B7FC6" w14:textId="77777777" w:rsidR="005D43A6" w:rsidRPr="005D43A6" w:rsidRDefault="005D43A6" w:rsidP="005D43A6">
      <w:pPr>
        <w:spacing w:before="120" w:after="0" w:line="240" w:lineRule="auto"/>
        <w:jc w:val="both"/>
        <w:rPr>
          <w:rFonts w:cs="Times New Roman"/>
          <w:bCs/>
          <w:szCs w:val="24"/>
        </w:rPr>
      </w:pPr>
    </w:p>
    <w:p w14:paraId="0A019B49" w14:textId="77777777" w:rsidR="005D43A6" w:rsidRPr="005D43A6" w:rsidRDefault="005D43A6" w:rsidP="005D43A6">
      <w:pPr>
        <w:spacing w:before="120" w:after="0" w:line="240" w:lineRule="auto"/>
        <w:jc w:val="both"/>
        <w:rPr>
          <w:rFonts w:cs="Times New Roman"/>
          <w:b/>
          <w:szCs w:val="24"/>
        </w:rPr>
      </w:pPr>
      <w:r w:rsidRPr="005D43A6">
        <w:rPr>
          <w:rFonts w:cs="Times New Roman"/>
          <w:b/>
          <w:szCs w:val="24"/>
        </w:rPr>
        <w:t>GRANGEMOUTH</w:t>
      </w:r>
    </w:p>
    <w:p w14:paraId="10E0453D" w14:textId="1A1B3E1E" w:rsidR="005D43A6" w:rsidRPr="005D43A6" w:rsidRDefault="005D43A6" w:rsidP="005D43A6">
      <w:pPr>
        <w:spacing w:before="120" w:after="0" w:line="240" w:lineRule="auto"/>
        <w:jc w:val="both"/>
        <w:rPr>
          <w:rFonts w:cs="Times New Roman"/>
          <w:b/>
          <w:szCs w:val="24"/>
        </w:rPr>
      </w:pPr>
      <w:r w:rsidRPr="005D43A6">
        <w:rPr>
          <w:rFonts w:cs="Times New Roman"/>
          <w:b/>
          <w:szCs w:val="24"/>
        </w:rPr>
        <w:t>11</w:t>
      </w:r>
      <w:r w:rsidRPr="005D43A6">
        <w:rPr>
          <w:rFonts w:cs="Times New Roman"/>
          <w:b/>
          <w:szCs w:val="24"/>
          <w:vertAlign w:val="superscript"/>
        </w:rPr>
        <w:t>th</w:t>
      </w:r>
      <w:r w:rsidRPr="005D43A6">
        <w:rPr>
          <w:rFonts w:cs="Times New Roman"/>
          <w:b/>
          <w:szCs w:val="24"/>
        </w:rPr>
        <w:t xml:space="preserve"> November 1978</w:t>
      </w:r>
    </w:p>
    <w:p w14:paraId="0B4756C3" w14:textId="273BE004" w:rsidR="00772FD4" w:rsidRDefault="00943D2D" w:rsidP="005D43A6">
      <w:pPr>
        <w:spacing w:before="120" w:after="0" w:line="240" w:lineRule="auto"/>
        <w:jc w:val="center"/>
        <w:rPr>
          <w:rFonts w:cs="Times New Roman"/>
          <w:bCs/>
          <w:szCs w:val="24"/>
        </w:rPr>
      </w:pPr>
      <w:r w:rsidRPr="00FD428C">
        <w:rPr>
          <w:rFonts w:cs="Times New Roman"/>
          <w:bCs/>
          <w:szCs w:val="24"/>
        </w:rPr>
        <w:t>_____________________</w:t>
      </w:r>
    </w:p>
    <w:p w14:paraId="5B934E33" w14:textId="77777777" w:rsidR="00C23422" w:rsidRDefault="00C23422">
      <w:pPr>
        <w:rPr>
          <w:rFonts w:cs="Times New Roman"/>
          <w:bCs/>
          <w:szCs w:val="24"/>
        </w:rPr>
      </w:pPr>
      <w:r>
        <w:rPr>
          <w:rFonts w:cs="Times New Roman"/>
          <w:bCs/>
          <w:szCs w:val="24"/>
        </w:rPr>
        <w:br w:type="page"/>
      </w:r>
    </w:p>
    <w:p w14:paraId="5B67DEE0" w14:textId="776A2FD6" w:rsidR="004D0572" w:rsidRDefault="001A5051" w:rsidP="001A5051">
      <w:r>
        <w:lastRenderedPageBreak/>
        <w:t xml:space="preserve">  </w:t>
      </w:r>
    </w:p>
    <w:p w14:paraId="6662ADE7" w14:textId="30C3BB1C" w:rsidR="00C23422" w:rsidRPr="00C23422" w:rsidRDefault="00C23422" w:rsidP="00C23422">
      <w:pPr>
        <w:pStyle w:val="Heading1"/>
        <w:spacing w:before="120" w:line="240" w:lineRule="auto"/>
      </w:pPr>
      <w:bookmarkStart w:id="64" w:name="_Toc26879126"/>
      <w:bookmarkStart w:id="65" w:name="_Toc35685484"/>
      <w:r w:rsidRPr="00C23422">
        <w:t>PURPOSE OF HEART</w:t>
      </w:r>
      <w:bookmarkEnd w:id="64"/>
      <w:bookmarkEnd w:id="65"/>
    </w:p>
    <w:p w14:paraId="6CEE25E8" w14:textId="2E137E6A" w:rsidR="00C23422" w:rsidRPr="00526091" w:rsidRDefault="00C23422" w:rsidP="00C23422">
      <w:pPr>
        <w:spacing w:before="120" w:after="0" w:line="240" w:lineRule="auto"/>
        <w:jc w:val="both"/>
        <w:rPr>
          <w:rFonts w:cs="Times New Roman"/>
          <w:b/>
          <w:szCs w:val="24"/>
        </w:rPr>
      </w:pPr>
      <w:r w:rsidRPr="00526091">
        <w:rPr>
          <w:rFonts w:cs="Times New Roman"/>
          <w:b/>
          <w:szCs w:val="24"/>
        </w:rPr>
        <w:t>Luke 9: 51</w:t>
      </w:r>
      <w:r w:rsidR="007C0AEF" w:rsidRPr="00526091">
        <w:rPr>
          <w:rFonts w:cs="Times New Roman"/>
          <w:b/>
          <w:szCs w:val="24"/>
        </w:rPr>
        <w:t>-</w:t>
      </w:r>
      <w:r w:rsidRPr="00526091">
        <w:rPr>
          <w:rFonts w:cs="Times New Roman"/>
          <w:b/>
          <w:szCs w:val="24"/>
        </w:rPr>
        <w:t>53</w:t>
      </w:r>
    </w:p>
    <w:p w14:paraId="70B46D23" w14:textId="4ABDEDE7" w:rsidR="00C23422" w:rsidRPr="00526091" w:rsidRDefault="00C23422" w:rsidP="00C23422">
      <w:pPr>
        <w:spacing w:after="0" w:line="240" w:lineRule="auto"/>
        <w:jc w:val="both"/>
        <w:rPr>
          <w:rFonts w:cs="Times New Roman"/>
          <w:b/>
          <w:szCs w:val="24"/>
        </w:rPr>
      </w:pPr>
      <w:r w:rsidRPr="00526091">
        <w:rPr>
          <w:rFonts w:cs="Times New Roman"/>
          <w:b/>
          <w:szCs w:val="24"/>
        </w:rPr>
        <w:t>Acts 11: 22</w:t>
      </w:r>
      <w:r w:rsidR="007C0AEF" w:rsidRPr="00526091">
        <w:rPr>
          <w:rFonts w:cs="Times New Roman"/>
          <w:b/>
          <w:szCs w:val="24"/>
        </w:rPr>
        <w:t>-</w:t>
      </w:r>
      <w:r w:rsidRPr="00526091">
        <w:rPr>
          <w:rFonts w:cs="Times New Roman"/>
          <w:b/>
          <w:szCs w:val="24"/>
        </w:rPr>
        <w:t>26</w:t>
      </w:r>
    </w:p>
    <w:p w14:paraId="0C765517" w14:textId="764CF201" w:rsidR="00C23422" w:rsidRPr="00526091" w:rsidRDefault="00C23422" w:rsidP="00C23422">
      <w:pPr>
        <w:spacing w:after="0" w:line="240" w:lineRule="auto"/>
        <w:jc w:val="both"/>
        <w:rPr>
          <w:rFonts w:cs="Times New Roman"/>
          <w:b/>
          <w:szCs w:val="24"/>
        </w:rPr>
      </w:pPr>
      <w:r w:rsidRPr="00526091">
        <w:rPr>
          <w:rFonts w:cs="Times New Roman"/>
          <w:b/>
          <w:szCs w:val="24"/>
        </w:rPr>
        <w:t>Daniel 1: 8</w:t>
      </w:r>
      <w:r w:rsidR="007C0AEF" w:rsidRPr="00526091">
        <w:rPr>
          <w:rFonts w:cs="Times New Roman"/>
          <w:b/>
          <w:szCs w:val="24"/>
        </w:rPr>
        <w:t>-</w:t>
      </w:r>
      <w:r w:rsidRPr="00526091">
        <w:rPr>
          <w:rFonts w:cs="Times New Roman"/>
          <w:b/>
          <w:szCs w:val="24"/>
        </w:rPr>
        <w:t>16</w:t>
      </w:r>
    </w:p>
    <w:p w14:paraId="29C7D74E" w14:textId="406C7CAF" w:rsidR="00C23422" w:rsidRPr="00526091" w:rsidRDefault="00C23422" w:rsidP="00C23422">
      <w:pPr>
        <w:spacing w:after="0" w:line="240" w:lineRule="auto"/>
        <w:jc w:val="both"/>
        <w:rPr>
          <w:rFonts w:cs="Times New Roman"/>
          <w:b/>
          <w:szCs w:val="24"/>
        </w:rPr>
      </w:pPr>
      <w:r w:rsidRPr="00526091">
        <w:rPr>
          <w:rFonts w:cs="Times New Roman"/>
          <w:b/>
          <w:szCs w:val="24"/>
        </w:rPr>
        <w:t>Psalm 132: 13</w:t>
      </w:r>
      <w:r w:rsidR="007C0AEF" w:rsidRPr="00526091">
        <w:rPr>
          <w:rFonts w:cs="Times New Roman"/>
          <w:b/>
          <w:szCs w:val="24"/>
        </w:rPr>
        <w:t>-</w:t>
      </w:r>
      <w:r w:rsidRPr="00526091">
        <w:rPr>
          <w:rFonts w:cs="Times New Roman"/>
          <w:b/>
          <w:szCs w:val="24"/>
        </w:rPr>
        <w:t>16</w:t>
      </w:r>
    </w:p>
    <w:p w14:paraId="58366949" w14:textId="67685D15" w:rsidR="00C23422" w:rsidRPr="00526091" w:rsidRDefault="00C23422" w:rsidP="00C23422">
      <w:pPr>
        <w:spacing w:after="0" w:line="240" w:lineRule="auto"/>
        <w:jc w:val="both"/>
        <w:rPr>
          <w:rFonts w:cs="Times New Roman"/>
          <w:b/>
          <w:szCs w:val="24"/>
        </w:rPr>
      </w:pPr>
      <w:r w:rsidRPr="00526091">
        <w:rPr>
          <w:rFonts w:cs="Times New Roman"/>
          <w:b/>
          <w:szCs w:val="24"/>
        </w:rPr>
        <w:t>Ezra 7: 10</w:t>
      </w:r>
    </w:p>
    <w:p w14:paraId="3A71EE29" w14:textId="48B865FE"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desire to speak about purpose of heart, about the need for being definite</w:t>
      </w:r>
      <w:r w:rsidR="009B2024">
        <w:rPr>
          <w:rFonts w:cs="Times New Roman"/>
          <w:bCs/>
          <w:szCs w:val="24"/>
        </w:rPr>
        <w:t xml:space="preserve">.  </w:t>
      </w:r>
      <w:r w:rsidRPr="00C23422">
        <w:rPr>
          <w:rFonts w:cs="Times New Roman"/>
          <w:bCs/>
          <w:szCs w:val="24"/>
        </w:rPr>
        <w:t>We will get nowhere spiritually without resolve</w:t>
      </w:r>
      <w:r w:rsidR="009B2024">
        <w:rPr>
          <w:rFonts w:cs="Times New Roman"/>
          <w:bCs/>
          <w:szCs w:val="24"/>
        </w:rPr>
        <w:t xml:space="preserve">.  </w:t>
      </w:r>
      <w:r w:rsidRPr="00C23422">
        <w:rPr>
          <w:rFonts w:cs="Times New Roman"/>
          <w:bCs/>
          <w:szCs w:val="24"/>
        </w:rPr>
        <w:t>The Lord Jesus is the perfect model for us</w:t>
      </w:r>
      <w:r w:rsidR="009B2024">
        <w:rPr>
          <w:rFonts w:cs="Times New Roman"/>
          <w:bCs/>
          <w:szCs w:val="24"/>
        </w:rPr>
        <w:t xml:space="preserve">.  </w:t>
      </w:r>
      <w:r w:rsidRPr="00C23422">
        <w:rPr>
          <w:rFonts w:cs="Times New Roman"/>
          <w:bCs/>
          <w:szCs w:val="24"/>
        </w:rPr>
        <w:t>We could be well occupied with the purpose of heart that was seen in the Lord Jesus</w:t>
      </w:r>
      <w:r w:rsidR="009B2024">
        <w:rPr>
          <w:rFonts w:cs="Times New Roman"/>
          <w:bCs/>
          <w:szCs w:val="24"/>
        </w:rPr>
        <w:t xml:space="preserve">.  </w:t>
      </w:r>
      <w:r w:rsidRPr="00C23422">
        <w:rPr>
          <w:rFonts w:cs="Times New Roman"/>
          <w:bCs/>
          <w:szCs w:val="24"/>
        </w:rPr>
        <w:t xml:space="preserve">He said, </w:t>
      </w:r>
      <w:r w:rsidR="004F26F1">
        <w:rPr>
          <w:rFonts w:cs="Times New Roman"/>
          <w:bCs/>
          <w:szCs w:val="24"/>
        </w:rPr>
        <w:t>“</w:t>
      </w:r>
      <w:r w:rsidRPr="00C23422">
        <w:rPr>
          <w:rFonts w:cs="Times New Roman"/>
          <w:bCs/>
          <w:szCs w:val="24"/>
        </w:rPr>
        <w:t>Lo, I come … to do, O God, thy will</w:t>
      </w:r>
      <w:r w:rsidR="004F26F1">
        <w:rPr>
          <w:rFonts w:cs="Times New Roman"/>
          <w:bCs/>
          <w:szCs w:val="24"/>
        </w:rPr>
        <w:t>”</w:t>
      </w:r>
      <w:r w:rsidRPr="00C23422">
        <w:rPr>
          <w:rFonts w:cs="Times New Roman"/>
          <w:bCs/>
          <w:szCs w:val="24"/>
        </w:rPr>
        <w:t xml:space="preserve">, </w:t>
      </w:r>
      <w:r w:rsidR="000D3C98">
        <w:rPr>
          <w:rFonts w:cs="Times New Roman"/>
          <w:bCs/>
          <w:szCs w:val="24"/>
        </w:rPr>
        <w:t>Heb</w:t>
      </w:r>
      <w:r w:rsidRPr="00C23422">
        <w:rPr>
          <w:rFonts w:cs="Times New Roman"/>
          <w:bCs/>
          <w:szCs w:val="24"/>
        </w:rPr>
        <w:t xml:space="preserve"> 10: 7</w:t>
      </w:r>
      <w:r w:rsidR="009B2024">
        <w:rPr>
          <w:rFonts w:cs="Times New Roman"/>
          <w:bCs/>
          <w:szCs w:val="24"/>
        </w:rPr>
        <w:t xml:space="preserve">.  </w:t>
      </w:r>
      <w:r w:rsidRPr="00C23422">
        <w:rPr>
          <w:rFonts w:cs="Times New Roman"/>
          <w:bCs/>
          <w:szCs w:val="24"/>
        </w:rPr>
        <w:t>It was written of Him in the roll of the book, but there was a moment in time when He came into manhood to fulfil the will of God</w:t>
      </w:r>
      <w:r w:rsidR="009B2024">
        <w:rPr>
          <w:rFonts w:cs="Times New Roman"/>
          <w:bCs/>
          <w:szCs w:val="24"/>
        </w:rPr>
        <w:t xml:space="preserve">.  </w:t>
      </w:r>
      <w:r w:rsidRPr="00C23422">
        <w:rPr>
          <w:rFonts w:cs="Times New Roman"/>
          <w:bCs/>
          <w:szCs w:val="24"/>
        </w:rPr>
        <w:t>Think of the definiteness of the purpose that marked our Lord Jesus Christ</w:t>
      </w:r>
      <w:r w:rsidR="009B2024">
        <w:rPr>
          <w:rFonts w:cs="Times New Roman"/>
          <w:bCs/>
          <w:szCs w:val="24"/>
        </w:rPr>
        <w:t xml:space="preserve">.  </w:t>
      </w:r>
      <w:r w:rsidRPr="00C23422">
        <w:rPr>
          <w:rFonts w:cs="Times New Roman"/>
          <w:bCs/>
          <w:szCs w:val="24"/>
        </w:rPr>
        <w:t>There would have been no blessing for us, and God</w:t>
      </w:r>
      <w:r w:rsidR="004F26F1">
        <w:rPr>
          <w:rFonts w:cs="Times New Roman"/>
          <w:bCs/>
          <w:szCs w:val="24"/>
        </w:rPr>
        <w:t>’</w:t>
      </w:r>
      <w:r w:rsidRPr="00C23422">
        <w:rPr>
          <w:rFonts w:cs="Times New Roman"/>
          <w:bCs/>
          <w:szCs w:val="24"/>
        </w:rPr>
        <w:t>s purpose would not have been secured, if it were not for the Lord Jesus coming into manhood and with purpose of heart pursuing perfectly all that the will of God involved.</w:t>
      </w:r>
    </w:p>
    <w:p w14:paraId="4E12E6F9" w14:textId="3DB93B13"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So I read the verse in Luke where it says, </w:t>
      </w:r>
      <w:r w:rsidR="004F26F1">
        <w:rPr>
          <w:rFonts w:cs="Times New Roman"/>
          <w:bCs/>
          <w:szCs w:val="24"/>
        </w:rPr>
        <w:t>“</w:t>
      </w:r>
      <w:r w:rsidRPr="00C23422">
        <w:rPr>
          <w:rFonts w:cs="Times New Roman"/>
          <w:bCs/>
          <w:szCs w:val="24"/>
        </w:rPr>
        <w:t>He stedfastly set his face to go to Jerusalem</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Think of the </w:t>
      </w:r>
      <w:r w:rsidR="00274A6B" w:rsidRPr="00C23422">
        <w:rPr>
          <w:rFonts w:cs="Times New Roman"/>
          <w:bCs/>
          <w:szCs w:val="24"/>
        </w:rPr>
        <w:t>steadfastness</w:t>
      </w:r>
      <w:r w:rsidRPr="00C23422">
        <w:rPr>
          <w:rFonts w:cs="Times New Roman"/>
          <w:bCs/>
          <w:szCs w:val="24"/>
        </w:rPr>
        <w:t xml:space="preserve"> of our Lord Jesus Christ</w:t>
      </w:r>
      <w:r w:rsidR="009B2024">
        <w:rPr>
          <w:rFonts w:cs="Times New Roman"/>
          <w:bCs/>
          <w:szCs w:val="24"/>
        </w:rPr>
        <w:t xml:space="preserve">.  </w:t>
      </w:r>
      <w:r w:rsidRPr="00C23422">
        <w:rPr>
          <w:rFonts w:cs="Times New Roman"/>
          <w:bCs/>
          <w:szCs w:val="24"/>
        </w:rPr>
        <w:t>Think of His perfection in His purpose of heart, His movements never deviating to the right hand or to the left</w:t>
      </w:r>
      <w:r w:rsidR="009B2024">
        <w:rPr>
          <w:rFonts w:cs="Times New Roman"/>
          <w:bCs/>
          <w:szCs w:val="24"/>
        </w:rPr>
        <w:t xml:space="preserve">.  </w:t>
      </w:r>
      <w:r w:rsidRPr="00C23422">
        <w:rPr>
          <w:rFonts w:cs="Times New Roman"/>
          <w:bCs/>
          <w:szCs w:val="24"/>
        </w:rPr>
        <w:t>All that He was outwardly in His movements was perfect, and all that He was inwardly in His motives and desires was perfect for the eye of God</w:t>
      </w:r>
      <w:r w:rsidR="009B2024">
        <w:rPr>
          <w:rFonts w:cs="Times New Roman"/>
          <w:bCs/>
          <w:szCs w:val="24"/>
        </w:rPr>
        <w:t xml:space="preserve">.  </w:t>
      </w:r>
      <w:r w:rsidRPr="00C23422">
        <w:rPr>
          <w:rFonts w:cs="Times New Roman"/>
          <w:bCs/>
          <w:szCs w:val="24"/>
        </w:rPr>
        <w:t>Think of His devotion; we may well feed on the purpose of heart of our Lord Jesus Christ and on His devotion to the will of God</w:t>
      </w:r>
      <w:r w:rsidR="009B2024">
        <w:rPr>
          <w:rFonts w:cs="Times New Roman"/>
          <w:bCs/>
          <w:szCs w:val="24"/>
        </w:rPr>
        <w:t xml:space="preserve">.  </w:t>
      </w:r>
      <w:r w:rsidRPr="00C23422">
        <w:rPr>
          <w:rFonts w:cs="Times New Roman"/>
          <w:bCs/>
          <w:szCs w:val="24"/>
        </w:rPr>
        <w:t>If we feed on this purpose of the Lord Jesus in manhood we will be built up ourselves in desire to be marked by definiteness of purpose of heart</w:t>
      </w:r>
      <w:r w:rsidR="009B2024">
        <w:rPr>
          <w:rFonts w:cs="Times New Roman"/>
          <w:bCs/>
          <w:szCs w:val="24"/>
        </w:rPr>
        <w:t xml:space="preserve">.  </w:t>
      </w:r>
      <w:r w:rsidRPr="00C23422">
        <w:rPr>
          <w:rFonts w:cs="Times New Roman"/>
          <w:bCs/>
          <w:szCs w:val="24"/>
        </w:rPr>
        <w:t>We will get</w:t>
      </w:r>
      <w:r>
        <w:rPr>
          <w:rFonts w:cs="Times New Roman"/>
          <w:bCs/>
          <w:szCs w:val="24"/>
        </w:rPr>
        <w:t xml:space="preserve"> </w:t>
      </w:r>
      <w:r w:rsidRPr="00C23422">
        <w:rPr>
          <w:rFonts w:cs="Times New Roman"/>
          <w:bCs/>
          <w:szCs w:val="24"/>
        </w:rPr>
        <w:t>nowhere without purpose, without decision, and what we often speak of as committal</w:t>
      </w:r>
      <w:r w:rsidR="009B2024">
        <w:rPr>
          <w:rFonts w:cs="Times New Roman"/>
          <w:bCs/>
          <w:szCs w:val="24"/>
        </w:rPr>
        <w:t xml:space="preserve">.  </w:t>
      </w:r>
      <w:r w:rsidRPr="00C23422">
        <w:rPr>
          <w:rFonts w:cs="Times New Roman"/>
          <w:bCs/>
          <w:szCs w:val="24"/>
        </w:rPr>
        <w:t>Young people, and all of us, need this arriving at a purpose in our lives</w:t>
      </w:r>
      <w:r w:rsidR="009B2024">
        <w:rPr>
          <w:rFonts w:cs="Times New Roman"/>
          <w:bCs/>
          <w:szCs w:val="24"/>
        </w:rPr>
        <w:t xml:space="preserve">.  </w:t>
      </w:r>
      <w:r w:rsidRPr="00C23422">
        <w:rPr>
          <w:rFonts w:cs="Times New Roman"/>
          <w:bCs/>
          <w:szCs w:val="24"/>
        </w:rPr>
        <w:t xml:space="preserve">Paul speaks of his </w:t>
      </w:r>
      <w:r w:rsidR="00B63962" w:rsidRPr="00C23422">
        <w:rPr>
          <w:rFonts w:cs="Times New Roman"/>
          <w:bCs/>
          <w:szCs w:val="24"/>
        </w:rPr>
        <w:t>purpose; he</w:t>
      </w:r>
      <w:r w:rsidRPr="00C23422">
        <w:rPr>
          <w:rFonts w:cs="Times New Roman"/>
          <w:bCs/>
          <w:szCs w:val="24"/>
        </w:rPr>
        <w:t xml:space="preserve"> wrote to Timothy, </w:t>
      </w:r>
      <w:r w:rsidR="004F26F1">
        <w:rPr>
          <w:rFonts w:cs="Times New Roman"/>
          <w:bCs/>
          <w:szCs w:val="24"/>
        </w:rPr>
        <w:t>“</w:t>
      </w:r>
      <w:r w:rsidRPr="00C23422">
        <w:rPr>
          <w:rFonts w:cs="Times New Roman"/>
          <w:bCs/>
          <w:szCs w:val="24"/>
        </w:rPr>
        <w:t>But thou hast been thoroughly acquainted with my teaching, conduct, purpose</w:t>
      </w:r>
      <w:r w:rsidR="004F26F1">
        <w:rPr>
          <w:rFonts w:cs="Times New Roman"/>
          <w:bCs/>
          <w:szCs w:val="24"/>
        </w:rPr>
        <w:t>”</w:t>
      </w:r>
      <w:r w:rsidRPr="00C23422">
        <w:rPr>
          <w:rFonts w:cs="Times New Roman"/>
          <w:bCs/>
          <w:szCs w:val="24"/>
        </w:rPr>
        <w:t xml:space="preserve">, 2 </w:t>
      </w:r>
      <w:r w:rsidR="000D3C98">
        <w:rPr>
          <w:rFonts w:cs="Times New Roman"/>
          <w:bCs/>
          <w:szCs w:val="24"/>
        </w:rPr>
        <w:t>Tim</w:t>
      </w:r>
      <w:r w:rsidRPr="00C23422">
        <w:rPr>
          <w:rFonts w:cs="Times New Roman"/>
          <w:bCs/>
          <w:szCs w:val="24"/>
        </w:rPr>
        <w:t xml:space="preserve"> 3: 10</w:t>
      </w:r>
      <w:r w:rsidR="009B2024">
        <w:rPr>
          <w:rFonts w:cs="Times New Roman"/>
          <w:bCs/>
          <w:szCs w:val="24"/>
        </w:rPr>
        <w:t xml:space="preserve">.  </w:t>
      </w:r>
      <w:r w:rsidRPr="00C23422">
        <w:rPr>
          <w:rFonts w:cs="Times New Roman"/>
          <w:bCs/>
          <w:szCs w:val="24"/>
        </w:rPr>
        <w:t>Think of Paul</w:t>
      </w:r>
      <w:r w:rsidR="004F26F1">
        <w:rPr>
          <w:rFonts w:cs="Times New Roman"/>
          <w:bCs/>
          <w:szCs w:val="24"/>
        </w:rPr>
        <w:t>’</w:t>
      </w:r>
      <w:r w:rsidRPr="00C23422">
        <w:rPr>
          <w:rFonts w:cs="Times New Roman"/>
          <w:bCs/>
          <w:szCs w:val="24"/>
        </w:rPr>
        <w:t>s purpose</w:t>
      </w:r>
      <w:r w:rsidR="009B2024">
        <w:rPr>
          <w:rFonts w:cs="Times New Roman"/>
          <w:bCs/>
          <w:szCs w:val="24"/>
        </w:rPr>
        <w:t xml:space="preserve">.  </w:t>
      </w:r>
      <w:r w:rsidRPr="00C23422">
        <w:rPr>
          <w:rFonts w:cs="Times New Roman"/>
          <w:bCs/>
          <w:szCs w:val="24"/>
        </w:rPr>
        <w:t>How did Paul maintain his links with the Lord Jesus</w:t>
      </w:r>
      <w:r w:rsidR="003C3CAD">
        <w:rPr>
          <w:rFonts w:cs="Times New Roman"/>
          <w:bCs/>
          <w:szCs w:val="24"/>
        </w:rPr>
        <w:t xml:space="preserve">?  </w:t>
      </w:r>
      <w:r w:rsidRPr="00C23422">
        <w:rPr>
          <w:rFonts w:cs="Times New Roman"/>
          <w:bCs/>
          <w:szCs w:val="24"/>
        </w:rPr>
        <w:t>How did he become the devoted servant he was</w:t>
      </w:r>
      <w:r w:rsidR="003C3CAD">
        <w:rPr>
          <w:rFonts w:cs="Times New Roman"/>
          <w:bCs/>
          <w:szCs w:val="24"/>
        </w:rPr>
        <w:t xml:space="preserve">?  </w:t>
      </w:r>
      <w:r w:rsidRPr="00C23422">
        <w:rPr>
          <w:rFonts w:cs="Times New Roman"/>
          <w:bCs/>
          <w:szCs w:val="24"/>
        </w:rPr>
        <w:t>By his purpose of heart.</w:t>
      </w:r>
    </w:p>
    <w:p w14:paraId="4633AFD4" w14:textId="39F25991"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It is seen perfectly and absolutely in our Lord Jesus Christ</w:t>
      </w:r>
      <w:r w:rsidR="009B2024">
        <w:rPr>
          <w:rFonts w:cs="Times New Roman"/>
          <w:bCs/>
          <w:szCs w:val="24"/>
        </w:rPr>
        <w:t xml:space="preserve">.  </w:t>
      </w:r>
      <w:r w:rsidRPr="00C23422">
        <w:rPr>
          <w:rFonts w:cs="Times New Roman"/>
          <w:bCs/>
          <w:szCs w:val="24"/>
        </w:rPr>
        <w:t xml:space="preserve">The days of His receiving up were fulfilled, but He moves toward Jerusalem </w:t>
      </w:r>
      <w:r w:rsidRPr="00C23422">
        <w:rPr>
          <w:rFonts w:cs="Times New Roman"/>
          <w:bCs/>
          <w:szCs w:val="24"/>
        </w:rPr>
        <w:lastRenderedPageBreak/>
        <w:t>with purpose of heart</w:t>
      </w:r>
      <w:r w:rsidR="009B2024">
        <w:rPr>
          <w:rFonts w:cs="Times New Roman"/>
          <w:bCs/>
          <w:szCs w:val="24"/>
        </w:rPr>
        <w:t xml:space="preserve">.  </w:t>
      </w:r>
      <w:r w:rsidRPr="00C23422">
        <w:rPr>
          <w:rFonts w:cs="Times New Roman"/>
          <w:bCs/>
          <w:szCs w:val="24"/>
        </w:rPr>
        <w:t xml:space="preserve">There were those who rejected Him because He moved in this way, but without deviation </w:t>
      </w:r>
      <w:r w:rsidR="004F26F1">
        <w:rPr>
          <w:rFonts w:cs="Times New Roman"/>
          <w:bCs/>
          <w:szCs w:val="24"/>
        </w:rPr>
        <w:t>“</w:t>
      </w:r>
      <w:r w:rsidRPr="00C23422">
        <w:rPr>
          <w:rFonts w:cs="Times New Roman"/>
          <w:bCs/>
          <w:szCs w:val="24"/>
        </w:rPr>
        <w:t>he stedfastly set his face to go to Jerusalem</w:t>
      </w:r>
      <w:r w:rsidR="004F26F1">
        <w:rPr>
          <w:rFonts w:cs="Times New Roman"/>
          <w:bCs/>
          <w:szCs w:val="24"/>
        </w:rPr>
        <w:t>”</w:t>
      </w:r>
      <w:r w:rsidR="009B2024">
        <w:rPr>
          <w:rFonts w:cs="Times New Roman"/>
          <w:bCs/>
          <w:szCs w:val="24"/>
        </w:rPr>
        <w:t xml:space="preserve">.  </w:t>
      </w:r>
      <w:r w:rsidRPr="00C23422">
        <w:rPr>
          <w:rFonts w:cs="Times New Roman"/>
          <w:bCs/>
          <w:szCs w:val="24"/>
        </w:rPr>
        <w:t>For Him that meant suffering, the pathway from the mount of transfiguration down to Golgotha, and to the sufferings of the cross</w:t>
      </w:r>
      <w:r w:rsidR="009B2024">
        <w:rPr>
          <w:rFonts w:cs="Times New Roman"/>
          <w:bCs/>
          <w:szCs w:val="24"/>
        </w:rPr>
        <w:t xml:space="preserve">.  </w:t>
      </w:r>
      <w:r w:rsidRPr="00C23422">
        <w:rPr>
          <w:rFonts w:cs="Times New Roman"/>
          <w:bCs/>
          <w:szCs w:val="24"/>
        </w:rPr>
        <w:t>He was crucified, the object of ridicule, of the animosity of men, with Satan behind them, but He also was the Victim of the sufferings He underwent from the hand of God; but He stedfastly set His face</w:t>
      </w:r>
      <w:r w:rsidR="009B2024">
        <w:rPr>
          <w:rFonts w:cs="Times New Roman"/>
          <w:bCs/>
          <w:szCs w:val="24"/>
        </w:rPr>
        <w:t xml:space="preserve">.  </w:t>
      </w:r>
      <w:r w:rsidRPr="00C23422">
        <w:rPr>
          <w:rFonts w:cs="Times New Roman"/>
          <w:bCs/>
          <w:szCs w:val="24"/>
        </w:rPr>
        <w:t xml:space="preserve">It says in John 19: 17, </w:t>
      </w:r>
      <w:r w:rsidR="004F26F1">
        <w:rPr>
          <w:rFonts w:cs="Times New Roman"/>
          <w:bCs/>
          <w:szCs w:val="24"/>
        </w:rPr>
        <w:t>“</w:t>
      </w:r>
      <w:r w:rsidRPr="00C23422">
        <w:rPr>
          <w:rFonts w:cs="Times New Roman"/>
          <w:bCs/>
          <w:szCs w:val="24"/>
        </w:rPr>
        <w:t>And he went out, bearing his cross</w:t>
      </w:r>
      <w:r w:rsidR="004F26F1">
        <w:rPr>
          <w:rFonts w:cs="Times New Roman"/>
          <w:bCs/>
          <w:szCs w:val="24"/>
        </w:rPr>
        <w:t>”</w:t>
      </w:r>
      <w:r w:rsidRPr="00C23422">
        <w:rPr>
          <w:rFonts w:cs="Times New Roman"/>
          <w:bCs/>
          <w:szCs w:val="24"/>
        </w:rPr>
        <w:t xml:space="preserve">; He, </w:t>
      </w:r>
      <w:r w:rsidR="004F26F1">
        <w:rPr>
          <w:rFonts w:cs="Times New Roman"/>
          <w:bCs/>
          <w:szCs w:val="24"/>
        </w:rPr>
        <w:t>“</w:t>
      </w:r>
      <w:r w:rsidRPr="00C23422">
        <w:rPr>
          <w:rFonts w:cs="Times New Roman"/>
          <w:bCs/>
          <w:szCs w:val="24"/>
        </w:rPr>
        <w:t>knowing all things that were coming upon him, went forth</w:t>
      </w:r>
      <w:r w:rsidR="004F26F1">
        <w:rPr>
          <w:rFonts w:cs="Times New Roman"/>
          <w:bCs/>
          <w:szCs w:val="24"/>
        </w:rPr>
        <w:t>”</w:t>
      </w:r>
      <w:r w:rsidR="000D3C98">
        <w:rPr>
          <w:rFonts w:cs="Times New Roman"/>
          <w:bCs/>
          <w:szCs w:val="24"/>
        </w:rPr>
        <w:t>,</w:t>
      </w:r>
      <w:r w:rsidRPr="00C23422">
        <w:rPr>
          <w:rFonts w:cs="Times New Roman"/>
          <w:bCs/>
          <w:szCs w:val="24"/>
        </w:rPr>
        <w:t xml:space="preserve"> John 18: 4</w:t>
      </w:r>
      <w:r w:rsidR="009B2024">
        <w:rPr>
          <w:rFonts w:cs="Times New Roman"/>
          <w:bCs/>
          <w:szCs w:val="24"/>
        </w:rPr>
        <w:t xml:space="preserve">.  </w:t>
      </w:r>
      <w:r w:rsidRPr="00C23422">
        <w:rPr>
          <w:rFonts w:cs="Times New Roman"/>
          <w:bCs/>
          <w:szCs w:val="24"/>
        </w:rPr>
        <w:t xml:space="preserve">The </w:t>
      </w:r>
      <w:r w:rsidR="00274A6B" w:rsidRPr="00C23422">
        <w:rPr>
          <w:rFonts w:cs="Times New Roman"/>
          <w:bCs/>
          <w:szCs w:val="24"/>
        </w:rPr>
        <w:t>steadfastness</w:t>
      </w:r>
      <w:r w:rsidRPr="00C23422">
        <w:rPr>
          <w:rFonts w:cs="Times New Roman"/>
          <w:bCs/>
          <w:szCs w:val="24"/>
        </w:rPr>
        <w:t>, the purpose, of our Lord Jesus Christ we do well to dwell upon continually and feed upon so that we too should be marked by increased purpose of heart.</w:t>
      </w:r>
    </w:p>
    <w:p w14:paraId="1F1FCE2D" w14:textId="4EAC5F8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read about these people in Acts 11</w:t>
      </w:r>
      <w:r w:rsidR="009B2024">
        <w:rPr>
          <w:rFonts w:cs="Times New Roman"/>
          <w:bCs/>
          <w:szCs w:val="24"/>
        </w:rPr>
        <w:t xml:space="preserve">.  </w:t>
      </w:r>
      <w:r w:rsidR="004F26F1">
        <w:rPr>
          <w:rFonts w:cs="Times New Roman"/>
          <w:bCs/>
          <w:szCs w:val="24"/>
        </w:rPr>
        <w:t>“</w:t>
      </w:r>
      <w:r w:rsidRPr="00C23422">
        <w:rPr>
          <w:rFonts w:cs="Times New Roman"/>
          <w:bCs/>
          <w:szCs w:val="24"/>
        </w:rPr>
        <w:t>They then who had been scattered abroad passed through the country to Phoenicia and Cyprus and Antioch, speaking the word to no one but to Jews alone</w:t>
      </w:r>
      <w:r w:rsidR="009B2024">
        <w:rPr>
          <w:rFonts w:cs="Times New Roman"/>
          <w:bCs/>
          <w:szCs w:val="24"/>
        </w:rPr>
        <w:t xml:space="preserve">.  </w:t>
      </w:r>
      <w:r w:rsidRPr="00C23422">
        <w:rPr>
          <w:rFonts w:cs="Times New Roman"/>
          <w:bCs/>
          <w:szCs w:val="24"/>
        </w:rPr>
        <w:t>But there were certain of them, Cyprians and Cyrenians, who entering into Antioch spoke to the Greeks also, announcing the glad tidings of the Lord Jesus</w:t>
      </w:r>
      <w:r w:rsidR="009B2024">
        <w:rPr>
          <w:rFonts w:cs="Times New Roman"/>
          <w:bCs/>
          <w:szCs w:val="24"/>
        </w:rPr>
        <w:t xml:space="preserve">.  </w:t>
      </w:r>
      <w:r w:rsidRPr="00C23422">
        <w:rPr>
          <w:rFonts w:cs="Times New Roman"/>
          <w:bCs/>
          <w:szCs w:val="24"/>
        </w:rPr>
        <w:t>And the Lord</w:t>
      </w:r>
      <w:r w:rsidR="004F26F1">
        <w:rPr>
          <w:rFonts w:cs="Times New Roman"/>
          <w:bCs/>
          <w:szCs w:val="24"/>
        </w:rPr>
        <w:t>’</w:t>
      </w:r>
      <w:r w:rsidRPr="00C23422">
        <w:rPr>
          <w:rFonts w:cs="Times New Roman"/>
          <w:bCs/>
          <w:szCs w:val="24"/>
        </w:rPr>
        <w:t>s hand was with them, and a great number believed and turned to the Lord</w:t>
      </w:r>
      <w:r w:rsidR="009B2024">
        <w:rPr>
          <w:rFonts w:cs="Times New Roman"/>
          <w:bCs/>
          <w:szCs w:val="24"/>
        </w:rPr>
        <w:t xml:space="preserve">.  </w:t>
      </w:r>
      <w:r w:rsidRPr="00C23422">
        <w:rPr>
          <w:rFonts w:cs="Times New Roman"/>
          <w:bCs/>
          <w:szCs w:val="24"/>
        </w:rPr>
        <w:t>And the report</w:t>
      </w:r>
      <w:r>
        <w:rPr>
          <w:rFonts w:cs="Times New Roman"/>
          <w:bCs/>
          <w:szCs w:val="24"/>
        </w:rPr>
        <w:t xml:space="preserve"> </w:t>
      </w:r>
      <w:r w:rsidRPr="00C23422">
        <w:rPr>
          <w:rFonts w:cs="Times New Roman"/>
          <w:bCs/>
          <w:szCs w:val="24"/>
        </w:rPr>
        <w:t>concerning them reached the ears of the assembly which was in Jerusalem, and they sent out Barnabas to go through as far as Antioch: who, having arrived and seeing the grace of God, rejoiced, and exhorted all with purpose of heart to abide with the Lord</w:t>
      </w:r>
      <w:r w:rsidR="004F26F1">
        <w:rPr>
          <w:rFonts w:cs="Times New Roman"/>
          <w:bCs/>
          <w:szCs w:val="24"/>
        </w:rPr>
        <w:t>”</w:t>
      </w:r>
      <w:r w:rsidRPr="00C23422">
        <w:rPr>
          <w:rFonts w:cs="Times New Roman"/>
          <w:bCs/>
          <w:szCs w:val="24"/>
        </w:rPr>
        <w:t>.</w:t>
      </w:r>
    </w:p>
    <w:p w14:paraId="22354820" w14:textId="551DFA06"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These converts in Antioch actually became the assembly in Antioch; they became a remarkable assembly</w:t>
      </w:r>
      <w:r w:rsidR="009B2024">
        <w:rPr>
          <w:rFonts w:cs="Times New Roman"/>
          <w:bCs/>
          <w:szCs w:val="24"/>
        </w:rPr>
        <w:t xml:space="preserve">.  </w:t>
      </w:r>
      <w:r w:rsidRPr="00C23422">
        <w:rPr>
          <w:rFonts w:cs="Times New Roman"/>
          <w:bCs/>
          <w:szCs w:val="24"/>
        </w:rPr>
        <w:t>How was it formed</w:t>
      </w:r>
      <w:r w:rsidR="003C3CAD">
        <w:rPr>
          <w:rFonts w:cs="Times New Roman"/>
          <w:bCs/>
          <w:szCs w:val="24"/>
        </w:rPr>
        <w:t xml:space="preserve">?  </w:t>
      </w:r>
      <w:r w:rsidRPr="00C23422">
        <w:rPr>
          <w:rFonts w:cs="Times New Roman"/>
          <w:bCs/>
          <w:szCs w:val="24"/>
        </w:rPr>
        <w:t>The basis was Barnabas</w:t>
      </w:r>
      <w:r w:rsidR="004F26F1">
        <w:rPr>
          <w:rFonts w:cs="Times New Roman"/>
          <w:bCs/>
          <w:szCs w:val="24"/>
        </w:rPr>
        <w:t>’</w:t>
      </w:r>
      <w:r w:rsidRPr="00C23422">
        <w:rPr>
          <w:rFonts w:cs="Times New Roman"/>
          <w:bCs/>
          <w:szCs w:val="24"/>
        </w:rPr>
        <w:t xml:space="preserve">s exhortation, he </w:t>
      </w:r>
      <w:r w:rsidR="004F26F1">
        <w:rPr>
          <w:rFonts w:cs="Times New Roman"/>
          <w:bCs/>
          <w:szCs w:val="24"/>
        </w:rPr>
        <w:t>“</w:t>
      </w:r>
      <w:r w:rsidRPr="00C23422">
        <w:rPr>
          <w:rFonts w:cs="Times New Roman"/>
          <w:bCs/>
          <w:szCs w:val="24"/>
        </w:rPr>
        <w:t>exhorted all with purpose of heart to abide with the Lord</w:t>
      </w:r>
      <w:r w:rsidR="004F26F1">
        <w:rPr>
          <w:rFonts w:cs="Times New Roman"/>
          <w:bCs/>
          <w:szCs w:val="24"/>
        </w:rPr>
        <w:t>”</w:t>
      </w:r>
      <w:r w:rsidR="009B2024">
        <w:rPr>
          <w:rFonts w:cs="Times New Roman"/>
          <w:bCs/>
          <w:szCs w:val="24"/>
        </w:rPr>
        <w:t xml:space="preserve">.  </w:t>
      </w:r>
      <w:r w:rsidRPr="00C23422">
        <w:rPr>
          <w:rFonts w:cs="Times New Roman"/>
          <w:bCs/>
          <w:szCs w:val="24"/>
        </w:rPr>
        <w:t>He exhorted them, and then he went away to Tarsus to seek out Saul, and Barnabas and Saul taught for a whole year and assembly conditions were established in Antioch</w:t>
      </w:r>
      <w:r w:rsidR="009B2024">
        <w:rPr>
          <w:rFonts w:cs="Times New Roman"/>
          <w:bCs/>
          <w:szCs w:val="24"/>
        </w:rPr>
        <w:t xml:space="preserve">.  </w:t>
      </w:r>
      <w:r w:rsidRPr="00C23422">
        <w:rPr>
          <w:rFonts w:cs="Times New Roman"/>
          <w:bCs/>
          <w:szCs w:val="24"/>
        </w:rPr>
        <w:t>It is one of the assemblies which was formed from among the nations</w:t>
      </w:r>
      <w:r w:rsidR="009B2024">
        <w:rPr>
          <w:rFonts w:cs="Times New Roman"/>
          <w:bCs/>
          <w:szCs w:val="24"/>
        </w:rPr>
        <w:t xml:space="preserve">.  </w:t>
      </w:r>
      <w:r w:rsidRPr="00C23422">
        <w:rPr>
          <w:rFonts w:cs="Times New Roman"/>
          <w:bCs/>
          <w:szCs w:val="24"/>
        </w:rPr>
        <w:t>There is no fault found with it; there seemed to be normal conditions in Antioch</w:t>
      </w:r>
      <w:r w:rsidR="009B2024">
        <w:rPr>
          <w:rFonts w:cs="Times New Roman"/>
          <w:bCs/>
          <w:szCs w:val="24"/>
        </w:rPr>
        <w:t xml:space="preserve">.  </w:t>
      </w:r>
      <w:r w:rsidRPr="00C23422">
        <w:rPr>
          <w:rFonts w:cs="Times New Roman"/>
          <w:bCs/>
          <w:szCs w:val="24"/>
        </w:rPr>
        <w:t>It was based on this purpose of heart as to which Barnabas exhorted</w:t>
      </w:r>
      <w:r w:rsidR="009B2024">
        <w:rPr>
          <w:rFonts w:cs="Times New Roman"/>
          <w:bCs/>
          <w:szCs w:val="24"/>
        </w:rPr>
        <w:t xml:space="preserve">.  </w:t>
      </w:r>
      <w:r w:rsidRPr="00C23422">
        <w:rPr>
          <w:rFonts w:cs="Times New Roman"/>
          <w:bCs/>
          <w:szCs w:val="24"/>
        </w:rPr>
        <w:t xml:space="preserve">It says, </w:t>
      </w:r>
      <w:r w:rsidR="004F26F1">
        <w:rPr>
          <w:rFonts w:cs="Times New Roman"/>
          <w:bCs/>
          <w:szCs w:val="24"/>
        </w:rPr>
        <w:t>“</w:t>
      </w:r>
      <w:r w:rsidRPr="00C23422">
        <w:rPr>
          <w:rFonts w:cs="Times New Roman"/>
          <w:bCs/>
          <w:szCs w:val="24"/>
        </w:rPr>
        <w:t>And so it was with them that for a whole year they were gathered together in the assembly and taught a large crowd</w:t>
      </w:r>
      <w:r w:rsidR="004F26F1">
        <w:rPr>
          <w:rFonts w:cs="Times New Roman"/>
          <w:bCs/>
          <w:szCs w:val="24"/>
        </w:rPr>
        <w:t>”</w:t>
      </w:r>
      <w:r w:rsidR="009B2024">
        <w:rPr>
          <w:rFonts w:cs="Times New Roman"/>
          <w:bCs/>
          <w:szCs w:val="24"/>
        </w:rPr>
        <w:t xml:space="preserve">.  </w:t>
      </w:r>
      <w:r w:rsidRPr="00C23422">
        <w:rPr>
          <w:rFonts w:cs="Times New Roman"/>
          <w:bCs/>
          <w:szCs w:val="24"/>
        </w:rPr>
        <w:t>There was constructive teaching in Antioch for a whole year, and there was a positive result in testimony and for the pleasure of God, and the service of God was established there.</w:t>
      </w:r>
    </w:p>
    <w:p w14:paraId="30E0CFB9" w14:textId="168D4A7A"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lastRenderedPageBreak/>
        <w:t>Later we find that they were ministering to the Lord and fasting, and the Holy Spirit had His way in that local company</w:t>
      </w:r>
      <w:r w:rsidR="009B2024">
        <w:rPr>
          <w:rFonts w:cs="Times New Roman"/>
          <w:bCs/>
          <w:szCs w:val="24"/>
        </w:rPr>
        <w:t xml:space="preserve">.  </w:t>
      </w:r>
      <w:r w:rsidR="004F26F1">
        <w:rPr>
          <w:rFonts w:cs="Times New Roman"/>
          <w:bCs/>
          <w:szCs w:val="24"/>
        </w:rPr>
        <w:t>“</w:t>
      </w:r>
      <w:r w:rsidRPr="00C23422">
        <w:rPr>
          <w:rFonts w:cs="Times New Roman"/>
          <w:bCs/>
          <w:szCs w:val="24"/>
        </w:rPr>
        <w:t>The Holy Spirit said, Separate me now Barnabas and Saul</w:t>
      </w:r>
      <w:r w:rsidR="004F26F1">
        <w:rPr>
          <w:rFonts w:cs="Times New Roman"/>
          <w:bCs/>
          <w:szCs w:val="24"/>
        </w:rPr>
        <w:t>”</w:t>
      </w:r>
      <w:r w:rsidRPr="00C23422">
        <w:rPr>
          <w:rFonts w:cs="Times New Roman"/>
          <w:bCs/>
          <w:szCs w:val="24"/>
        </w:rPr>
        <w:t>, Acts 13: 2</w:t>
      </w:r>
      <w:r w:rsidR="009B2024">
        <w:rPr>
          <w:rFonts w:cs="Times New Roman"/>
          <w:bCs/>
          <w:szCs w:val="24"/>
        </w:rPr>
        <w:t xml:space="preserve">.  </w:t>
      </w:r>
      <w:r w:rsidRPr="00C23422">
        <w:rPr>
          <w:rFonts w:cs="Times New Roman"/>
          <w:bCs/>
          <w:szCs w:val="24"/>
        </w:rPr>
        <w:t>You can see, dear brethren, the results of answering to the exhortation with purpose of heart to abide with the Lord</w:t>
      </w:r>
      <w:r w:rsidR="009B2024">
        <w:rPr>
          <w:rFonts w:cs="Times New Roman"/>
          <w:bCs/>
          <w:szCs w:val="24"/>
        </w:rPr>
        <w:t xml:space="preserve">.  </w:t>
      </w:r>
      <w:r w:rsidRPr="00C23422">
        <w:rPr>
          <w:rFonts w:cs="Times New Roman"/>
          <w:bCs/>
          <w:szCs w:val="24"/>
        </w:rPr>
        <w:t>We know we have deviated, but the word would come to us afresh now that purpose of heart might mark us to abide with the Lord; that the Lord may have His way with us, that we may be subject persons, obedient persons, living by the word of God, ready for instruction</w:t>
      </w:r>
      <w:r w:rsidR="009B2024">
        <w:rPr>
          <w:rFonts w:cs="Times New Roman"/>
          <w:bCs/>
          <w:szCs w:val="24"/>
        </w:rPr>
        <w:t xml:space="preserve">.  </w:t>
      </w:r>
      <w:r w:rsidRPr="00C23422">
        <w:rPr>
          <w:rFonts w:cs="Times New Roman"/>
          <w:bCs/>
          <w:szCs w:val="24"/>
        </w:rPr>
        <w:t xml:space="preserve">It is really the good ground, the honest and </w:t>
      </w:r>
      <w:r w:rsidR="00274A6B" w:rsidRPr="00C23422">
        <w:rPr>
          <w:rFonts w:cs="Times New Roman"/>
          <w:bCs/>
          <w:szCs w:val="24"/>
        </w:rPr>
        <w:t>good heart</w:t>
      </w:r>
      <w:r w:rsidRPr="00C23422">
        <w:rPr>
          <w:rFonts w:cs="Times New Roman"/>
          <w:bCs/>
          <w:szCs w:val="24"/>
        </w:rPr>
        <w:t>, of Luke 8: 15</w:t>
      </w:r>
      <w:r w:rsidR="009B2024">
        <w:rPr>
          <w:rFonts w:cs="Times New Roman"/>
          <w:bCs/>
          <w:szCs w:val="24"/>
        </w:rPr>
        <w:t xml:space="preserve">.  </w:t>
      </w:r>
      <w:r w:rsidRPr="00C23422">
        <w:rPr>
          <w:rFonts w:cs="Times New Roman"/>
          <w:bCs/>
          <w:szCs w:val="24"/>
        </w:rPr>
        <w:t xml:space="preserve">He </w:t>
      </w:r>
      <w:r w:rsidR="004F26F1">
        <w:rPr>
          <w:rFonts w:cs="Times New Roman"/>
          <w:bCs/>
          <w:szCs w:val="24"/>
        </w:rPr>
        <w:t>“</w:t>
      </w:r>
      <w:r w:rsidRPr="00C23422">
        <w:rPr>
          <w:rFonts w:cs="Times New Roman"/>
          <w:bCs/>
          <w:szCs w:val="24"/>
        </w:rPr>
        <w:t>exhorted all with purpose of heart to abide with the Lord</w:t>
      </w:r>
      <w:r w:rsidR="004F26F1">
        <w:rPr>
          <w:rFonts w:cs="Times New Roman"/>
          <w:bCs/>
          <w:szCs w:val="24"/>
        </w:rPr>
        <w:t>”</w:t>
      </w:r>
      <w:r w:rsidR="009B2024">
        <w:rPr>
          <w:rFonts w:cs="Times New Roman"/>
          <w:bCs/>
          <w:szCs w:val="24"/>
        </w:rPr>
        <w:t xml:space="preserve">.  </w:t>
      </w:r>
      <w:r w:rsidRPr="00C23422">
        <w:rPr>
          <w:rFonts w:cs="Times New Roman"/>
          <w:bCs/>
          <w:szCs w:val="24"/>
        </w:rPr>
        <w:t>That exhortation would come afresh, I believe, to oneself and to each one of us here, to abide with the Lord, to abide in the area of the truth, to abide under His direction, to be available to Him, to take up responsibilities locally with His interests in view for the promotion of what is for His pleasure and for the pleasure and service of God</w:t>
      </w:r>
      <w:r w:rsidR="009B2024">
        <w:rPr>
          <w:rFonts w:cs="Times New Roman"/>
          <w:bCs/>
          <w:szCs w:val="24"/>
        </w:rPr>
        <w:t xml:space="preserve">.  </w:t>
      </w:r>
      <w:r w:rsidRPr="00C23422">
        <w:rPr>
          <w:rFonts w:cs="Times New Roman"/>
          <w:bCs/>
          <w:szCs w:val="24"/>
        </w:rPr>
        <w:t>What a privilege we have</w:t>
      </w:r>
      <w:r w:rsidR="003C3CAD">
        <w:rPr>
          <w:rFonts w:cs="Times New Roman"/>
          <w:bCs/>
          <w:szCs w:val="24"/>
        </w:rPr>
        <w:t xml:space="preserve">!  </w:t>
      </w:r>
      <w:r w:rsidRPr="00C23422">
        <w:rPr>
          <w:rFonts w:cs="Times New Roman"/>
          <w:bCs/>
          <w:szCs w:val="24"/>
        </w:rPr>
        <w:t>We need to come to decision, to come to committal in purpose of heart.</w:t>
      </w:r>
    </w:p>
    <w:p w14:paraId="3B8DB556" w14:textId="7A58841F"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have read of three persons in the Old Testament who were marked by this feature, and the first one is Daniel who was a youth</w:t>
      </w:r>
      <w:r w:rsidR="009B2024">
        <w:rPr>
          <w:rFonts w:cs="Times New Roman"/>
          <w:bCs/>
          <w:szCs w:val="24"/>
        </w:rPr>
        <w:t xml:space="preserve">.  </w:t>
      </w:r>
      <w:r w:rsidRPr="00C23422">
        <w:rPr>
          <w:rFonts w:cs="Times New Roman"/>
          <w:bCs/>
          <w:szCs w:val="24"/>
        </w:rPr>
        <w:t>In modern language we speak of teenagers; that is what Daniel was, but one who had purpose of heart</w:t>
      </w:r>
      <w:r w:rsidR="009B2024">
        <w:rPr>
          <w:rFonts w:cs="Times New Roman"/>
          <w:bCs/>
          <w:szCs w:val="24"/>
        </w:rPr>
        <w:t xml:space="preserve">.  </w:t>
      </w:r>
      <w:r w:rsidRPr="00C23422">
        <w:rPr>
          <w:rFonts w:cs="Times New Roman"/>
          <w:bCs/>
          <w:szCs w:val="24"/>
        </w:rPr>
        <w:t>We do not need to wait until we are old to arrive at purpose of heart, we can have it when we are young</w:t>
      </w:r>
      <w:r w:rsidR="009B2024">
        <w:rPr>
          <w:rFonts w:cs="Times New Roman"/>
          <w:bCs/>
          <w:szCs w:val="24"/>
        </w:rPr>
        <w:t xml:space="preserve">.  </w:t>
      </w:r>
      <w:r w:rsidRPr="00C23422">
        <w:rPr>
          <w:rFonts w:cs="Times New Roman"/>
          <w:bCs/>
          <w:szCs w:val="24"/>
        </w:rPr>
        <w:t>Daniel was carried away in the first captivity as we read</w:t>
      </w:r>
      <w:r w:rsidR="00274A6B">
        <w:rPr>
          <w:rFonts w:cs="Times New Roman"/>
        </w:rPr>
        <w:t>—“</w:t>
      </w:r>
      <w:r w:rsidRPr="00C23422">
        <w:rPr>
          <w:rFonts w:cs="Times New Roman"/>
          <w:bCs/>
          <w:szCs w:val="24"/>
        </w:rPr>
        <w:t>In the third year of the reign of Jehoiakim king of Judah came Nebuchadnezzar king of Babylon unto Jerusalem, and besieged it</w:t>
      </w:r>
      <w:r w:rsidR="009B2024">
        <w:rPr>
          <w:rFonts w:cs="Times New Roman"/>
          <w:bCs/>
          <w:szCs w:val="24"/>
        </w:rPr>
        <w:t xml:space="preserve">.  </w:t>
      </w:r>
      <w:r w:rsidRPr="00C23422">
        <w:rPr>
          <w:rFonts w:cs="Times New Roman"/>
          <w:bCs/>
          <w:szCs w:val="24"/>
        </w:rPr>
        <w:t>And the Lord gave Jehoiakim king of Judah into his hand, and a part of the vessels of the house of God; and he carried them into the land of Shinar</w:t>
      </w:r>
      <w:r w:rsidR="004F26F1">
        <w:rPr>
          <w:rFonts w:cs="Times New Roman"/>
          <w:bCs/>
          <w:szCs w:val="24"/>
        </w:rPr>
        <w:t>”</w:t>
      </w:r>
      <w:r w:rsidRPr="00C23422">
        <w:rPr>
          <w:rFonts w:cs="Times New Roman"/>
          <w:bCs/>
          <w:szCs w:val="24"/>
        </w:rPr>
        <w:t xml:space="preserve">, </w:t>
      </w:r>
      <w:r w:rsidR="000D3C98">
        <w:rPr>
          <w:rFonts w:cs="Times New Roman"/>
          <w:bCs/>
          <w:szCs w:val="24"/>
        </w:rPr>
        <w:t>Dan</w:t>
      </w:r>
      <w:r w:rsidRPr="00C23422">
        <w:rPr>
          <w:rFonts w:cs="Times New Roman"/>
          <w:bCs/>
          <w:szCs w:val="24"/>
        </w:rPr>
        <w:t xml:space="preserve"> 1: 1, 2</w:t>
      </w:r>
      <w:r w:rsidR="009B2024">
        <w:rPr>
          <w:rFonts w:cs="Times New Roman"/>
          <w:bCs/>
          <w:szCs w:val="24"/>
        </w:rPr>
        <w:t xml:space="preserve">.  </w:t>
      </w:r>
      <w:r w:rsidRPr="00C23422">
        <w:rPr>
          <w:rFonts w:cs="Times New Roman"/>
          <w:bCs/>
          <w:szCs w:val="24"/>
        </w:rPr>
        <w:t>Daniel was among the youths who were carried away in this captivity from Jerusalem to Babylon.</w:t>
      </w:r>
    </w:p>
    <w:p w14:paraId="2F159C9E" w14:textId="2724AE92"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He was looked upon by Nebuchadnezzar as being a possibility for his system, for Babylon</w:t>
      </w:r>
      <w:r w:rsidR="009B2024">
        <w:rPr>
          <w:rFonts w:cs="Times New Roman"/>
          <w:bCs/>
          <w:szCs w:val="24"/>
        </w:rPr>
        <w:t xml:space="preserve">.  </w:t>
      </w:r>
      <w:r w:rsidRPr="00C23422">
        <w:rPr>
          <w:rFonts w:cs="Times New Roman"/>
          <w:bCs/>
          <w:szCs w:val="24"/>
        </w:rPr>
        <w:t>He was sent to the university of those days to be trained to promote the idolatrous system of Babylon</w:t>
      </w:r>
      <w:r w:rsidR="009B2024">
        <w:rPr>
          <w:rFonts w:cs="Times New Roman"/>
          <w:bCs/>
          <w:szCs w:val="24"/>
        </w:rPr>
        <w:t xml:space="preserve">.  </w:t>
      </w:r>
      <w:r w:rsidRPr="00C23422">
        <w:rPr>
          <w:rFonts w:cs="Times New Roman"/>
          <w:bCs/>
          <w:szCs w:val="24"/>
        </w:rPr>
        <w:t xml:space="preserve">Daniel might have conceded, just accepted the opportunity, but it says that </w:t>
      </w:r>
      <w:r w:rsidR="004F26F1">
        <w:rPr>
          <w:rFonts w:cs="Times New Roman"/>
          <w:bCs/>
          <w:szCs w:val="24"/>
        </w:rPr>
        <w:t>“</w:t>
      </w:r>
      <w:r w:rsidRPr="00C23422">
        <w:rPr>
          <w:rFonts w:cs="Times New Roman"/>
          <w:bCs/>
          <w:szCs w:val="24"/>
        </w:rPr>
        <w:t>Daniel purposed in his heart</w:t>
      </w:r>
      <w:r w:rsidR="004F26F1">
        <w:rPr>
          <w:rFonts w:cs="Times New Roman"/>
          <w:bCs/>
          <w:szCs w:val="24"/>
        </w:rPr>
        <w:t>”</w:t>
      </w:r>
      <w:r w:rsidR="009B2024">
        <w:rPr>
          <w:rFonts w:cs="Times New Roman"/>
          <w:bCs/>
          <w:szCs w:val="24"/>
        </w:rPr>
        <w:t xml:space="preserve">.  </w:t>
      </w:r>
      <w:r w:rsidRPr="00C23422">
        <w:rPr>
          <w:rFonts w:cs="Times New Roman"/>
          <w:bCs/>
          <w:szCs w:val="24"/>
        </w:rPr>
        <w:t>He was allocated the daily provision of the king</w:t>
      </w:r>
      <w:r w:rsidR="004F26F1">
        <w:rPr>
          <w:rFonts w:cs="Times New Roman"/>
          <w:bCs/>
          <w:szCs w:val="24"/>
        </w:rPr>
        <w:t>’</w:t>
      </w:r>
      <w:r w:rsidRPr="00C23422">
        <w:rPr>
          <w:rFonts w:cs="Times New Roman"/>
          <w:bCs/>
          <w:szCs w:val="24"/>
        </w:rPr>
        <w:t>s delicate food and the wine that he drank which, if he had partaken of it, would have fitted him for the Babylonish system; but he purposed in his heart not to pollute himself with</w:t>
      </w:r>
      <w:r>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 xml:space="preserve">s delicate food, nor with the wine which he drank, and he requested the prince of the eunuchs that </w:t>
      </w:r>
      <w:r w:rsidRPr="00C23422">
        <w:rPr>
          <w:rFonts w:cs="Times New Roman"/>
          <w:bCs/>
          <w:szCs w:val="24"/>
        </w:rPr>
        <w:lastRenderedPageBreak/>
        <w:t>he might not have to pollute himself</w:t>
      </w:r>
      <w:r w:rsidR="009B2024">
        <w:rPr>
          <w:rFonts w:cs="Times New Roman"/>
          <w:bCs/>
          <w:szCs w:val="24"/>
        </w:rPr>
        <w:t xml:space="preserve">.  </w:t>
      </w:r>
      <w:r w:rsidRPr="00C23422">
        <w:rPr>
          <w:rFonts w:cs="Times New Roman"/>
          <w:bCs/>
          <w:szCs w:val="24"/>
        </w:rPr>
        <w:t>There was no provision made for conscience, but he requested; he was subject and respectful</w:t>
      </w:r>
      <w:r w:rsidR="009B2024">
        <w:rPr>
          <w:rFonts w:cs="Times New Roman"/>
          <w:bCs/>
          <w:szCs w:val="24"/>
        </w:rPr>
        <w:t xml:space="preserve">.  </w:t>
      </w:r>
      <w:r w:rsidRPr="00C23422">
        <w:rPr>
          <w:rFonts w:cs="Times New Roman"/>
          <w:bCs/>
          <w:szCs w:val="24"/>
        </w:rPr>
        <w:t>How good it would be if our young people came to a certain purpose of heart not to pollute themselves, not to fit into the system of this world</w:t>
      </w:r>
      <w:r w:rsidR="009B2024">
        <w:rPr>
          <w:rFonts w:cs="Times New Roman"/>
          <w:bCs/>
          <w:szCs w:val="24"/>
        </w:rPr>
        <w:t xml:space="preserve">.  </w:t>
      </w:r>
      <w:r w:rsidRPr="00C23422">
        <w:rPr>
          <w:rFonts w:cs="Times New Roman"/>
          <w:bCs/>
          <w:szCs w:val="24"/>
        </w:rPr>
        <w:t>Daniel not only requested not to be polluted with the king</w:t>
      </w:r>
      <w:r w:rsidR="004F26F1">
        <w:rPr>
          <w:rFonts w:cs="Times New Roman"/>
          <w:bCs/>
          <w:szCs w:val="24"/>
        </w:rPr>
        <w:t>’</w:t>
      </w:r>
      <w:r w:rsidRPr="00C23422">
        <w:rPr>
          <w:rFonts w:cs="Times New Roman"/>
          <w:bCs/>
          <w:szCs w:val="24"/>
        </w:rPr>
        <w:t>s delicate food and the wine that he drank, but he directed the prince of the eunuchs as to what kind of food he should be fed on; the kind of food he requested was pulse and water</w:t>
      </w:r>
      <w:r w:rsidR="009B2024">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s delicate food was no doubt attractive to the man after the flesh</w:t>
      </w:r>
      <w:r w:rsidR="009B2024">
        <w:rPr>
          <w:rFonts w:cs="Times New Roman"/>
          <w:bCs/>
          <w:szCs w:val="24"/>
        </w:rPr>
        <w:t xml:space="preserve">.  </w:t>
      </w:r>
      <w:r w:rsidRPr="00C23422">
        <w:rPr>
          <w:rFonts w:cs="Times New Roman"/>
          <w:bCs/>
          <w:szCs w:val="24"/>
        </w:rPr>
        <w:t>It would be well presented; it would be colourful; it would appeal to young people</w:t>
      </w:r>
      <w:r w:rsidR="009B2024">
        <w:rPr>
          <w:rFonts w:cs="Times New Roman"/>
          <w:bCs/>
          <w:szCs w:val="24"/>
        </w:rPr>
        <w:t xml:space="preserve">.  </w:t>
      </w:r>
      <w:r w:rsidRPr="00C23422">
        <w:rPr>
          <w:rFonts w:cs="Times New Roman"/>
          <w:bCs/>
          <w:szCs w:val="24"/>
        </w:rPr>
        <w:t>Daniel in his purpose of heart rejected it and requested that he should be given pulse.</w:t>
      </w:r>
    </w:p>
    <w:p w14:paraId="41CC215C" w14:textId="570E4AEF"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Now pulse is very unattractive to the natural man; it does not look good; no matter how you presented pulse it would not be all that attractive; but it is basic food</w:t>
      </w:r>
      <w:r w:rsidR="009B2024">
        <w:rPr>
          <w:rFonts w:cs="Times New Roman"/>
          <w:bCs/>
          <w:szCs w:val="24"/>
        </w:rPr>
        <w:t xml:space="preserve">.  </w:t>
      </w:r>
      <w:r w:rsidRPr="00C23422">
        <w:rPr>
          <w:rFonts w:cs="Times New Roman"/>
          <w:bCs/>
          <w:szCs w:val="24"/>
        </w:rPr>
        <w:t>It was food to build up Daniel in his constitution to be separate from the Babylonish system of things, and to be here in testimony and for the glory and pleasure of God</w:t>
      </w:r>
      <w:r w:rsidR="009B2024">
        <w:rPr>
          <w:rFonts w:cs="Times New Roman"/>
          <w:bCs/>
          <w:szCs w:val="24"/>
        </w:rPr>
        <w:t xml:space="preserve">.  </w:t>
      </w:r>
      <w:r w:rsidRPr="00C23422">
        <w:rPr>
          <w:rFonts w:cs="Times New Roman"/>
          <w:bCs/>
          <w:szCs w:val="24"/>
        </w:rPr>
        <w:t>Daniel could have been one of the prominent men socially in Babylon, but he was separate from it all</w:t>
      </w:r>
      <w:r w:rsidR="009B2024">
        <w:rPr>
          <w:rFonts w:cs="Times New Roman"/>
          <w:bCs/>
          <w:szCs w:val="24"/>
        </w:rPr>
        <w:t xml:space="preserve">.  </w:t>
      </w:r>
      <w:r w:rsidRPr="00C23422">
        <w:rPr>
          <w:rFonts w:cs="Times New Roman"/>
          <w:bCs/>
          <w:szCs w:val="24"/>
        </w:rPr>
        <w:t>There was a secret in this; Daniel had a secret in his soul which does not comes out until chapter 6, verse 10, where we are told that Daniel had his windows open toward Jerusalem</w:t>
      </w:r>
      <w:r w:rsidR="009B2024">
        <w:rPr>
          <w:rFonts w:cs="Times New Roman"/>
          <w:bCs/>
          <w:szCs w:val="24"/>
        </w:rPr>
        <w:t xml:space="preserve">.  </w:t>
      </w:r>
      <w:r w:rsidRPr="00C23422">
        <w:rPr>
          <w:rFonts w:cs="Times New Roman"/>
          <w:bCs/>
          <w:szCs w:val="24"/>
        </w:rPr>
        <w:t>He was in Babylon, but his windows were toward Jerusalem where God</w:t>
      </w:r>
      <w:r w:rsidR="004F26F1">
        <w:rPr>
          <w:rFonts w:cs="Times New Roman"/>
          <w:bCs/>
          <w:szCs w:val="24"/>
        </w:rPr>
        <w:t>’</w:t>
      </w:r>
      <w:r w:rsidRPr="00C23422">
        <w:rPr>
          <w:rFonts w:cs="Times New Roman"/>
          <w:bCs/>
          <w:szCs w:val="24"/>
        </w:rPr>
        <w:t>s house was</w:t>
      </w:r>
      <w:r w:rsidR="009B2024">
        <w:rPr>
          <w:rFonts w:cs="Times New Roman"/>
          <w:bCs/>
          <w:szCs w:val="24"/>
        </w:rPr>
        <w:t xml:space="preserve">.  </w:t>
      </w:r>
      <w:r w:rsidRPr="00C23422">
        <w:rPr>
          <w:rFonts w:cs="Times New Roman"/>
          <w:bCs/>
          <w:szCs w:val="24"/>
        </w:rPr>
        <w:t>This first captivity was not a complete captivity; there was something left in Jerusalem</w:t>
      </w:r>
      <w:r w:rsidR="009B2024">
        <w:rPr>
          <w:rFonts w:cs="Times New Roman"/>
          <w:bCs/>
          <w:szCs w:val="24"/>
        </w:rPr>
        <w:t xml:space="preserve">.  </w:t>
      </w:r>
      <w:r w:rsidRPr="00C23422">
        <w:rPr>
          <w:rFonts w:cs="Times New Roman"/>
          <w:bCs/>
          <w:szCs w:val="24"/>
        </w:rPr>
        <w:t xml:space="preserve">It was not until a number of years afterwards that Jerusalem was destroyed by Nebuchadnezzar when Zedekiah was king; </w:t>
      </w:r>
      <w:r w:rsidR="00274A6B" w:rsidRPr="00C23422">
        <w:rPr>
          <w:rFonts w:cs="Times New Roman"/>
          <w:bCs/>
          <w:szCs w:val="24"/>
        </w:rPr>
        <w:t>this was</w:t>
      </w:r>
      <w:r w:rsidRPr="00C23422">
        <w:rPr>
          <w:rFonts w:cs="Times New Roman"/>
          <w:bCs/>
          <w:szCs w:val="24"/>
        </w:rPr>
        <w:t xml:space="preserve"> the first movement of captivity, so there were still vessels left in Jerusalem, and that is where</w:t>
      </w:r>
      <w:r>
        <w:rPr>
          <w:rFonts w:cs="Times New Roman"/>
          <w:bCs/>
          <w:szCs w:val="24"/>
        </w:rPr>
        <w:t xml:space="preserve"> </w:t>
      </w:r>
      <w:r w:rsidRPr="00C23422">
        <w:rPr>
          <w:rFonts w:cs="Times New Roman"/>
          <w:bCs/>
          <w:szCs w:val="24"/>
        </w:rPr>
        <w:t>Daniel</w:t>
      </w:r>
      <w:r w:rsidR="004F26F1">
        <w:rPr>
          <w:rFonts w:cs="Times New Roman"/>
          <w:bCs/>
          <w:szCs w:val="24"/>
        </w:rPr>
        <w:t>’</w:t>
      </w:r>
      <w:r w:rsidRPr="00C23422">
        <w:rPr>
          <w:rFonts w:cs="Times New Roman"/>
          <w:bCs/>
          <w:szCs w:val="24"/>
        </w:rPr>
        <w:t>s heart was</w:t>
      </w:r>
      <w:r w:rsidR="009B2024">
        <w:rPr>
          <w:rFonts w:cs="Times New Roman"/>
          <w:bCs/>
          <w:szCs w:val="24"/>
        </w:rPr>
        <w:t xml:space="preserve">.  </w:t>
      </w:r>
      <w:r w:rsidRPr="00C23422">
        <w:rPr>
          <w:rFonts w:cs="Times New Roman"/>
          <w:bCs/>
          <w:szCs w:val="24"/>
        </w:rPr>
        <w:t>It was the appreciation of what was positively there for God that preserved Daniel from being linked on with, and becoming part of, the world</w:t>
      </w:r>
      <w:r w:rsidR="004F26F1">
        <w:rPr>
          <w:rFonts w:cs="Times New Roman"/>
          <w:bCs/>
          <w:szCs w:val="24"/>
        </w:rPr>
        <w:t>’</w:t>
      </w:r>
      <w:r w:rsidRPr="00C23422">
        <w:rPr>
          <w:rFonts w:cs="Times New Roman"/>
          <w:bCs/>
          <w:szCs w:val="24"/>
        </w:rPr>
        <w:t>s system.</w:t>
      </w:r>
    </w:p>
    <w:p w14:paraId="4F289253" w14:textId="158D4677"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For us it would be light in our souls as to the Lord Jesus Christ in heaven and the Holy Spirit active in an order of things down here for the pleasure of God</w:t>
      </w:r>
      <w:r w:rsidR="009B2024">
        <w:rPr>
          <w:rFonts w:cs="Times New Roman"/>
          <w:bCs/>
          <w:szCs w:val="24"/>
        </w:rPr>
        <w:t xml:space="preserve">.  </w:t>
      </w:r>
      <w:r w:rsidRPr="00C23422">
        <w:rPr>
          <w:rFonts w:cs="Times New Roman"/>
          <w:bCs/>
          <w:szCs w:val="24"/>
        </w:rPr>
        <w:t>Because of the positive light Daniel had he requested that he would not be polluted with the king</w:t>
      </w:r>
      <w:r w:rsidR="004F26F1">
        <w:rPr>
          <w:rFonts w:cs="Times New Roman"/>
          <w:bCs/>
          <w:szCs w:val="24"/>
        </w:rPr>
        <w:t>’</w:t>
      </w:r>
      <w:r w:rsidRPr="00C23422">
        <w:rPr>
          <w:rFonts w:cs="Times New Roman"/>
          <w:bCs/>
          <w:szCs w:val="24"/>
        </w:rPr>
        <w:t>s delicate food and the wine that he drank, but that he be fed with pulse and water</w:t>
      </w:r>
      <w:r w:rsidR="009B2024">
        <w:rPr>
          <w:rFonts w:cs="Times New Roman"/>
          <w:bCs/>
          <w:szCs w:val="24"/>
        </w:rPr>
        <w:t xml:space="preserve">.  </w:t>
      </w:r>
      <w:r w:rsidRPr="00C23422">
        <w:rPr>
          <w:rFonts w:cs="Times New Roman"/>
          <w:bCs/>
          <w:szCs w:val="24"/>
        </w:rPr>
        <w:t>Now what would this pulse be for us today</w:t>
      </w:r>
      <w:r w:rsidR="003C3CAD">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s delicate food and the wine that he drank is what builds up persons for this world</w:t>
      </w:r>
      <w:r w:rsidR="004F26F1">
        <w:rPr>
          <w:rFonts w:cs="Times New Roman"/>
          <w:bCs/>
          <w:szCs w:val="24"/>
        </w:rPr>
        <w:t>’</w:t>
      </w:r>
      <w:r w:rsidRPr="00C23422">
        <w:rPr>
          <w:rFonts w:cs="Times New Roman"/>
          <w:bCs/>
          <w:szCs w:val="24"/>
        </w:rPr>
        <w:t>s system, but pulse and water is food for persons who are committed to the will of God</w:t>
      </w:r>
      <w:r w:rsidR="009B2024">
        <w:rPr>
          <w:rFonts w:cs="Times New Roman"/>
          <w:bCs/>
          <w:szCs w:val="24"/>
        </w:rPr>
        <w:t xml:space="preserve">.  </w:t>
      </w:r>
      <w:r w:rsidRPr="00C23422">
        <w:rPr>
          <w:rFonts w:cs="Times New Roman"/>
          <w:bCs/>
          <w:szCs w:val="24"/>
        </w:rPr>
        <w:t xml:space="preserve">Pulse is an excellent food, even naturally, but unattractive, as I </w:t>
      </w:r>
      <w:r w:rsidRPr="00C23422">
        <w:rPr>
          <w:rFonts w:cs="Times New Roman"/>
          <w:bCs/>
          <w:szCs w:val="24"/>
        </w:rPr>
        <w:lastRenderedPageBreak/>
        <w:t>said</w:t>
      </w:r>
      <w:r w:rsidR="009B2024">
        <w:rPr>
          <w:rFonts w:cs="Times New Roman"/>
          <w:bCs/>
          <w:szCs w:val="24"/>
        </w:rPr>
        <w:t xml:space="preserve">.  </w:t>
      </w:r>
      <w:r w:rsidRPr="00C23422">
        <w:rPr>
          <w:rFonts w:cs="Times New Roman"/>
          <w:bCs/>
          <w:szCs w:val="24"/>
        </w:rPr>
        <w:t>We have reading material the like of which is not found anywhere else</w:t>
      </w:r>
      <w:r w:rsidR="009B2024">
        <w:rPr>
          <w:rFonts w:cs="Times New Roman"/>
          <w:bCs/>
          <w:szCs w:val="24"/>
        </w:rPr>
        <w:t xml:space="preserve">.  </w:t>
      </w:r>
      <w:r w:rsidRPr="00C23422">
        <w:rPr>
          <w:rFonts w:cs="Times New Roman"/>
          <w:bCs/>
          <w:szCs w:val="24"/>
        </w:rPr>
        <w:t>I do not mind where you go you will not find reading material such as is available to us in the day in which we are</w:t>
      </w:r>
      <w:r w:rsidR="009B2024">
        <w:rPr>
          <w:rFonts w:cs="Times New Roman"/>
          <w:bCs/>
          <w:szCs w:val="24"/>
        </w:rPr>
        <w:t xml:space="preserve">.  </w:t>
      </w:r>
      <w:r w:rsidRPr="00C23422">
        <w:rPr>
          <w:rFonts w:cs="Times New Roman"/>
          <w:bCs/>
          <w:szCs w:val="24"/>
        </w:rPr>
        <w:t>We have the Holy Scriptures in an accurate translation; we have ministries which are reliable; I think that is like the pulse.</w:t>
      </w:r>
    </w:p>
    <w:p w14:paraId="74F36F31" w14:textId="219D940A"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 Holy Scriptures may be unattractive to us when we are young</w:t>
      </w:r>
      <w:r w:rsidR="009B2024">
        <w:rPr>
          <w:rFonts w:cs="Times New Roman"/>
          <w:bCs/>
          <w:szCs w:val="24"/>
        </w:rPr>
        <w:t xml:space="preserve">.  </w:t>
      </w:r>
      <w:r w:rsidRPr="00C23422">
        <w:rPr>
          <w:rFonts w:cs="Times New Roman"/>
          <w:bCs/>
          <w:szCs w:val="24"/>
        </w:rPr>
        <w:t>I can remember a time when I knew the Lord as my Saviour but I had little or no desire for the Scriptures</w:t>
      </w:r>
      <w:r w:rsidR="009B2024">
        <w:rPr>
          <w:rFonts w:cs="Times New Roman"/>
          <w:bCs/>
          <w:szCs w:val="24"/>
        </w:rPr>
        <w:t xml:space="preserve">.  </w:t>
      </w:r>
      <w:r w:rsidRPr="00C23422">
        <w:rPr>
          <w:rFonts w:cs="Times New Roman"/>
          <w:bCs/>
          <w:szCs w:val="24"/>
        </w:rPr>
        <w:t>I could see my father reading his Bible, and I would see him too with books of reliable ministry, and he would be engrossed in enjoying these things, but I did not have that same purpose</w:t>
      </w:r>
      <w:r w:rsidR="009B2024">
        <w:rPr>
          <w:rFonts w:cs="Times New Roman"/>
          <w:bCs/>
          <w:szCs w:val="24"/>
        </w:rPr>
        <w:t xml:space="preserve">.  </w:t>
      </w:r>
      <w:r w:rsidRPr="00C23422">
        <w:rPr>
          <w:rFonts w:cs="Times New Roman"/>
          <w:bCs/>
          <w:szCs w:val="24"/>
        </w:rPr>
        <w:t>I did not have any taste for the Scriptures until I began to read the Scriptures, and the more I read them the more I desired to read them</w:t>
      </w:r>
      <w:r w:rsidR="009B2024">
        <w:rPr>
          <w:rFonts w:cs="Times New Roman"/>
          <w:bCs/>
          <w:szCs w:val="24"/>
        </w:rPr>
        <w:t xml:space="preserve">.  </w:t>
      </w:r>
      <w:r w:rsidRPr="00C23422">
        <w:rPr>
          <w:rFonts w:cs="Times New Roman"/>
          <w:bCs/>
          <w:szCs w:val="24"/>
        </w:rPr>
        <w:t xml:space="preserve">I had no desire to read ministry until I began to read the ministry; the more ministry I read the more I desired to read, not just for </w:t>
      </w:r>
      <w:r w:rsidR="00830607">
        <w:rPr>
          <w:rFonts w:cs="Times New Roman"/>
          <w:bCs/>
          <w:szCs w:val="24"/>
        </w:rPr>
        <w:t>memoris</w:t>
      </w:r>
      <w:r w:rsidRPr="00C23422">
        <w:rPr>
          <w:rFonts w:cs="Times New Roman"/>
          <w:bCs/>
          <w:szCs w:val="24"/>
        </w:rPr>
        <w:t>ing it, but I found food, I</w:t>
      </w:r>
      <w:r>
        <w:rPr>
          <w:rFonts w:cs="Times New Roman"/>
          <w:bCs/>
          <w:szCs w:val="24"/>
        </w:rPr>
        <w:t xml:space="preserve"> </w:t>
      </w:r>
      <w:r w:rsidRPr="00C23422">
        <w:rPr>
          <w:rFonts w:cs="Times New Roman"/>
          <w:bCs/>
          <w:szCs w:val="24"/>
        </w:rPr>
        <w:t>found what cleansed my thoughts, occupied my mind with what was good and built up the soul in the knowledge of the will of God</w:t>
      </w:r>
      <w:r w:rsidR="009B2024">
        <w:rPr>
          <w:rFonts w:cs="Times New Roman"/>
          <w:bCs/>
          <w:szCs w:val="24"/>
        </w:rPr>
        <w:t xml:space="preserve">.  </w:t>
      </w:r>
      <w:r w:rsidRPr="00C23422">
        <w:rPr>
          <w:rFonts w:cs="Times New Roman"/>
          <w:bCs/>
          <w:szCs w:val="24"/>
        </w:rPr>
        <w:t>Such reading matter builds up manhood according to God</w:t>
      </w:r>
      <w:r w:rsidR="009B2024">
        <w:rPr>
          <w:rFonts w:cs="Times New Roman"/>
          <w:bCs/>
          <w:szCs w:val="24"/>
        </w:rPr>
        <w:t xml:space="preserve">.  </w:t>
      </w:r>
      <w:r w:rsidRPr="00C23422">
        <w:rPr>
          <w:rFonts w:cs="Times New Roman"/>
          <w:bCs/>
          <w:szCs w:val="24"/>
        </w:rPr>
        <w:t>I think that is what answers to the pulse and water</w:t>
      </w:r>
      <w:r w:rsidR="009B2024">
        <w:rPr>
          <w:rFonts w:cs="Times New Roman"/>
          <w:bCs/>
          <w:szCs w:val="24"/>
        </w:rPr>
        <w:t xml:space="preserve">.  </w:t>
      </w:r>
      <w:r w:rsidRPr="00C23422">
        <w:rPr>
          <w:rFonts w:cs="Times New Roman"/>
          <w:bCs/>
          <w:szCs w:val="24"/>
        </w:rPr>
        <w:t>It is simple, not attractive to man after the flesh; you have to acquire a taste for it</w:t>
      </w:r>
      <w:r w:rsidR="009B2024">
        <w:rPr>
          <w:rFonts w:cs="Times New Roman"/>
          <w:bCs/>
          <w:szCs w:val="24"/>
        </w:rPr>
        <w:t xml:space="preserve">.  </w:t>
      </w:r>
      <w:r w:rsidRPr="00C23422">
        <w:rPr>
          <w:rFonts w:cs="Times New Roman"/>
          <w:bCs/>
          <w:szCs w:val="24"/>
        </w:rPr>
        <w:t>Daniel had this taste; he purposed in his heart</w:t>
      </w:r>
      <w:r w:rsidR="009B2024">
        <w:rPr>
          <w:rFonts w:cs="Times New Roman"/>
          <w:bCs/>
          <w:szCs w:val="24"/>
        </w:rPr>
        <w:t xml:space="preserve">.  </w:t>
      </w:r>
      <w:r w:rsidRPr="00C23422">
        <w:rPr>
          <w:rFonts w:cs="Times New Roman"/>
          <w:bCs/>
          <w:szCs w:val="24"/>
        </w:rPr>
        <w:t>Let us all purpose in heart to have this taste</w:t>
      </w:r>
      <w:r w:rsidR="009B2024">
        <w:rPr>
          <w:rFonts w:cs="Times New Roman"/>
          <w:bCs/>
          <w:szCs w:val="24"/>
        </w:rPr>
        <w:t xml:space="preserve">.  </w:t>
      </w:r>
      <w:r w:rsidRPr="00C23422">
        <w:rPr>
          <w:rFonts w:cs="Times New Roman"/>
          <w:bCs/>
          <w:szCs w:val="24"/>
        </w:rPr>
        <w:t>Even as believers we need our taste changed.</w:t>
      </w:r>
    </w:p>
    <w:p w14:paraId="47A17062" w14:textId="3D5464E0"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When the children of Israel came out of Egypt, after three days in the wilderness they came to Marah and the waters of Marah were bitter</w:t>
      </w:r>
      <w:r w:rsidR="009B2024">
        <w:rPr>
          <w:rFonts w:cs="Times New Roman"/>
          <w:bCs/>
          <w:szCs w:val="24"/>
        </w:rPr>
        <w:t xml:space="preserve">.  </w:t>
      </w:r>
      <w:r w:rsidRPr="00C23422">
        <w:rPr>
          <w:rFonts w:cs="Times New Roman"/>
          <w:bCs/>
          <w:szCs w:val="24"/>
        </w:rPr>
        <w:t xml:space="preserve">God showed Moses wood </w:t>
      </w:r>
      <w:r w:rsidR="004F26F1">
        <w:rPr>
          <w:rFonts w:cs="Times New Roman"/>
          <w:bCs/>
          <w:szCs w:val="24"/>
        </w:rPr>
        <w:t>“</w:t>
      </w:r>
      <w:r w:rsidRPr="00C23422">
        <w:rPr>
          <w:rFonts w:cs="Times New Roman"/>
          <w:bCs/>
          <w:szCs w:val="24"/>
        </w:rPr>
        <w:t>and he cast it into the waters and the waters became sweet</w:t>
      </w:r>
      <w:r w:rsidR="004F26F1">
        <w:rPr>
          <w:rFonts w:cs="Times New Roman"/>
          <w:bCs/>
          <w:szCs w:val="24"/>
        </w:rPr>
        <w:t>”</w:t>
      </w:r>
      <w:r w:rsidRPr="00C23422">
        <w:rPr>
          <w:rFonts w:cs="Times New Roman"/>
          <w:bCs/>
          <w:szCs w:val="24"/>
        </w:rPr>
        <w:t xml:space="preserve">, </w:t>
      </w:r>
      <w:r w:rsidR="000D3C98">
        <w:rPr>
          <w:rFonts w:cs="Times New Roman"/>
          <w:bCs/>
          <w:szCs w:val="24"/>
        </w:rPr>
        <w:t>Exod</w:t>
      </w:r>
      <w:r w:rsidRPr="00C23422">
        <w:rPr>
          <w:rFonts w:cs="Times New Roman"/>
          <w:bCs/>
          <w:szCs w:val="24"/>
        </w:rPr>
        <w:t xml:space="preserve"> 15: 25</w:t>
      </w:r>
      <w:r w:rsidR="009B2024">
        <w:rPr>
          <w:rFonts w:cs="Times New Roman"/>
          <w:bCs/>
          <w:szCs w:val="24"/>
        </w:rPr>
        <w:t xml:space="preserve">.  </w:t>
      </w:r>
      <w:r w:rsidRPr="00C23422">
        <w:rPr>
          <w:rFonts w:cs="Times New Roman"/>
          <w:bCs/>
          <w:szCs w:val="24"/>
        </w:rPr>
        <w:t>In the history of the children of Israel the waters changed, but in our experience we change, our taste changes</w:t>
      </w:r>
      <w:r w:rsidR="009B2024">
        <w:rPr>
          <w:rFonts w:cs="Times New Roman"/>
          <w:bCs/>
          <w:szCs w:val="24"/>
        </w:rPr>
        <w:t xml:space="preserve">.  </w:t>
      </w:r>
      <w:r w:rsidRPr="00C23422">
        <w:rPr>
          <w:rFonts w:cs="Times New Roman"/>
          <w:bCs/>
          <w:szCs w:val="24"/>
        </w:rPr>
        <w:t>What is bitter to the man after the flesh becomes attractive because Moses is shown wood; for us it is really the Lord Jesus Christ here in manhood in wilderness circumstances, here for the will of God</w:t>
      </w:r>
      <w:r w:rsidR="009B2024">
        <w:rPr>
          <w:rFonts w:cs="Times New Roman"/>
          <w:bCs/>
          <w:szCs w:val="24"/>
        </w:rPr>
        <w:t xml:space="preserve">.  </w:t>
      </w:r>
      <w:r w:rsidRPr="00C23422">
        <w:rPr>
          <w:rFonts w:cs="Times New Roman"/>
          <w:bCs/>
          <w:szCs w:val="24"/>
        </w:rPr>
        <w:t>The appreciation of Him changes our taste, we find the waters can be appropriated, just as Daniel</w:t>
      </w:r>
      <w:r w:rsidR="004F26F1">
        <w:rPr>
          <w:rFonts w:cs="Times New Roman"/>
          <w:bCs/>
          <w:szCs w:val="24"/>
        </w:rPr>
        <w:t>’</w:t>
      </w:r>
      <w:r w:rsidRPr="00C23422">
        <w:rPr>
          <w:rFonts w:cs="Times New Roman"/>
          <w:bCs/>
          <w:szCs w:val="24"/>
        </w:rPr>
        <w:t>s taste was for this pulse and water</w:t>
      </w:r>
      <w:r w:rsidR="009B2024">
        <w:rPr>
          <w:rFonts w:cs="Times New Roman"/>
          <w:bCs/>
          <w:szCs w:val="24"/>
        </w:rPr>
        <w:t xml:space="preserve">.  </w:t>
      </w:r>
      <w:r w:rsidRPr="00C23422">
        <w:rPr>
          <w:rFonts w:cs="Times New Roman"/>
          <w:bCs/>
          <w:szCs w:val="24"/>
        </w:rPr>
        <w:t>Dear brethren, we need to arrive at this purpose of heart</w:t>
      </w:r>
      <w:r w:rsidR="009B2024">
        <w:rPr>
          <w:rFonts w:cs="Times New Roman"/>
          <w:bCs/>
          <w:szCs w:val="24"/>
        </w:rPr>
        <w:t xml:space="preserve">.  </w:t>
      </w:r>
      <w:r w:rsidRPr="00C23422">
        <w:rPr>
          <w:rFonts w:cs="Times New Roman"/>
          <w:bCs/>
          <w:szCs w:val="24"/>
        </w:rPr>
        <w:t>The more we read of this world</w:t>
      </w:r>
      <w:r w:rsidR="004F26F1">
        <w:rPr>
          <w:rFonts w:cs="Times New Roman"/>
          <w:bCs/>
          <w:szCs w:val="24"/>
        </w:rPr>
        <w:t>’</w:t>
      </w:r>
      <w:r w:rsidRPr="00C23422">
        <w:rPr>
          <w:rFonts w:cs="Times New Roman"/>
          <w:bCs/>
          <w:szCs w:val="24"/>
        </w:rPr>
        <w:t xml:space="preserve">s literature the less taste we will have for the Scriptures or for ministry that will help us, but the more we commit ourselves to the </w:t>
      </w:r>
      <w:r w:rsidR="000D3C98" w:rsidRPr="00C23422">
        <w:rPr>
          <w:rFonts w:cs="Times New Roman"/>
          <w:bCs/>
          <w:szCs w:val="24"/>
        </w:rPr>
        <w:t>Scriptures</w:t>
      </w:r>
      <w:r w:rsidR="00B04FCB">
        <w:rPr>
          <w:rFonts w:cs="Times New Roman"/>
          <w:bCs/>
          <w:szCs w:val="24"/>
        </w:rPr>
        <w:t xml:space="preserve"> </w:t>
      </w:r>
      <w:r w:rsidR="00B04FCB" w:rsidRPr="00B04FCB">
        <w:rPr>
          <w:rFonts w:cs="Times New Roman"/>
          <w:bCs/>
          <w:szCs w:val="24"/>
        </w:rPr>
        <w:t>or for ministry that will help us, but the more we commit ourselves to the Scriptures and to ministry that will help us the less taste we will have for what the world offers.</w:t>
      </w:r>
      <w:r w:rsidR="00B04FCB">
        <w:rPr>
          <w:rFonts w:cs="Times New Roman"/>
          <w:bCs/>
          <w:szCs w:val="24"/>
        </w:rPr>
        <w:t xml:space="preserve"> </w:t>
      </w:r>
      <w:r w:rsidR="000D3C98">
        <w:rPr>
          <w:rFonts w:cs="Times New Roman"/>
          <w:bCs/>
          <w:szCs w:val="24"/>
        </w:rPr>
        <w:t xml:space="preserve"> </w:t>
      </w:r>
      <w:r w:rsidR="000D3C98" w:rsidRPr="00C23422">
        <w:rPr>
          <w:rFonts w:cs="Times New Roman"/>
          <w:bCs/>
          <w:szCs w:val="24"/>
        </w:rPr>
        <w:t>I</w:t>
      </w:r>
      <w:r w:rsidRPr="00C23422">
        <w:rPr>
          <w:rFonts w:cs="Times New Roman"/>
          <w:bCs/>
          <w:szCs w:val="24"/>
        </w:rPr>
        <w:t xml:space="preserve"> do not often go into a book </w:t>
      </w:r>
      <w:r w:rsidRPr="00C23422">
        <w:rPr>
          <w:rFonts w:cs="Times New Roman"/>
          <w:bCs/>
          <w:szCs w:val="24"/>
        </w:rPr>
        <w:lastRenderedPageBreak/>
        <w:t>shop but I was in one recently to get some books for children and I saw books for every taste</w:t>
      </w:r>
      <w:r w:rsidR="009B2024">
        <w:rPr>
          <w:rFonts w:cs="Times New Roman"/>
          <w:bCs/>
          <w:szCs w:val="24"/>
        </w:rPr>
        <w:t xml:space="preserve">.  </w:t>
      </w:r>
      <w:r w:rsidRPr="00C23422">
        <w:rPr>
          <w:rFonts w:cs="Times New Roman"/>
          <w:bCs/>
          <w:szCs w:val="24"/>
        </w:rPr>
        <w:t>Satan is able by books to cater for every depraved desire and every taste of the human heart, no matter what it is</w:t>
      </w:r>
      <w:r w:rsidR="009B2024">
        <w:rPr>
          <w:rFonts w:cs="Times New Roman"/>
          <w:bCs/>
          <w:szCs w:val="24"/>
        </w:rPr>
        <w:t xml:space="preserve">.  </w:t>
      </w:r>
      <w:r w:rsidRPr="00C23422">
        <w:rPr>
          <w:rFonts w:cs="Times New Roman"/>
          <w:bCs/>
          <w:szCs w:val="24"/>
        </w:rPr>
        <w:t>Of course, some of these books are instructive, and some have to be read at school, but many of them</w:t>
      </w:r>
      <w:r>
        <w:rPr>
          <w:rFonts w:cs="Times New Roman"/>
          <w:bCs/>
          <w:szCs w:val="24"/>
        </w:rPr>
        <w:t xml:space="preserve"> </w:t>
      </w:r>
      <w:r w:rsidRPr="00C23422">
        <w:rPr>
          <w:rFonts w:cs="Times New Roman"/>
          <w:bCs/>
          <w:szCs w:val="24"/>
        </w:rPr>
        <w:t>are novels, and there are books on all subjects; but there are the Scriptures and there are books that are reliable, books that will build up our souls in the appreciation of the Lord Jesus, and build up our souls in the kind of manhood that is here for the will of God</w:t>
      </w:r>
      <w:r w:rsidR="009B2024">
        <w:rPr>
          <w:rFonts w:cs="Times New Roman"/>
          <w:bCs/>
          <w:szCs w:val="24"/>
        </w:rPr>
        <w:t xml:space="preserve">.  </w:t>
      </w:r>
      <w:r w:rsidRPr="00C23422">
        <w:rPr>
          <w:rFonts w:cs="Times New Roman"/>
          <w:bCs/>
          <w:szCs w:val="24"/>
        </w:rPr>
        <w:t xml:space="preserve">The pulse and water </w:t>
      </w:r>
      <w:r w:rsidR="00830607">
        <w:rPr>
          <w:rFonts w:cs="Times New Roman"/>
          <w:bCs/>
          <w:szCs w:val="24"/>
        </w:rPr>
        <w:t>are</w:t>
      </w:r>
      <w:r w:rsidRPr="00C23422">
        <w:rPr>
          <w:rFonts w:cs="Times New Roman"/>
          <w:bCs/>
          <w:szCs w:val="24"/>
        </w:rPr>
        <w:t xml:space="preserve"> like reading material which we need to commit ourselves to</w:t>
      </w:r>
      <w:r w:rsidR="009B2024">
        <w:rPr>
          <w:rFonts w:cs="Times New Roman"/>
          <w:bCs/>
          <w:szCs w:val="24"/>
        </w:rPr>
        <w:t xml:space="preserve">.  </w:t>
      </w:r>
      <w:r w:rsidRPr="00C23422">
        <w:rPr>
          <w:rFonts w:cs="Times New Roman"/>
          <w:bCs/>
          <w:szCs w:val="24"/>
        </w:rPr>
        <w:t>You will never get a taste for the Scriptures or ministries that will help you until you begin to appropriate them, then your taste will change</w:t>
      </w:r>
      <w:r w:rsidR="009B2024">
        <w:rPr>
          <w:rFonts w:cs="Times New Roman"/>
          <w:bCs/>
          <w:szCs w:val="24"/>
        </w:rPr>
        <w:t xml:space="preserve">.  </w:t>
      </w:r>
      <w:r w:rsidRPr="00C23422">
        <w:rPr>
          <w:rFonts w:cs="Times New Roman"/>
          <w:bCs/>
          <w:szCs w:val="24"/>
        </w:rPr>
        <w:t>May we all commit ourselves with purpose of heart to this line of Daniel</w:t>
      </w:r>
      <w:r w:rsidR="009B2024">
        <w:rPr>
          <w:rFonts w:cs="Times New Roman"/>
          <w:bCs/>
          <w:szCs w:val="24"/>
        </w:rPr>
        <w:t xml:space="preserve">.  </w:t>
      </w:r>
      <w:r w:rsidRPr="00C23422">
        <w:rPr>
          <w:rFonts w:cs="Times New Roman"/>
          <w:bCs/>
          <w:szCs w:val="24"/>
        </w:rPr>
        <w:t>He began young</w:t>
      </w:r>
      <w:r w:rsidR="009B2024">
        <w:rPr>
          <w:rFonts w:cs="Times New Roman"/>
          <w:bCs/>
          <w:szCs w:val="24"/>
        </w:rPr>
        <w:t xml:space="preserve">.  </w:t>
      </w:r>
      <w:r w:rsidRPr="00C23422">
        <w:rPr>
          <w:rFonts w:cs="Times New Roman"/>
          <w:bCs/>
          <w:szCs w:val="24"/>
        </w:rPr>
        <w:t>There are great opportunities for young people, I believe the Lord specially helps persons who commit themselves when they are young; you cannot begin too young on this line of Daniel</w:t>
      </w:r>
      <w:r w:rsidR="009B2024">
        <w:rPr>
          <w:rFonts w:cs="Times New Roman"/>
          <w:bCs/>
          <w:szCs w:val="24"/>
        </w:rPr>
        <w:t xml:space="preserve">.  </w:t>
      </w:r>
      <w:r w:rsidRPr="00C23422">
        <w:rPr>
          <w:rFonts w:cs="Times New Roman"/>
          <w:bCs/>
          <w:szCs w:val="24"/>
        </w:rPr>
        <w:t>May we all have this purpose of heart.</w:t>
      </w:r>
    </w:p>
    <w:p w14:paraId="3E6C2D3F" w14:textId="2003C0BE"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Now David in Psalm 132 says he swore unto Jehovah, and vowed</w:t>
      </w:r>
      <w:r w:rsidR="009B2024">
        <w:rPr>
          <w:rFonts w:cs="Times New Roman"/>
          <w:bCs/>
          <w:szCs w:val="24"/>
        </w:rPr>
        <w:t xml:space="preserve">.  </w:t>
      </w:r>
      <w:r w:rsidRPr="00C23422">
        <w:rPr>
          <w:rFonts w:cs="Times New Roman"/>
          <w:bCs/>
          <w:szCs w:val="24"/>
        </w:rPr>
        <w:t>You wonder that he was so committed, that his purpose was so definite</w:t>
      </w:r>
      <w:r w:rsidR="00687B8A">
        <w:rPr>
          <w:rFonts w:cs="Times New Roman"/>
        </w:rPr>
        <w:t>—“</w:t>
      </w:r>
      <w:r w:rsidRPr="00C23422">
        <w:rPr>
          <w:rFonts w:cs="Times New Roman"/>
          <w:bCs/>
          <w:szCs w:val="24"/>
        </w:rPr>
        <w:t>How he swore unto Jehovah, vowed unto the Mighty One of Jacob—I will not come into the tent of my house, I will not go up to the couch of my bed; I will not give sleep to mine eyes, slumber to mine eyelids, until I find out a place for Jehovah, habitations for the Mighty One of Jacob ...</w:t>
      </w:r>
      <w:r w:rsidR="004F26F1">
        <w:rPr>
          <w:rFonts w:cs="Times New Roman"/>
          <w:bCs/>
          <w:szCs w:val="24"/>
        </w:rPr>
        <w:t>”</w:t>
      </w:r>
      <w:r w:rsidR="009B2024">
        <w:rPr>
          <w:rFonts w:cs="Times New Roman"/>
          <w:bCs/>
          <w:szCs w:val="24"/>
        </w:rPr>
        <w:t xml:space="preserve">.  </w:t>
      </w:r>
      <w:r w:rsidRPr="00C23422">
        <w:rPr>
          <w:rFonts w:cs="Times New Roman"/>
          <w:bCs/>
          <w:szCs w:val="24"/>
        </w:rPr>
        <w:t>You wonder that David could go so far in his purpose of heart to provide what was pleasing to God down here</w:t>
      </w:r>
      <w:r w:rsidR="009B2024">
        <w:rPr>
          <w:rFonts w:cs="Times New Roman"/>
          <w:bCs/>
          <w:szCs w:val="24"/>
        </w:rPr>
        <w:t xml:space="preserve">.  </w:t>
      </w:r>
      <w:r w:rsidRPr="00C23422">
        <w:rPr>
          <w:rFonts w:cs="Times New Roman"/>
          <w:bCs/>
          <w:szCs w:val="24"/>
        </w:rPr>
        <w:t xml:space="preserve">He goes on to say, </w:t>
      </w:r>
      <w:r w:rsidR="004F26F1">
        <w:rPr>
          <w:rFonts w:cs="Times New Roman"/>
          <w:bCs/>
          <w:szCs w:val="24"/>
        </w:rPr>
        <w:t>“</w:t>
      </w:r>
      <w:r w:rsidRPr="00C23422">
        <w:rPr>
          <w:rFonts w:cs="Times New Roman"/>
          <w:bCs/>
          <w:szCs w:val="24"/>
        </w:rPr>
        <w:t>Behold, we heard of it (that is the ark) at Ephratah, we found it in the fields of the wood</w:t>
      </w:r>
      <w:r w:rsidR="004F26F1">
        <w:rPr>
          <w:rFonts w:cs="Times New Roman"/>
          <w:bCs/>
          <w:szCs w:val="24"/>
        </w:rPr>
        <w:t>”</w:t>
      </w:r>
      <w:r w:rsidR="009B2024">
        <w:rPr>
          <w:rFonts w:cs="Times New Roman"/>
          <w:bCs/>
          <w:szCs w:val="24"/>
        </w:rPr>
        <w:t xml:space="preserve">.  </w:t>
      </w:r>
      <w:r w:rsidRPr="00C23422">
        <w:rPr>
          <w:rFonts w:cs="Times New Roman"/>
          <w:bCs/>
          <w:szCs w:val="24"/>
        </w:rPr>
        <w:t>Think what it was for David</w:t>
      </w:r>
      <w:r w:rsidR="004F26F1">
        <w:rPr>
          <w:rFonts w:cs="Times New Roman"/>
          <w:bCs/>
          <w:szCs w:val="24"/>
        </w:rPr>
        <w:t>’</w:t>
      </w:r>
      <w:r w:rsidRPr="00C23422">
        <w:rPr>
          <w:rFonts w:cs="Times New Roman"/>
          <w:bCs/>
          <w:szCs w:val="24"/>
        </w:rPr>
        <w:t>s heart when he found it</w:t>
      </w:r>
      <w:r w:rsidR="003C3CAD">
        <w:rPr>
          <w:rFonts w:cs="Times New Roman"/>
          <w:bCs/>
          <w:szCs w:val="24"/>
        </w:rPr>
        <w:t xml:space="preserve">!  </w:t>
      </w:r>
      <w:r w:rsidRPr="00C23422">
        <w:rPr>
          <w:rFonts w:cs="Times New Roman"/>
          <w:bCs/>
          <w:szCs w:val="24"/>
        </w:rPr>
        <w:t xml:space="preserve">He heard of it; it was in what has been described as </w:t>
      </w:r>
      <w:r w:rsidR="004F26F1">
        <w:rPr>
          <w:rFonts w:cs="Times New Roman"/>
          <w:bCs/>
          <w:szCs w:val="24"/>
        </w:rPr>
        <w:t>‘</w:t>
      </w:r>
      <w:r w:rsidRPr="00C23422">
        <w:rPr>
          <w:rFonts w:cs="Times New Roman"/>
          <w:bCs/>
          <w:szCs w:val="24"/>
        </w:rPr>
        <w:t>cold storage</w:t>
      </w:r>
      <w:r w:rsidR="004F26F1">
        <w:rPr>
          <w:rFonts w:cs="Times New Roman"/>
          <w:bCs/>
          <w:szCs w:val="24"/>
        </w:rPr>
        <w:t>’</w:t>
      </w:r>
      <w:r w:rsidRPr="00C23422">
        <w:rPr>
          <w:rFonts w:cs="Times New Roman"/>
          <w:bCs/>
          <w:szCs w:val="24"/>
        </w:rPr>
        <w:t xml:space="preserve"> with Abinadab up on the hill </w:t>
      </w:r>
      <w:r w:rsidR="004F26F1">
        <w:rPr>
          <w:rFonts w:cs="Times New Roman"/>
          <w:bCs/>
          <w:szCs w:val="24"/>
        </w:rPr>
        <w:t>“</w:t>
      </w:r>
      <w:r w:rsidRPr="00C23422">
        <w:rPr>
          <w:rFonts w:cs="Times New Roman"/>
          <w:bCs/>
          <w:szCs w:val="24"/>
        </w:rPr>
        <w:t>in the fields of the wood</w:t>
      </w:r>
      <w:r w:rsidR="004F26F1">
        <w:rPr>
          <w:rFonts w:cs="Times New Roman"/>
          <w:bCs/>
          <w:szCs w:val="24"/>
        </w:rPr>
        <w:t>”</w:t>
      </w:r>
      <w:r w:rsidRPr="00C23422">
        <w:rPr>
          <w:rFonts w:cs="Times New Roman"/>
          <w:bCs/>
          <w:szCs w:val="24"/>
        </w:rPr>
        <w:t xml:space="preserve"> (see 1 </w:t>
      </w:r>
      <w:r w:rsidR="001D7E20">
        <w:rPr>
          <w:rFonts w:cs="Times New Roman"/>
          <w:bCs/>
          <w:szCs w:val="24"/>
        </w:rPr>
        <w:t>Sam</w:t>
      </w:r>
      <w:r w:rsidRPr="00C23422">
        <w:rPr>
          <w:rFonts w:cs="Times New Roman"/>
          <w:bCs/>
          <w:szCs w:val="24"/>
        </w:rPr>
        <w:t xml:space="preserve"> 7: 1); and he found it</w:t>
      </w:r>
      <w:r w:rsidR="009B2024">
        <w:rPr>
          <w:rFonts w:cs="Times New Roman"/>
          <w:bCs/>
          <w:szCs w:val="24"/>
        </w:rPr>
        <w:t xml:space="preserve">.  </w:t>
      </w:r>
      <w:r w:rsidRPr="00C23422">
        <w:rPr>
          <w:rFonts w:cs="Times New Roman"/>
          <w:bCs/>
          <w:szCs w:val="24"/>
        </w:rPr>
        <w:t>The first ten verses of this psalm give us David</w:t>
      </w:r>
      <w:r w:rsidR="004F26F1">
        <w:rPr>
          <w:rFonts w:cs="Times New Roman"/>
          <w:bCs/>
          <w:szCs w:val="24"/>
        </w:rPr>
        <w:t>’</w:t>
      </w:r>
      <w:r w:rsidRPr="00C23422">
        <w:rPr>
          <w:rFonts w:cs="Times New Roman"/>
          <w:bCs/>
          <w:szCs w:val="24"/>
        </w:rPr>
        <w:t>s purpose and exercises</w:t>
      </w:r>
      <w:r w:rsidR="009B2024">
        <w:rPr>
          <w:rFonts w:cs="Times New Roman"/>
          <w:bCs/>
          <w:szCs w:val="24"/>
        </w:rPr>
        <w:t xml:space="preserve">.  </w:t>
      </w:r>
      <w:r w:rsidRPr="00C23422">
        <w:rPr>
          <w:rFonts w:cs="Times New Roman"/>
          <w:bCs/>
          <w:szCs w:val="24"/>
        </w:rPr>
        <w:t>From verse 13 we get God</w:t>
      </w:r>
      <w:r w:rsidR="004F26F1">
        <w:rPr>
          <w:rFonts w:cs="Times New Roman"/>
          <w:bCs/>
          <w:szCs w:val="24"/>
        </w:rPr>
        <w:t>’</w:t>
      </w:r>
      <w:r w:rsidRPr="00C23422">
        <w:rPr>
          <w:rFonts w:cs="Times New Roman"/>
          <w:bCs/>
          <w:szCs w:val="24"/>
        </w:rPr>
        <w:t>s answer to David</w:t>
      </w:r>
      <w:r w:rsidR="004F26F1">
        <w:rPr>
          <w:rFonts w:cs="Times New Roman"/>
          <w:bCs/>
          <w:szCs w:val="24"/>
        </w:rPr>
        <w:t>’</w:t>
      </w:r>
      <w:r w:rsidRPr="00C23422">
        <w:rPr>
          <w:rFonts w:cs="Times New Roman"/>
          <w:bCs/>
          <w:szCs w:val="24"/>
        </w:rPr>
        <w:t>s exercises</w:t>
      </w:r>
      <w:r w:rsidR="009B2024">
        <w:rPr>
          <w:rFonts w:cs="Times New Roman"/>
          <w:bCs/>
          <w:szCs w:val="24"/>
        </w:rPr>
        <w:t xml:space="preserve">.  </w:t>
      </w:r>
      <w:r w:rsidRPr="00C23422">
        <w:rPr>
          <w:rFonts w:cs="Times New Roman"/>
          <w:bCs/>
          <w:szCs w:val="24"/>
        </w:rPr>
        <w:t>The fact is that David</w:t>
      </w:r>
      <w:r w:rsidR="004F26F1">
        <w:rPr>
          <w:rFonts w:cs="Times New Roman"/>
          <w:bCs/>
          <w:szCs w:val="24"/>
        </w:rPr>
        <w:t>’</w:t>
      </w:r>
      <w:r w:rsidRPr="00C23422">
        <w:rPr>
          <w:rFonts w:cs="Times New Roman"/>
          <w:bCs/>
          <w:szCs w:val="24"/>
        </w:rPr>
        <w:t>s exercises coincided with God</w:t>
      </w:r>
      <w:r w:rsidR="004F26F1">
        <w:rPr>
          <w:rFonts w:cs="Times New Roman"/>
          <w:bCs/>
          <w:szCs w:val="24"/>
        </w:rPr>
        <w:t>’</w:t>
      </w:r>
      <w:r w:rsidRPr="00C23422">
        <w:rPr>
          <w:rFonts w:cs="Times New Roman"/>
          <w:bCs/>
          <w:szCs w:val="24"/>
        </w:rPr>
        <w:t>s desires</w:t>
      </w:r>
      <w:r w:rsidR="009B2024">
        <w:rPr>
          <w:rFonts w:cs="Times New Roman"/>
          <w:bCs/>
          <w:szCs w:val="24"/>
        </w:rPr>
        <w:t xml:space="preserve">.  </w:t>
      </w:r>
      <w:r w:rsidRPr="00C23422">
        <w:rPr>
          <w:rFonts w:cs="Times New Roman"/>
          <w:bCs/>
          <w:szCs w:val="24"/>
        </w:rPr>
        <w:t>David</w:t>
      </w:r>
      <w:r w:rsidR="004F26F1">
        <w:rPr>
          <w:rFonts w:cs="Times New Roman"/>
          <w:bCs/>
          <w:szCs w:val="24"/>
        </w:rPr>
        <w:t>’</w:t>
      </w:r>
      <w:r w:rsidRPr="00C23422">
        <w:rPr>
          <w:rFonts w:cs="Times New Roman"/>
          <w:bCs/>
          <w:szCs w:val="24"/>
        </w:rPr>
        <w:t>s</w:t>
      </w:r>
      <w:r>
        <w:rPr>
          <w:rFonts w:cs="Times New Roman"/>
          <w:bCs/>
          <w:szCs w:val="24"/>
        </w:rPr>
        <w:t xml:space="preserve"> </w:t>
      </w:r>
      <w:r w:rsidRPr="00C23422">
        <w:rPr>
          <w:rFonts w:cs="Times New Roman"/>
          <w:bCs/>
          <w:szCs w:val="24"/>
        </w:rPr>
        <w:t>exercises were towards Zion; Zion is called David</w:t>
      </w:r>
      <w:r w:rsidR="004F26F1">
        <w:rPr>
          <w:rFonts w:cs="Times New Roman"/>
          <w:bCs/>
          <w:szCs w:val="24"/>
        </w:rPr>
        <w:t>’</w:t>
      </w:r>
      <w:r w:rsidRPr="00C23422">
        <w:rPr>
          <w:rFonts w:cs="Times New Roman"/>
          <w:bCs/>
          <w:szCs w:val="24"/>
        </w:rPr>
        <w:t>s city; it is a city that was acquired by David</w:t>
      </w:r>
      <w:r w:rsidR="004F26F1">
        <w:rPr>
          <w:rFonts w:cs="Times New Roman"/>
          <w:bCs/>
          <w:szCs w:val="24"/>
        </w:rPr>
        <w:t>’</w:t>
      </w:r>
      <w:r w:rsidRPr="00C23422">
        <w:rPr>
          <w:rFonts w:cs="Times New Roman"/>
          <w:bCs/>
          <w:szCs w:val="24"/>
        </w:rPr>
        <w:t xml:space="preserve">s exercises—Jehovah says, </w:t>
      </w:r>
      <w:r w:rsidR="004F26F1">
        <w:rPr>
          <w:rFonts w:cs="Times New Roman"/>
          <w:bCs/>
          <w:szCs w:val="24"/>
        </w:rPr>
        <w:t>“</w:t>
      </w:r>
      <w:r w:rsidRPr="00C23422">
        <w:rPr>
          <w:rFonts w:cs="Times New Roman"/>
          <w:bCs/>
          <w:szCs w:val="24"/>
        </w:rPr>
        <w:t>For Jehovah hath chosen Zion; he hath desired it for his dwelling—This is my rest for ever; here will I dwell</w:t>
      </w:r>
      <w:r w:rsidR="004F26F1">
        <w:rPr>
          <w:rFonts w:cs="Times New Roman"/>
          <w:bCs/>
          <w:szCs w:val="24"/>
        </w:rPr>
        <w:t>”</w:t>
      </w:r>
      <w:r w:rsidR="001D7E20">
        <w:rPr>
          <w:rFonts w:cs="Times New Roman"/>
          <w:bCs/>
          <w:szCs w:val="24"/>
        </w:rPr>
        <w:t>,</w:t>
      </w:r>
      <w:r w:rsidRPr="00C23422">
        <w:rPr>
          <w:rFonts w:cs="Times New Roman"/>
          <w:bCs/>
          <w:szCs w:val="24"/>
        </w:rPr>
        <w:t xml:space="preserve"> </w:t>
      </w:r>
      <w:r w:rsidR="001D7E20">
        <w:rPr>
          <w:rFonts w:cs="Times New Roman"/>
          <w:bCs/>
          <w:szCs w:val="24"/>
        </w:rPr>
        <w:t>Ps</w:t>
      </w:r>
      <w:r w:rsidRPr="00C23422">
        <w:rPr>
          <w:rFonts w:cs="Times New Roman"/>
          <w:bCs/>
          <w:szCs w:val="24"/>
        </w:rPr>
        <w:t xml:space="preserve"> 132: 13, 14</w:t>
      </w:r>
      <w:r w:rsidR="009B2024">
        <w:rPr>
          <w:rFonts w:cs="Times New Roman"/>
          <w:bCs/>
          <w:szCs w:val="24"/>
        </w:rPr>
        <w:t xml:space="preserve">.  </w:t>
      </w:r>
      <w:r w:rsidRPr="00C23422">
        <w:rPr>
          <w:rFonts w:cs="Times New Roman"/>
          <w:bCs/>
          <w:szCs w:val="24"/>
        </w:rPr>
        <w:t>Think of David</w:t>
      </w:r>
      <w:r w:rsidR="004F26F1">
        <w:rPr>
          <w:rFonts w:cs="Times New Roman"/>
          <w:bCs/>
          <w:szCs w:val="24"/>
        </w:rPr>
        <w:t>’</w:t>
      </w:r>
      <w:r w:rsidRPr="00C23422">
        <w:rPr>
          <w:rFonts w:cs="Times New Roman"/>
          <w:bCs/>
          <w:szCs w:val="24"/>
        </w:rPr>
        <w:t>s exercises and purpose of heart being in such a direction that Jehovah can say, This is what I am looking for, this is what I had in mind from the beginning, that a service should be established for Me</w:t>
      </w:r>
      <w:r w:rsidR="009B2024">
        <w:rPr>
          <w:rFonts w:cs="Times New Roman"/>
          <w:bCs/>
          <w:szCs w:val="24"/>
        </w:rPr>
        <w:t xml:space="preserve">.  </w:t>
      </w:r>
      <w:r w:rsidRPr="00C23422">
        <w:rPr>
          <w:rFonts w:cs="Times New Roman"/>
          <w:bCs/>
          <w:szCs w:val="24"/>
        </w:rPr>
        <w:t xml:space="preserve">We need to be set, dear brethren, with purpose of heart for what is for </w:t>
      </w:r>
      <w:r w:rsidRPr="00C23422">
        <w:rPr>
          <w:rFonts w:cs="Times New Roman"/>
          <w:bCs/>
          <w:szCs w:val="24"/>
        </w:rPr>
        <w:lastRenderedPageBreak/>
        <w:t>God</w:t>
      </w:r>
      <w:r w:rsidR="004F26F1">
        <w:rPr>
          <w:rFonts w:cs="Times New Roman"/>
          <w:bCs/>
          <w:szCs w:val="24"/>
        </w:rPr>
        <w:t>’</w:t>
      </w:r>
      <w:r w:rsidRPr="00C23422">
        <w:rPr>
          <w:rFonts w:cs="Times New Roman"/>
          <w:bCs/>
          <w:szCs w:val="24"/>
        </w:rPr>
        <w:t>s pleasure, and the service of God</w:t>
      </w:r>
      <w:r w:rsidR="009B2024">
        <w:rPr>
          <w:rFonts w:cs="Times New Roman"/>
          <w:bCs/>
          <w:szCs w:val="24"/>
        </w:rPr>
        <w:t xml:space="preserve">.  </w:t>
      </w:r>
      <w:r w:rsidRPr="00C23422">
        <w:rPr>
          <w:rFonts w:cs="Times New Roman"/>
          <w:bCs/>
          <w:szCs w:val="24"/>
        </w:rPr>
        <w:t>So from verse 13 it is God</w:t>
      </w:r>
      <w:r w:rsidR="004F26F1">
        <w:rPr>
          <w:rFonts w:cs="Times New Roman"/>
          <w:bCs/>
          <w:szCs w:val="24"/>
        </w:rPr>
        <w:t>’</w:t>
      </w:r>
      <w:r w:rsidRPr="00C23422">
        <w:rPr>
          <w:rFonts w:cs="Times New Roman"/>
          <w:bCs/>
          <w:szCs w:val="24"/>
        </w:rPr>
        <w:t>s answer to David</w:t>
      </w:r>
      <w:r w:rsidR="004F26F1">
        <w:rPr>
          <w:rFonts w:cs="Times New Roman"/>
          <w:bCs/>
          <w:szCs w:val="24"/>
        </w:rPr>
        <w:t>’</w:t>
      </w:r>
      <w:r w:rsidRPr="00C23422">
        <w:rPr>
          <w:rFonts w:cs="Times New Roman"/>
          <w:bCs/>
          <w:szCs w:val="24"/>
        </w:rPr>
        <w:t>s prayers, to David</w:t>
      </w:r>
      <w:r w:rsidR="004F26F1">
        <w:rPr>
          <w:rFonts w:cs="Times New Roman"/>
          <w:bCs/>
          <w:szCs w:val="24"/>
        </w:rPr>
        <w:t>’</w:t>
      </w:r>
      <w:r w:rsidRPr="00C23422">
        <w:rPr>
          <w:rFonts w:cs="Times New Roman"/>
          <w:bCs/>
          <w:szCs w:val="24"/>
        </w:rPr>
        <w:t>s swearing to Jehovah, David</w:t>
      </w:r>
      <w:r w:rsidR="004F26F1">
        <w:rPr>
          <w:rFonts w:cs="Times New Roman"/>
          <w:bCs/>
          <w:szCs w:val="24"/>
        </w:rPr>
        <w:t>’</w:t>
      </w:r>
      <w:r w:rsidRPr="00C23422">
        <w:rPr>
          <w:rFonts w:cs="Times New Roman"/>
          <w:bCs/>
          <w:szCs w:val="24"/>
        </w:rPr>
        <w:t>s vow, the intenseness of it</w:t>
      </w:r>
      <w:r w:rsidR="009B2024">
        <w:rPr>
          <w:rFonts w:cs="Times New Roman"/>
          <w:bCs/>
          <w:szCs w:val="24"/>
        </w:rPr>
        <w:t xml:space="preserve">.  </w:t>
      </w:r>
      <w:r w:rsidRPr="00C23422">
        <w:rPr>
          <w:rFonts w:cs="Times New Roman"/>
          <w:bCs/>
          <w:szCs w:val="24"/>
        </w:rPr>
        <w:t>What David was exercised about was exactly what God desired</w:t>
      </w:r>
      <w:r w:rsidR="009B2024">
        <w:rPr>
          <w:rFonts w:cs="Times New Roman"/>
          <w:bCs/>
          <w:szCs w:val="24"/>
        </w:rPr>
        <w:t xml:space="preserve">.  </w:t>
      </w:r>
      <w:r w:rsidRPr="00C23422">
        <w:rPr>
          <w:rFonts w:cs="Times New Roman"/>
          <w:bCs/>
          <w:szCs w:val="24"/>
        </w:rPr>
        <w:t>Would that be the line of our exercises</w:t>
      </w:r>
      <w:r w:rsidR="003C3CAD">
        <w:rPr>
          <w:rFonts w:cs="Times New Roman"/>
          <w:bCs/>
          <w:szCs w:val="24"/>
        </w:rPr>
        <w:t xml:space="preserve">?  </w:t>
      </w:r>
      <w:r w:rsidRPr="00C23422">
        <w:rPr>
          <w:rFonts w:cs="Times New Roman"/>
          <w:bCs/>
          <w:szCs w:val="24"/>
        </w:rPr>
        <w:t xml:space="preserve">Jehovah says, </w:t>
      </w:r>
      <w:r w:rsidR="004F26F1">
        <w:rPr>
          <w:rFonts w:cs="Times New Roman"/>
          <w:bCs/>
          <w:szCs w:val="24"/>
        </w:rPr>
        <w:t>“</w:t>
      </w:r>
      <w:r w:rsidRPr="00C23422">
        <w:rPr>
          <w:rFonts w:cs="Times New Roman"/>
          <w:bCs/>
          <w:szCs w:val="24"/>
        </w:rPr>
        <w:t>This is my rest for ever; here will I dwell, for I have desired it</w:t>
      </w:r>
      <w:r w:rsidR="004F26F1">
        <w:rPr>
          <w:rFonts w:cs="Times New Roman"/>
          <w:bCs/>
          <w:szCs w:val="24"/>
        </w:rPr>
        <w:t>”</w:t>
      </w:r>
      <w:r w:rsidRPr="00C23422">
        <w:rPr>
          <w:rFonts w:cs="Times New Roman"/>
          <w:bCs/>
          <w:szCs w:val="24"/>
        </w:rPr>
        <w:t>.</w:t>
      </w:r>
    </w:p>
    <w:p w14:paraId="08DB4F28" w14:textId="0DAC3ED8"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 fact is, dear brethren, that God is finding at this time in which we are, in spite of all the confusion and the breakdown, what His heart desires, coming about through the exercises of His people to provide something suited to Him</w:t>
      </w:r>
      <w:r w:rsidR="009B2024">
        <w:rPr>
          <w:rFonts w:cs="Times New Roman"/>
          <w:bCs/>
          <w:szCs w:val="24"/>
        </w:rPr>
        <w:t xml:space="preserve">.  </w:t>
      </w:r>
      <w:r w:rsidRPr="00C23422">
        <w:rPr>
          <w:rFonts w:cs="Times New Roman"/>
          <w:bCs/>
          <w:szCs w:val="24"/>
        </w:rPr>
        <w:t>We have local exercises that conditions should be provided suited for the Lord to come to</w:t>
      </w:r>
      <w:r w:rsidR="009B2024">
        <w:rPr>
          <w:rFonts w:cs="Times New Roman"/>
          <w:bCs/>
          <w:szCs w:val="24"/>
        </w:rPr>
        <w:t xml:space="preserve">.  </w:t>
      </w:r>
      <w:r w:rsidRPr="00C23422">
        <w:rPr>
          <w:rFonts w:cs="Times New Roman"/>
          <w:bCs/>
          <w:szCs w:val="24"/>
        </w:rPr>
        <w:t>I am not one of those who claim the Lord</w:t>
      </w:r>
      <w:r w:rsidR="004F26F1">
        <w:rPr>
          <w:rFonts w:cs="Times New Roman"/>
          <w:bCs/>
          <w:szCs w:val="24"/>
        </w:rPr>
        <w:t>’</w:t>
      </w:r>
      <w:r w:rsidRPr="00C23422">
        <w:rPr>
          <w:rFonts w:cs="Times New Roman"/>
          <w:bCs/>
          <w:szCs w:val="24"/>
        </w:rPr>
        <w:t>s presence, that the Lord is with us; my concern is that we should keep providing conditions suitable for the Lord to come</w:t>
      </w:r>
      <w:r w:rsidR="009B2024">
        <w:rPr>
          <w:rFonts w:cs="Times New Roman"/>
          <w:bCs/>
          <w:szCs w:val="24"/>
        </w:rPr>
        <w:t xml:space="preserve">.  </w:t>
      </w:r>
      <w:r w:rsidRPr="00C23422">
        <w:rPr>
          <w:rFonts w:cs="Times New Roman"/>
          <w:bCs/>
          <w:szCs w:val="24"/>
        </w:rPr>
        <w:t xml:space="preserve">I am not so much concerned about claiming that </w:t>
      </w:r>
      <w:r w:rsidR="001D7E20" w:rsidRPr="00C23422">
        <w:rPr>
          <w:rFonts w:cs="Times New Roman"/>
          <w:bCs/>
          <w:szCs w:val="24"/>
        </w:rPr>
        <w:t>the Lord</w:t>
      </w:r>
      <w:r w:rsidRPr="00C23422">
        <w:rPr>
          <w:rFonts w:cs="Times New Roman"/>
          <w:bCs/>
          <w:szCs w:val="24"/>
        </w:rPr>
        <w:t xml:space="preserve"> is with us; I am more concerned that we be with the Lord in what His mind is</w:t>
      </w:r>
      <w:r w:rsidR="009B2024">
        <w:rPr>
          <w:rFonts w:cs="Times New Roman"/>
          <w:bCs/>
          <w:szCs w:val="24"/>
        </w:rPr>
        <w:t xml:space="preserve">.  </w:t>
      </w:r>
      <w:r w:rsidRPr="00C23422">
        <w:rPr>
          <w:rFonts w:cs="Times New Roman"/>
          <w:bCs/>
          <w:szCs w:val="24"/>
        </w:rPr>
        <w:t>He is with them who are with Him; that is a constant, daily, weekly, exercise, to be with Him, and provide conditions suited to Him</w:t>
      </w:r>
      <w:r w:rsidR="009B2024">
        <w:rPr>
          <w:rFonts w:cs="Times New Roman"/>
          <w:bCs/>
          <w:szCs w:val="24"/>
        </w:rPr>
        <w:t xml:space="preserve">.  </w:t>
      </w:r>
      <w:r w:rsidRPr="00C23422">
        <w:rPr>
          <w:rFonts w:cs="Times New Roman"/>
          <w:bCs/>
          <w:szCs w:val="24"/>
        </w:rPr>
        <w:t xml:space="preserve">So Jehovah says, </w:t>
      </w:r>
      <w:r w:rsidR="004F26F1">
        <w:rPr>
          <w:rFonts w:cs="Times New Roman"/>
          <w:bCs/>
          <w:szCs w:val="24"/>
        </w:rPr>
        <w:t>“</w:t>
      </w:r>
      <w:r w:rsidRPr="00C23422">
        <w:rPr>
          <w:rFonts w:cs="Times New Roman"/>
          <w:bCs/>
          <w:szCs w:val="24"/>
        </w:rPr>
        <w:t>I will abundantly bless her provision; I will satisfy her needy ones with bread; And I will clothe her priests with salvation</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David requests, </w:t>
      </w:r>
      <w:r w:rsidR="004F26F1">
        <w:rPr>
          <w:rFonts w:cs="Times New Roman"/>
          <w:bCs/>
          <w:szCs w:val="24"/>
        </w:rPr>
        <w:t>“</w:t>
      </w:r>
      <w:r w:rsidRPr="00C23422">
        <w:rPr>
          <w:rFonts w:cs="Times New Roman"/>
          <w:bCs/>
          <w:szCs w:val="24"/>
        </w:rPr>
        <w:t>Let thy priests be clothed with righteousness</w:t>
      </w:r>
      <w:r w:rsidR="004F26F1">
        <w:rPr>
          <w:rFonts w:cs="Times New Roman"/>
          <w:bCs/>
          <w:szCs w:val="24"/>
        </w:rPr>
        <w:t>”</w:t>
      </w:r>
      <w:r w:rsidRPr="00C23422">
        <w:rPr>
          <w:rFonts w:cs="Times New Roman"/>
          <w:bCs/>
          <w:szCs w:val="24"/>
        </w:rPr>
        <w:t xml:space="preserve"> (Psalm 132: 9); God</w:t>
      </w:r>
      <w:r w:rsidR="004F26F1">
        <w:rPr>
          <w:rFonts w:cs="Times New Roman"/>
          <w:bCs/>
          <w:szCs w:val="24"/>
        </w:rPr>
        <w:t>’</w:t>
      </w:r>
      <w:r w:rsidRPr="00C23422">
        <w:rPr>
          <w:rFonts w:cs="Times New Roman"/>
          <w:bCs/>
          <w:szCs w:val="24"/>
        </w:rPr>
        <w:t xml:space="preserve">s answer is, </w:t>
      </w:r>
      <w:r w:rsidR="004F26F1">
        <w:rPr>
          <w:rFonts w:cs="Times New Roman"/>
          <w:bCs/>
          <w:szCs w:val="24"/>
        </w:rPr>
        <w:t>“</w:t>
      </w:r>
      <w:r w:rsidRPr="00C23422">
        <w:rPr>
          <w:rFonts w:cs="Times New Roman"/>
          <w:bCs/>
          <w:szCs w:val="24"/>
        </w:rPr>
        <w:t>I will clothe her priests with salvation</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We </w:t>
      </w:r>
      <w:r>
        <w:rPr>
          <w:rFonts w:cs="Times New Roman"/>
          <w:bCs/>
          <w:szCs w:val="24"/>
        </w:rPr>
        <w:t xml:space="preserve">are </w:t>
      </w:r>
      <w:r w:rsidRPr="00C23422">
        <w:rPr>
          <w:rFonts w:cs="Times New Roman"/>
          <w:bCs/>
          <w:szCs w:val="24"/>
        </w:rPr>
        <w:t>to be in the enjoyment of salvation</w:t>
      </w:r>
      <w:r w:rsidR="009B2024">
        <w:rPr>
          <w:rFonts w:cs="Times New Roman"/>
          <w:bCs/>
          <w:szCs w:val="24"/>
        </w:rPr>
        <w:t xml:space="preserve">.  </w:t>
      </w:r>
      <w:r w:rsidRPr="00C23422">
        <w:rPr>
          <w:rFonts w:cs="Times New Roman"/>
          <w:bCs/>
          <w:szCs w:val="24"/>
        </w:rPr>
        <w:t>As a brother said earlier today, there is a fulness about our salvation; there is liberty about it; it leads on to eternal life; that is the fulness of salvation available to us at the present time</w:t>
      </w:r>
      <w:r w:rsidR="009B2024">
        <w:rPr>
          <w:rFonts w:cs="Times New Roman"/>
          <w:bCs/>
          <w:szCs w:val="24"/>
        </w:rPr>
        <w:t xml:space="preserve">.  </w:t>
      </w:r>
      <w:r w:rsidRPr="00C23422">
        <w:rPr>
          <w:rFonts w:cs="Times New Roman"/>
          <w:bCs/>
          <w:szCs w:val="24"/>
        </w:rPr>
        <w:t xml:space="preserve">David requests, </w:t>
      </w:r>
      <w:r w:rsidR="004F26F1">
        <w:rPr>
          <w:rFonts w:cs="Times New Roman"/>
          <w:bCs/>
          <w:szCs w:val="24"/>
        </w:rPr>
        <w:t>“</w:t>
      </w:r>
      <w:r w:rsidRPr="00C23422">
        <w:rPr>
          <w:rFonts w:cs="Times New Roman"/>
          <w:bCs/>
          <w:szCs w:val="24"/>
        </w:rPr>
        <w:t>and let thy saints shout for joy</w:t>
      </w:r>
      <w:r w:rsidR="004F26F1">
        <w:rPr>
          <w:rFonts w:cs="Times New Roman"/>
          <w:bCs/>
          <w:szCs w:val="24"/>
        </w:rPr>
        <w:t>”</w:t>
      </w:r>
      <w:r w:rsidRPr="00C23422">
        <w:rPr>
          <w:rFonts w:cs="Times New Roman"/>
          <w:bCs/>
          <w:szCs w:val="24"/>
        </w:rPr>
        <w:t xml:space="preserve">; Jehovah says, </w:t>
      </w:r>
      <w:r w:rsidR="004F26F1">
        <w:rPr>
          <w:rFonts w:cs="Times New Roman"/>
          <w:bCs/>
          <w:szCs w:val="24"/>
        </w:rPr>
        <w:t>“</w:t>
      </w:r>
      <w:r w:rsidRPr="00C23422">
        <w:rPr>
          <w:rFonts w:cs="Times New Roman"/>
          <w:bCs/>
          <w:szCs w:val="24"/>
        </w:rPr>
        <w:t>and her saints shall shout aloud for joy</w:t>
      </w:r>
      <w:r w:rsidR="004F26F1">
        <w:rPr>
          <w:rFonts w:cs="Times New Roman"/>
          <w:bCs/>
          <w:szCs w:val="24"/>
        </w:rPr>
        <w:t>”</w:t>
      </w:r>
      <w:r w:rsidRPr="00C23422">
        <w:rPr>
          <w:rFonts w:cs="Times New Roman"/>
          <w:bCs/>
          <w:szCs w:val="24"/>
        </w:rPr>
        <w:t>.</w:t>
      </w:r>
    </w:p>
    <w:p w14:paraId="782CAFC6" w14:textId="0D0A4C56" w:rsidR="004D0572" w:rsidRDefault="00C23422" w:rsidP="00C23422">
      <w:pPr>
        <w:spacing w:before="120" w:after="0" w:line="240" w:lineRule="auto"/>
        <w:ind w:firstLine="720"/>
        <w:jc w:val="both"/>
        <w:rPr>
          <w:rFonts w:cs="Times New Roman"/>
          <w:bCs/>
          <w:szCs w:val="24"/>
        </w:rPr>
      </w:pPr>
      <w:r w:rsidRPr="00C23422">
        <w:rPr>
          <w:rFonts w:cs="Times New Roman"/>
          <w:bCs/>
          <w:szCs w:val="24"/>
        </w:rPr>
        <w:t>There is excess in the blessing that the Lord bestows on His people, but it comes about through David</w:t>
      </w:r>
      <w:r w:rsidR="004F26F1">
        <w:rPr>
          <w:rFonts w:cs="Times New Roman"/>
          <w:bCs/>
          <w:szCs w:val="24"/>
        </w:rPr>
        <w:t>’</w:t>
      </w:r>
      <w:r w:rsidRPr="00C23422">
        <w:rPr>
          <w:rFonts w:cs="Times New Roman"/>
          <w:bCs/>
          <w:szCs w:val="24"/>
        </w:rPr>
        <w:t>s exercises, through purpose of heart</w:t>
      </w:r>
      <w:r w:rsidR="009B2024">
        <w:rPr>
          <w:rFonts w:cs="Times New Roman"/>
          <w:bCs/>
          <w:szCs w:val="24"/>
        </w:rPr>
        <w:t xml:space="preserve">.  </w:t>
      </w:r>
      <w:r w:rsidRPr="00C23422">
        <w:rPr>
          <w:rFonts w:cs="Times New Roman"/>
          <w:bCs/>
          <w:szCs w:val="24"/>
        </w:rPr>
        <w:t>It will come about if we are exercised in this way in our localities; there will be something for the service and pleasure of God</w:t>
      </w:r>
      <w:r w:rsidR="009B2024">
        <w:rPr>
          <w:rFonts w:cs="Times New Roman"/>
          <w:bCs/>
          <w:szCs w:val="24"/>
        </w:rPr>
        <w:t xml:space="preserve">.  </w:t>
      </w:r>
      <w:r w:rsidRPr="00C23422">
        <w:rPr>
          <w:rFonts w:cs="Times New Roman"/>
          <w:bCs/>
          <w:szCs w:val="24"/>
        </w:rPr>
        <w:t>God will say, This is what I have been looking for; this is what I have pleasure in</w:t>
      </w:r>
      <w:r w:rsidR="009B2024">
        <w:rPr>
          <w:rFonts w:cs="Times New Roman"/>
          <w:bCs/>
          <w:szCs w:val="24"/>
        </w:rPr>
        <w:t xml:space="preserve">.  </w:t>
      </w:r>
      <w:r w:rsidRPr="00C23422">
        <w:rPr>
          <w:rFonts w:cs="Times New Roman"/>
          <w:bCs/>
          <w:szCs w:val="24"/>
        </w:rPr>
        <w:t>He may have been deprived of it in certain localities for a long time, but now He can say, Here it is for My delight</w:t>
      </w:r>
      <w:r w:rsidR="009B2024">
        <w:rPr>
          <w:rFonts w:cs="Times New Roman"/>
          <w:bCs/>
          <w:szCs w:val="24"/>
        </w:rPr>
        <w:t xml:space="preserve">.  </w:t>
      </w:r>
      <w:r w:rsidRPr="00C23422">
        <w:rPr>
          <w:rFonts w:cs="Times New Roman"/>
          <w:bCs/>
          <w:szCs w:val="24"/>
        </w:rPr>
        <w:t>It was David</w:t>
      </w:r>
      <w:r w:rsidR="004F26F1">
        <w:rPr>
          <w:rFonts w:cs="Times New Roman"/>
          <w:bCs/>
          <w:szCs w:val="24"/>
        </w:rPr>
        <w:t>’</w:t>
      </w:r>
      <w:r w:rsidRPr="00C23422">
        <w:rPr>
          <w:rFonts w:cs="Times New Roman"/>
          <w:bCs/>
          <w:szCs w:val="24"/>
        </w:rPr>
        <w:t>s purpose of heart that led to this, and then, you might say, the Lord takes over because He finds conditions suited</w:t>
      </w:r>
      <w:r w:rsidR="00687B8A">
        <w:rPr>
          <w:rFonts w:cs="Times New Roman"/>
        </w:rPr>
        <w:t>—“</w:t>
      </w:r>
      <w:r w:rsidRPr="00C23422">
        <w:rPr>
          <w:rFonts w:cs="Times New Roman"/>
          <w:bCs/>
          <w:szCs w:val="24"/>
        </w:rPr>
        <w:t>This is my rest for ever; here will I dwell</w:t>
      </w:r>
      <w:r w:rsidR="004F26F1">
        <w:rPr>
          <w:rFonts w:cs="Times New Roman"/>
          <w:bCs/>
          <w:szCs w:val="24"/>
        </w:rPr>
        <w:t>”</w:t>
      </w:r>
      <w:r w:rsidR="009B2024">
        <w:rPr>
          <w:rFonts w:cs="Times New Roman"/>
          <w:bCs/>
          <w:szCs w:val="24"/>
        </w:rPr>
        <w:t xml:space="preserve">.  </w:t>
      </w:r>
      <w:r w:rsidRPr="00C23422">
        <w:rPr>
          <w:rFonts w:cs="Times New Roman"/>
          <w:bCs/>
          <w:szCs w:val="24"/>
        </w:rPr>
        <w:t>Is it not worthwhile going through exercises to provide something for the divine pleasure</w:t>
      </w:r>
      <w:r w:rsidR="003C3CAD">
        <w:rPr>
          <w:rFonts w:cs="Times New Roman"/>
          <w:bCs/>
          <w:szCs w:val="24"/>
        </w:rPr>
        <w:t xml:space="preserve">?  </w:t>
      </w:r>
      <w:r w:rsidRPr="00C23422">
        <w:rPr>
          <w:rFonts w:cs="Times New Roman"/>
          <w:bCs/>
          <w:szCs w:val="24"/>
        </w:rPr>
        <w:t>There is so much around us in confusion, so much that is displeasing to Him</w:t>
      </w:r>
      <w:r w:rsidR="009B2024">
        <w:rPr>
          <w:rFonts w:cs="Times New Roman"/>
          <w:bCs/>
          <w:szCs w:val="24"/>
        </w:rPr>
        <w:t xml:space="preserve">.  </w:t>
      </w:r>
      <w:r w:rsidRPr="00C23422">
        <w:rPr>
          <w:rFonts w:cs="Times New Roman"/>
          <w:bCs/>
          <w:szCs w:val="24"/>
        </w:rPr>
        <w:t xml:space="preserve">We often speak of certain things around us as feeling them, but the Lord feels them far more than </w:t>
      </w:r>
      <w:r w:rsidRPr="00C23422">
        <w:rPr>
          <w:rFonts w:cs="Times New Roman"/>
          <w:bCs/>
          <w:szCs w:val="24"/>
        </w:rPr>
        <w:lastRenderedPageBreak/>
        <w:t>we do</w:t>
      </w:r>
      <w:r w:rsidR="009B2024">
        <w:rPr>
          <w:rFonts w:cs="Times New Roman"/>
          <w:bCs/>
          <w:szCs w:val="24"/>
        </w:rPr>
        <w:t xml:space="preserve">.  </w:t>
      </w:r>
      <w:r w:rsidRPr="00C23422">
        <w:rPr>
          <w:rFonts w:cs="Times New Roman"/>
          <w:bCs/>
          <w:szCs w:val="24"/>
        </w:rPr>
        <w:t>We are only just beginning to learn how the Lord feels about certain things</w:t>
      </w:r>
      <w:r w:rsidR="009B2024">
        <w:rPr>
          <w:rFonts w:cs="Times New Roman"/>
          <w:bCs/>
          <w:szCs w:val="24"/>
        </w:rPr>
        <w:t xml:space="preserve">.  </w:t>
      </w:r>
      <w:r w:rsidRPr="00C23422">
        <w:rPr>
          <w:rFonts w:cs="Times New Roman"/>
          <w:bCs/>
          <w:szCs w:val="24"/>
        </w:rPr>
        <w:t>That is negative; what we need to do is to provide what is positive for His pleasure.</w:t>
      </w:r>
    </w:p>
    <w:p w14:paraId="7536B200" w14:textId="08C4232B"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We perhaps do not fully reali</w:t>
      </w:r>
      <w:r>
        <w:rPr>
          <w:rFonts w:cs="Times New Roman"/>
          <w:bCs/>
          <w:szCs w:val="24"/>
        </w:rPr>
        <w:t>s</w:t>
      </w:r>
      <w:r w:rsidRPr="00C23422">
        <w:rPr>
          <w:rFonts w:cs="Times New Roman"/>
          <w:bCs/>
          <w:szCs w:val="24"/>
        </w:rPr>
        <w:t>e what it means to the Lord to have overcomers available in localities down here of whom He can approve</w:t>
      </w:r>
      <w:r w:rsidR="009B2024">
        <w:rPr>
          <w:rFonts w:cs="Times New Roman"/>
          <w:bCs/>
          <w:szCs w:val="24"/>
        </w:rPr>
        <w:t xml:space="preserve">.  </w:t>
      </w:r>
      <w:r w:rsidRPr="00C23422">
        <w:rPr>
          <w:rFonts w:cs="Times New Roman"/>
          <w:bCs/>
          <w:szCs w:val="24"/>
        </w:rPr>
        <w:t xml:space="preserve">It means more to Him than we </w:t>
      </w:r>
      <w:r w:rsidR="00830607">
        <w:rPr>
          <w:rFonts w:cs="Times New Roman"/>
          <w:bCs/>
          <w:szCs w:val="24"/>
        </w:rPr>
        <w:t>realis</w:t>
      </w:r>
      <w:r w:rsidRPr="00C23422">
        <w:rPr>
          <w:rFonts w:cs="Times New Roman"/>
          <w:bCs/>
          <w:szCs w:val="24"/>
        </w:rPr>
        <w:t>e</w:t>
      </w:r>
      <w:r w:rsidR="009B2024">
        <w:rPr>
          <w:rFonts w:cs="Times New Roman"/>
          <w:bCs/>
          <w:szCs w:val="24"/>
        </w:rPr>
        <w:t xml:space="preserve">.  </w:t>
      </w:r>
      <w:r w:rsidRPr="00C23422">
        <w:rPr>
          <w:rFonts w:cs="Times New Roman"/>
          <w:bCs/>
          <w:szCs w:val="24"/>
        </w:rPr>
        <w:t>He would say, This is what I am looking for</w:t>
      </w:r>
      <w:r w:rsidR="009B2024">
        <w:rPr>
          <w:rFonts w:cs="Times New Roman"/>
          <w:bCs/>
          <w:szCs w:val="24"/>
        </w:rPr>
        <w:t xml:space="preserve">.  </w:t>
      </w:r>
      <w:r w:rsidRPr="00C23422">
        <w:rPr>
          <w:rFonts w:cs="Times New Roman"/>
          <w:bCs/>
          <w:szCs w:val="24"/>
        </w:rPr>
        <w:t>It is not a question of persons so gathered claiming anything; they do not need to claim; it is a question of what</w:t>
      </w:r>
      <w:r>
        <w:rPr>
          <w:rFonts w:cs="Times New Roman"/>
          <w:bCs/>
          <w:szCs w:val="24"/>
        </w:rPr>
        <w:t xml:space="preserve"> </w:t>
      </w:r>
      <w:r w:rsidRPr="00C23422">
        <w:rPr>
          <w:rFonts w:cs="Times New Roman"/>
          <w:bCs/>
          <w:szCs w:val="24"/>
        </w:rPr>
        <w:t>the Lord says</w:t>
      </w:r>
      <w:r w:rsidR="009B2024">
        <w:rPr>
          <w:rFonts w:cs="Times New Roman"/>
          <w:bCs/>
          <w:szCs w:val="24"/>
        </w:rPr>
        <w:t xml:space="preserve">.  </w:t>
      </w:r>
      <w:r w:rsidRPr="00C23422">
        <w:rPr>
          <w:rFonts w:cs="Times New Roman"/>
          <w:bCs/>
          <w:szCs w:val="24"/>
        </w:rPr>
        <w:t>The woman who anointed the Lord</w:t>
      </w:r>
      <w:r w:rsidR="004F26F1">
        <w:rPr>
          <w:rFonts w:cs="Times New Roman"/>
          <w:bCs/>
          <w:szCs w:val="24"/>
        </w:rPr>
        <w:t>’</w:t>
      </w:r>
      <w:r w:rsidRPr="00C23422">
        <w:rPr>
          <w:rFonts w:cs="Times New Roman"/>
          <w:bCs/>
          <w:szCs w:val="24"/>
        </w:rPr>
        <w:t>s head as recorded at the end of Matthew and the end of Mark was so attracted to the Lord, and loved Him so much, that she brought that ointment and poured it out upon His head</w:t>
      </w:r>
      <w:r w:rsidR="009B2024">
        <w:rPr>
          <w:rFonts w:cs="Times New Roman"/>
          <w:bCs/>
          <w:szCs w:val="24"/>
        </w:rPr>
        <w:t xml:space="preserve">.  </w:t>
      </w:r>
      <w:r w:rsidRPr="00C23422">
        <w:rPr>
          <w:rFonts w:cs="Times New Roman"/>
          <w:bCs/>
          <w:szCs w:val="24"/>
        </w:rPr>
        <w:t xml:space="preserve">She would say, </w:t>
      </w:r>
      <w:r w:rsidR="004F26F1">
        <w:rPr>
          <w:rFonts w:cs="Times New Roman"/>
          <w:bCs/>
          <w:szCs w:val="24"/>
        </w:rPr>
        <w:t>‘</w:t>
      </w:r>
      <w:r w:rsidRPr="00C23422">
        <w:rPr>
          <w:rFonts w:cs="Times New Roman"/>
          <w:bCs/>
          <w:szCs w:val="24"/>
        </w:rPr>
        <w:t>I just did what I felt like doing</w:t>
      </w:r>
      <w:r w:rsidR="004F26F1">
        <w:rPr>
          <w:rFonts w:cs="Times New Roman"/>
          <w:bCs/>
          <w:szCs w:val="24"/>
        </w:rPr>
        <w:t>’</w:t>
      </w:r>
      <w:r w:rsidRPr="00C23422">
        <w:rPr>
          <w:rFonts w:cs="Times New Roman"/>
          <w:bCs/>
          <w:szCs w:val="24"/>
        </w:rPr>
        <w:t>; she would not think there was anything great about it</w:t>
      </w:r>
      <w:r w:rsidR="009B2024">
        <w:rPr>
          <w:rFonts w:cs="Times New Roman"/>
          <w:bCs/>
          <w:szCs w:val="24"/>
        </w:rPr>
        <w:t xml:space="preserve">.  </w:t>
      </w:r>
      <w:r w:rsidRPr="00C23422">
        <w:rPr>
          <w:rFonts w:cs="Times New Roman"/>
          <w:bCs/>
          <w:szCs w:val="24"/>
        </w:rPr>
        <w:t>Oh how the Lord appreciated what she did</w:t>
      </w:r>
      <w:r w:rsidR="003C3CAD">
        <w:rPr>
          <w:rFonts w:cs="Times New Roman"/>
          <w:bCs/>
          <w:szCs w:val="24"/>
        </w:rPr>
        <w:t xml:space="preserve">!  </w:t>
      </w:r>
      <w:r w:rsidRPr="00C23422">
        <w:rPr>
          <w:rFonts w:cs="Times New Roman"/>
          <w:bCs/>
          <w:szCs w:val="24"/>
        </w:rPr>
        <w:t xml:space="preserve">The Lord said, </w:t>
      </w:r>
      <w:r w:rsidR="004F26F1">
        <w:rPr>
          <w:rFonts w:cs="Times New Roman"/>
          <w:bCs/>
          <w:szCs w:val="24"/>
        </w:rPr>
        <w:t>“</w:t>
      </w:r>
      <w:r w:rsidRPr="00C23422">
        <w:rPr>
          <w:rFonts w:cs="Times New Roman"/>
          <w:bCs/>
          <w:szCs w:val="24"/>
        </w:rPr>
        <w:t>What she could she has done</w:t>
      </w:r>
      <w:r w:rsidR="004F26F1">
        <w:rPr>
          <w:rFonts w:cs="Times New Roman"/>
          <w:bCs/>
          <w:szCs w:val="24"/>
        </w:rPr>
        <w:t>”</w:t>
      </w:r>
      <w:r w:rsidRPr="00C23422">
        <w:rPr>
          <w:rFonts w:cs="Times New Roman"/>
          <w:bCs/>
          <w:szCs w:val="24"/>
        </w:rPr>
        <w:t>, Mark 14: 8</w:t>
      </w:r>
      <w:r w:rsidR="009B2024">
        <w:rPr>
          <w:rFonts w:cs="Times New Roman"/>
          <w:bCs/>
          <w:szCs w:val="24"/>
        </w:rPr>
        <w:t xml:space="preserve">.  </w:t>
      </w:r>
      <w:r w:rsidRPr="00C23422">
        <w:rPr>
          <w:rFonts w:cs="Times New Roman"/>
          <w:bCs/>
          <w:szCs w:val="24"/>
        </w:rPr>
        <w:t>He said that wheresoever the gospel is preached what she did shall be spoken of</w:t>
      </w:r>
      <w:r w:rsidR="009B2024">
        <w:rPr>
          <w:rFonts w:cs="Times New Roman"/>
          <w:bCs/>
          <w:szCs w:val="24"/>
        </w:rPr>
        <w:t xml:space="preserve">.  </w:t>
      </w:r>
      <w:r w:rsidRPr="00C23422">
        <w:rPr>
          <w:rFonts w:cs="Times New Roman"/>
          <w:bCs/>
          <w:szCs w:val="24"/>
        </w:rPr>
        <w:t>She never expected such approbation.</w:t>
      </w:r>
    </w:p>
    <w:p w14:paraId="60092090" w14:textId="3B584EB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I sometimes think that the saints in the assembly in Philadelphia, when they got that letter by the hand of John, would say to themselves, </w:t>
      </w:r>
      <w:r w:rsidR="004F26F1">
        <w:rPr>
          <w:rFonts w:cs="Times New Roman"/>
          <w:bCs/>
          <w:szCs w:val="24"/>
        </w:rPr>
        <w:t>‘</w:t>
      </w:r>
      <w:r w:rsidRPr="00C23422">
        <w:rPr>
          <w:rFonts w:cs="Times New Roman"/>
          <w:bCs/>
          <w:szCs w:val="24"/>
        </w:rPr>
        <w:t>We did not expect such approval; we are only a feeble few here; there is more gift in Laodicea</w:t>
      </w:r>
      <w:r w:rsidR="004F26F1">
        <w:rPr>
          <w:rFonts w:cs="Times New Roman"/>
          <w:bCs/>
          <w:szCs w:val="24"/>
        </w:rPr>
        <w:t>’</w:t>
      </w:r>
      <w:r w:rsidR="009B2024">
        <w:rPr>
          <w:rFonts w:cs="Times New Roman"/>
          <w:bCs/>
          <w:szCs w:val="24"/>
        </w:rPr>
        <w:t xml:space="preserve">.  </w:t>
      </w:r>
      <w:r w:rsidRPr="00C23422">
        <w:rPr>
          <w:rFonts w:cs="Times New Roman"/>
          <w:bCs/>
          <w:szCs w:val="24"/>
        </w:rPr>
        <w:t>We would be greatly encouraged if we could see things as the Lord sees them, and feel things as the Lord feels them</w:t>
      </w:r>
      <w:r w:rsidR="009B2024">
        <w:rPr>
          <w:rFonts w:cs="Times New Roman"/>
          <w:bCs/>
          <w:szCs w:val="24"/>
        </w:rPr>
        <w:t xml:space="preserve">.  </w:t>
      </w:r>
      <w:r w:rsidRPr="00C23422">
        <w:rPr>
          <w:rFonts w:cs="Times New Roman"/>
          <w:bCs/>
          <w:szCs w:val="24"/>
        </w:rPr>
        <w:t>Some overcomers in a locality gathering together for the Lord</w:t>
      </w:r>
      <w:r w:rsidR="004F26F1">
        <w:rPr>
          <w:rFonts w:cs="Times New Roman"/>
          <w:bCs/>
          <w:szCs w:val="24"/>
        </w:rPr>
        <w:t>’</w:t>
      </w:r>
      <w:r w:rsidRPr="00C23422">
        <w:rPr>
          <w:rFonts w:cs="Times New Roman"/>
          <w:bCs/>
          <w:szCs w:val="24"/>
        </w:rPr>
        <w:t xml:space="preserve">s supper means more to Him than we </w:t>
      </w:r>
      <w:r w:rsidR="001D7E20">
        <w:rPr>
          <w:rFonts w:cs="Times New Roman"/>
          <w:bCs/>
          <w:szCs w:val="24"/>
        </w:rPr>
        <w:t>realis</w:t>
      </w:r>
      <w:r w:rsidRPr="00C23422">
        <w:rPr>
          <w:rFonts w:cs="Times New Roman"/>
          <w:bCs/>
          <w:szCs w:val="24"/>
        </w:rPr>
        <w:t>e; it does indeed</w:t>
      </w:r>
      <w:r w:rsidR="009B2024">
        <w:rPr>
          <w:rFonts w:cs="Times New Roman"/>
          <w:bCs/>
          <w:szCs w:val="24"/>
        </w:rPr>
        <w:t xml:space="preserve">.  </w:t>
      </w:r>
      <w:r w:rsidRPr="00C23422">
        <w:rPr>
          <w:rFonts w:cs="Times New Roman"/>
          <w:bCs/>
          <w:szCs w:val="24"/>
        </w:rPr>
        <w:t xml:space="preserve">If we only saw it through His eyes we would be greatly encouraged and built up </w:t>
      </w:r>
      <w:r w:rsidR="00F830F4" w:rsidRPr="00C23422">
        <w:rPr>
          <w:rFonts w:cs="Times New Roman"/>
          <w:bCs/>
          <w:szCs w:val="24"/>
        </w:rPr>
        <w:t>in His</w:t>
      </w:r>
      <w:r w:rsidRPr="00C23422">
        <w:rPr>
          <w:rFonts w:cs="Times New Roman"/>
          <w:bCs/>
          <w:szCs w:val="24"/>
        </w:rPr>
        <w:t xml:space="preserve"> service</w:t>
      </w:r>
      <w:r w:rsidR="009B2024">
        <w:rPr>
          <w:rFonts w:cs="Times New Roman"/>
          <w:bCs/>
          <w:szCs w:val="24"/>
        </w:rPr>
        <w:t xml:space="preserve">.  </w:t>
      </w:r>
      <w:r w:rsidRPr="00C23422">
        <w:rPr>
          <w:rFonts w:cs="Times New Roman"/>
          <w:bCs/>
          <w:szCs w:val="24"/>
        </w:rPr>
        <w:t xml:space="preserve">He would say, as it were, </w:t>
      </w:r>
      <w:r w:rsidR="004F26F1">
        <w:rPr>
          <w:rFonts w:cs="Times New Roman"/>
          <w:bCs/>
          <w:szCs w:val="24"/>
        </w:rPr>
        <w:t>“</w:t>
      </w:r>
      <w:r w:rsidRPr="00C23422">
        <w:rPr>
          <w:rFonts w:cs="Times New Roman"/>
          <w:bCs/>
          <w:szCs w:val="24"/>
        </w:rPr>
        <w:t>This is my rest for ever; here will I dwell</w:t>
      </w:r>
      <w:r w:rsidR="004F26F1">
        <w:rPr>
          <w:rFonts w:cs="Times New Roman"/>
          <w:bCs/>
          <w:szCs w:val="24"/>
        </w:rPr>
        <w:t>”</w:t>
      </w:r>
      <w:r w:rsidR="009B2024">
        <w:rPr>
          <w:rFonts w:cs="Times New Roman"/>
          <w:bCs/>
          <w:szCs w:val="24"/>
        </w:rPr>
        <w:t xml:space="preserve">.  </w:t>
      </w:r>
      <w:r w:rsidRPr="00C23422">
        <w:rPr>
          <w:rFonts w:cs="Times New Roman"/>
          <w:bCs/>
          <w:szCs w:val="24"/>
        </w:rPr>
        <w:t>It is His own pronouncement, His own approval and approbation.</w:t>
      </w:r>
    </w:p>
    <w:p w14:paraId="60A4A2A1" w14:textId="2B45E786" w:rsidR="00C23422" w:rsidRDefault="00C23422" w:rsidP="00C23422">
      <w:pPr>
        <w:spacing w:before="120" w:after="0" w:line="240" w:lineRule="auto"/>
        <w:ind w:firstLine="720"/>
        <w:jc w:val="both"/>
        <w:rPr>
          <w:rFonts w:cs="Times New Roman"/>
          <w:bCs/>
          <w:szCs w:val="24"/>
        </w:rPr>
      </w:pPr>
      <w:r w:rsidRPr="00C23422">
        <w:rPr>
          <w:rFonts w:cs="Times New Roman"/>
          <w:bCs/>
          <w:szCs w:val="24"/>
        </w:rPr>
        <w:t>Now just a word about Ezra, who was in a day of recovery such as we are in</w:t>
      </w:r>
      <w:r w:rsidR="009B2024">
        <w:rPr>
          <w:rFonts w:cs="Times New Roman"/>
          <w:bCs/>
          <w:szCs w:val="24"/>
        </w:rPr>
        <w:t xml:space="preserve">.  </w:t>
      </w:r>
      <w:r w:rsidRPr="00C23422">
        <w:rPr>
          <w:rFonts w:cs="Times New Roman"/>
          <w:bCs/>
          <w:szCs w:val="24"/>
        </w:rPr>
        <w:t xml:space="preserve">What impressed me was that Ezra </w:t>
      </w:r>
      <w:r w:rsidR="004F26F1">
        <w:rPr>
          <w:rFonts w:cs="Times New Roman"/>
          <w:bCs/>
          <w:szCs w:val="24"/>
        </w:rPr>
        <w:t>“</w:t>
      </w:r>
      <w:r w:rsidRPr="00C23422">
        <w:rPr>
          <w:rFonts w:cs="Times New Roman"/>
          <w:bCs/>
          <w:szCs w:val="24"/>
        </w:rPr>
        <w:t>directed his heart to seek the law of Jehovah and to do it, and to teach in Israel the statutes and the ordinances</w:t>
      </w:r>
      <w:r w:rsidR="004F26F1">
        <w:rPr>
          <w:rFonts w:cs="Times New Roman"/>
          <w:bCs/>
          <w:szCs w:val="24"/>
        </w:rPr>
        <w:t>”</w:t>
      </w:r>
      <w:r w:rsidR="009B2024">
        <w:rPr>
          <w:rFonts w:cs="Times New Roman"/>
          <w:bCs/>
          <w:szCs w:val="24"/>
        </w:rPr>
        <w:t xml:space="preserve">.  </w:t>
      </w:r>
      <w:r w:rsidRPr="00C23422">
        <w:rPr>
          <w:rFonts w:cs="Times New Roman"/>
          <w:bCs/>
          <w:szCs w:val="24"/>
        </w:rPr>
        <w:t>He directed his heart; he set himself in this direction; and this, dear brethren, is needed</w:t>
      </w:r>
      <w:r w:rsidR="009B2024">
        <w:rPr>
          <w:rFonts w:cs="Times New Roman"/>
          <w:bCs/>
          <w:szCs w:val="24"/>
        </w:rPr>
        <w:t xml:space="preserve">.  </w:t>
      </w:r>
      <w:r w:rsidRPr="00C23422">
        <w:rPr>
          <w:rFonts w:cs="Times New Roman"/>
          <w:bCs/>
          <w:szCs w:val="24"/>
        </w:rPr>
        <w:t>You might say he directed his heart toward the understanding of divine principles; they are needed in the day in which we are</w:t>
      </w:r>
      <w:r w:rsidR="009B2024">
        <w:rPr>
          <w:rFonts w:cs="Times New Roman"/>
          <w:bCs/>
          <w:szCs w:val="24"/>
        </w:rPr>
        <w:t xml:space="preserve">.  </w:t>
      </w:r>
      <w:r w:rsidRPr="00C23422">
        <w:rPr>
          <w:rFonts w:cs="Times New Roman"/>
          <w:bCs/>
          <w:szCs w:val="24"/>
        </w:rPr>
        <w:t>We need to direct our hearts in this; there needs to be care, leadership, and overseership;</w:t>
      </w:r>
      <w:r>
        <w:rPr>
          <w:rFonts w:cs="Times New Roman"/>
          <w:bCs/>
          <w:szCs w:val="24"/>
        </w:rPr>
        <w:t xml:space="preserve"> </w:t>
      </w:r>
      <w:r w:rsidRPr="00C23422">
        <w:rPr>
          <w:rFonts w:cs="Times New Roman"/>
          <w:bCs/>
          <w:szCs w:val="24"/>
        </w:rPr>
        <w:t>all these features are needed in our localities; there will always be need for care</w:t>
      </w:r>
      <w:r w:rsidR="009B2024">
        <w:rPr>
          <w:rFonts w:cs="Times New Roman"/>
          <w:bCs/>
          <w:szCs w:val="24"/>
        </w:rPr>
        <w:t xml:space="preserve">.  </w:t>
      </w:r>
      <w:r w:rsidRPr="00C23422">
        <w:rPr>
          <w:rFonts w:cs="Times New Roman"/>
          <w:bCs/>
          <w:szCs w:val="24"/>
        </w:rPr>
        <w:t>The more numbers there are, the more these things are needed</w:t>
      </w:r>
      <w:r w:rsidR="009B2024">
        <w:rPr>
          <w:rFonts w:cs="Times New Roman"/>
          <w:bCs/>
          <w:szCs w:val="24"/>
        </w:rPr>
        <w:t xml:space="preserve">.  </w:t>
      </w:r>
      <w:r w:rsidRPr="00C23422">
        <w:rPr>
          <w:rFonts w:cs="Times New Roman"/>
          <w:bCs/>
          <w:szCs w:val="24"/>
        </w:rPr>
        <w:t>We need a lead in the right direction, and care, and maintenance of divine principles</w:t>
      </w:r>
      <w:r w:rsidR="009B2024">
        <w:rPr>
          <w:rFonts w:cs="Times New Roman"/>
          <w:bCs/>
          <w:szCs w:val="24"/>
        </w:rPr>
        <w:t xml:space="preserve">.  </w:t>
      </w:r>
      <w:r w:rsidRPr="00C23422">
        <w:rPr>
          <w:rFonts w:cs="Times New Roman"/>
          <w:bCs/>
          <w:szCs w:val="24"/>
        </w:rPr>
        <w:t xml:space="preserve">We </w:t>
      </w:r>
      <w:r w:rsidRPr="00C23422">
        <w:rPr>
          <w:rFonts w:cs="Times New Roman"/>
          <w:bCs/>
          <w:szCs w:val="24"/>
        </w:rPr>
        <w:lastRenderedPageBreak/>
        <w:t>need to direct our hearts, like Ezra, if there are to be conditions pleasing to the Lord.</w:t>
      </w:r>
    </w:p>
    <w:p w14:paraId="68CEF175" w14:textId="4596CEF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May we be encouraged to have the purpose of heart of Daniel, and all of us be committed with purpose of heart in spiritual resolve to provide what is pleasing to the Lord, and then let us have regard to divine principles, the maintenance of what is suited to Him in our localities, helping others into it also</w:t>
      </w:r>
      <w:r w:rsidR="009B2024">
        <w:rPr>
          <w:rFonts w:cs="Times New Roman"/>
          <w:bCs/>
          <w:szCs w:val="24"/>
        </w:rPr>
        <w:t xml:space="preserve">.  </w:t>
      </w:r>
      <w:r w:rsidRPr="00C23422">
        <w:rPr>
          <w:rFonts w:cs="Times New Roman"/>
          <w:bCs/>
          <w:szCs w:val="24"/>
        </w:rPr>
        <w:t>May the Lord help us in these things.</w:t>
      </w:r>
    </w:p>
    <w:p w14:paraId="285F4501" w14:textId="77777777" w:rsidR="00C23422" w:rsidRDefault="00C23422" w:rsidP="00C23422">
      <w:pPr>
        <w:spacing w:before="120" w:after="0" w:line="240" w:lineRule="auto"/>
        <w:rPr>
          <w:rFonts w:cs="Times New Roman"/>
          <w:bCs/>
          <w:szCs w:val="24"/>
        </w:rPr>
      </w:pPr>
    </w:p>
    <w:p w14:paraId="4F38F955" w14:textId="556C420B" w:rsidR="00C23422" w:rsidRDefault="00C23422" w:rsidP="00C23422">
      <w:pPr>
        <w:spacing w:before="120" w:after="0" w:line="240" w:lineRule="auto"/>
        <w:rPr>
          <w:rFonts w:cs="Times New Roman"/>
          <w:b/>
          <w:szCs w:val="24"/>
        </w:rPr>
      </w:pPr>
      <w:r w:rsidRPr="00C23422">
        <w:rPr>
          <w:rFonts w:cs="Times New Roman"/>
          <w:b/>
          <w:szCs w:val="24"/>
        </w:rPr>
        <w:t xml:space="preserve">MOTUEKA NZ </w:t>
      </w:r>
    </w:p>
    <w:p w14:paraId="1FC5990B" w14:textId="77777777" w:rsidR="00C23422" w:rsidRDefault="00C23422" w:rsidP="00C23422">
      <w:pPr>
        <w:spacing w:before="120" w:after="0" w:line="240" w:lineRule="auto"/>
        <w:rPr>
          <w:rFonts w:cs="Times New Roman"/>
          <w:b/>
          <w:szCs w:val="24"/>
        </w:rPr>
      </w:pPr>
      <w:r w:rsidRPr="00C23422">
        <w:rPr>
          <w:rFonts w:cs="Times New Roman"/>
          <w:b/>
          <w:szCs w:val="24"/>
        </w:rPr>
        <w:t>10</w:t>
      </w:r>
      <w:r w:rsidRPr="00C23422">
        <w:rPr>
          <w:rFonts w:cs="Times New Roman"/>
          <w:b/>
          <w:szCs w:val="24"/>
          <w:vertAlign w:val="superscript"/>
        </w:rPr>
        <w:t>th</w:t>
      </w:r>
      <w:r w:rsidRPr="00C23422">
        <w:rPr>
          <w:rFonts w:cs="Times New Roman"/>
          <w:b/>
          <w:szCs w:val="24"/>
        </w:rPr>
        <w:t xml:space="preserve"> March 1979</w:t>
      </w:r>
    </w:p>
    <w:p w14:paraId="7A8CF5E3" w14:textId="77777777" w:rsidR="00C23422" w:rsidRDefault="00C23422" w:rsidP="00C23422">
      <w:pPr>
        <w:spacing w:before="120" w:after="0" w:line="240" w:lineRule="auto"/>
        <w:jc w:val="center"/>
        <w:rPr>
          <w:rFonts w:cs="Times New Roman"/>
          <w:bCs/>
          <w:szCs w:val="24"/>
        </w:rPr>
      </w:pPr>
      <w:r w:rsidRPr="00FD428C">
        <w:rPr>
          <w:rFonts w:cs="Times New Roman"/>
          <w:bCs/>
          <w:szCs w:val="24"/>
        </w:rPr>
        <w:t>_____________________</w:t>
      </w:r>
    </w:p>
    <w:p w14:paraId="3F0DC834" w14:textId="28C4C4FB" w:rsidR="00772FD4" w:rsidRDefault="00772FD4" w:rsidP="00C23422">
      <w:pPr>
        <w:rPr>
          <w:rFonts w:cs="Times New Roman"/>
          <w:bCs/>
          <w:szCs w:val="24"/>
        </w:rPr>
      </w:pPr>
      <w:r>
        <w:rPr>
          <w:rFonts w:cs="Times New Roman"/>
          <w:bCs/>
          <w:szCs w:val="24"/>
        </w:rPr>
        <w:br w:type="page"/>
      </w:r>
    </w:p>
    <w:p w14:paraId="2A084E46" w14:textId="62EB1049" w:rsidR="000C79DF" w:rsidRPr="000C79DF" w:rsidRDefault="000C79DF" w:rsidP="000C79DF">
      <w:pPr>
        <w:pStyle w:val="Heading1"/>
      </w:pPr>
      <w:bookmarkStart w:id="66" w:name="_Toc26879127"/>
      <w:bookmarkStart w:id="67" w:name="_Toc35685485"/>
      <w:r w:rsidRPr="000C79DF">
        <w:lastRenderedPageBreak/>
        <w:t>THE ASSEMBLY FOR CHRIST</w:t>
      </w:r>
      <w:bookmarkEnd w:id="66"/>
      <w:bookmarkEnd w:id="67"/>
    </w:p>
    <w:p w14:paraId="1168AD81" w14:textId="77777777" w:rsidR="000C79DF" w:rsidRDefault="000C79DF" w:rsidP="000C79DF">
      <w:pPr>
        <w:spacing w:before="120" w:after="0" w:line="240" w:lineRule="auto"/>
        <w:jc w:val="both"/>
        <w:rPr>
          <w:rFonts w:cs="Times New Roman"/>
          <w:b/>
          <w:szCs w:val="24"/>
        </w:rPr>
      </w:pPr>
      <w:r w:rsidRPr="000C79DF">
        <w:rPr>
          <w:rFonts w:cs="Times New Roman"/>
          <w:b/>
          <w:szCs w:val="24"/>
        </w:rPr>
        <w:t>Ephesians 1: 15-23</w:t>
      </w:r>
    </w:p>
    <w:p w14:paraId="1BAFA9AD" w14:textId="365C63AD" w:rsidR="000C79DF" w:rsidRPr="000C79DF" w:rsidRDefault="000C79DF" w:rsidP="000C79DF">
      <w:pPr>
        <w:spacing w:after="0" w:line="240" w:lineRule="auto"/>
        <w:jc w:val="both"/>
        <w:rPr>
          <w:rFonts w:cs="Times New Roman"/>
          <w:b/>
          <w:szCs w:val="24"/>
        </w:rPr>
      </w:pPr>
      <w:r w:rsidRPr="000C79DF">
        <w:rPr>
          <w:rFonts w:cs="Times New Roman"/>
          <w:b/>
          <w:szCs w:val="24"/>
        </w:rPr>
        <w:t>2 Corinthians 11: 1-3</w:t>
      </w:r>
    </w:p>
    <w:p w14:paraId="3D0D07F2" w14:textId="6494368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thought we might consider the assembly femininely for Christ</w:t>
      </w:r>
      <w:r w:rsidR="009B2024">
        <w:rPr>
          <w:rFonts w:cs="Times New Roman"/>
          <w:bCs/>
          <w:szCs w:val="24"/>
        </w:rPr>
        <w:t xml:space="preserve">.  </w:t>
      </w:r>
      <w:r w:rsidRPr="000C79DF">
        <w:rPr>
          <w:rFonts w:cs="Times New Roman"/>
          <w:bCs/>
          <w:szCs w:val="24"/>
        </w:rPr>
        <w:t>The assembly femininely is the special answer to the manhood of the Lord Jesus</w:t>
      </w:r>
      <w:r w:rsidR="009B2024">
        <w:rPr>
          <w:rFonts w:cs="Times New Roman"/>
          <w:bCs/>
          <w:szCs w:val="24"/>
        </w:rPr>
        <w:t xml:space="preserve">.  </w:t>
      </w:r>
      <w:r w:rsidRPr="000C79DF">
        <w:rPr>
          <w:rFonts w:cs="Times New Roman"/>
          <w:bCs/>
          <w:szCs w:val="24"/>
        </w:rPr>
        <w:t xml:space="preserve">In type we can see this before sin came in in Genesis 2; there was the man alone but it was not good that man should be alone and Eve, the woman, </w:t>
      </w:r>
      <w:r w:rsidR="00687B8A" w:rsidRPr="00687B8A">
        <w:rPr>
          <w:rFonts w:cs="Times New Roman"/>
          <w:bCs/>
          <w:i/>
          <w:iCs/>
          <w:szCs w:val="24"/>
        </w:rPr>
        <w:t>i</w:t>
      </w:r>
      <w:r w:rsidRPr="00687B8A">
        <w:rPr>
          <w:rFonts w:cs="Times New Roman"/>
          <w:bCs/>
          <w:i/>
          <w:iCs/>
          <w:szCs w:val="24"/>
        </w:rPr>
        <w:t>shshah</w:t>
      </w:r>
      <w:r w:rsidRPr="000C79DF">
        <w:rPr>
          <w:rFonts w:cs="Times New Roman"/>
          <w:bCs/>
          <w:szCs w:val="24"/>
        </w:rPr>
        <w:t xml:space="preserve">, is built as the counterpart of </w:t>
      </w:r>
      <w:r w:rsidR="007C4EAA" w:rsidRPr="007C4EAA">
        <w:rPr>
          <w:rFonts w:cs="Times New Roman"/>
          <w:bCs/>
          <w:i/>
          <w:iCs/>
          <w:szCs w:val="24"/>
        </w:rPr>
        <w:t>i</w:t>
      </w:r>
      <w:r w:rsidRPr="007C4EAA">
        <w:rPr>
          <w:rFonts w:cs="Times New Roman"/>
          <w:bCs/>
          <w:i/>
          <w:iCs/>
          <w:szCs w:val="24"/>
        </w:rPr>
        <w:t>sh</w:t>
      </w:r>
      <w:r w:rsidRPr="000C79DF">
        <w:rPr>
          <w:rFonts w:cs="Times New Roman"/>
          <w:bCs/>
          <w:szCs w:val="24"/>
        </w:rPr>
        <w:t>, the man</w:t>
      </w:r>
      <w:r w:rsidR="009B2024">
        <w:rPr>
          <w:rFonts w:cs="Times New Roman"/>
          <w:bCs/>
          <w:szCs w:val="24"/>
        </w:rPr>
        <w:t xml:space="preserve">.  </w:t>
      </w:r>
      <w:r w:rsidRPr="000C79DF">
        <w:rPr>
          <w:rFonts w:cs="Times New Roman"/>
          <w:bCs/>
          <w:szCs w:val="24"/>
        </w:rPr>
        <w:t>We need all to be enlightened as to this great matter</w:t>
      </w:r>
      <w:r w:rsidR="009B2024">
        <w:rPr>
          <w:rFonts w:cs="Times New Roman"/>
          <w:bCs/>
          <w:szCs w:val="24"/>
        </w:rPr>
        <w:t xml:space="preserve">.  </w:t>
      </w:r>
      <w:r w:rsidRPr="000C79DF">
        <w:rPr>
          <w:rFonts w:cs="Times New Roman"/>
          <w:bCs/>
          <w:szCs w:val="24"/>
        </w:rPr>
        <w:t xml:space="preserve">Paul writes </w:t>
      </w:r>
      <w:r w:rsidR="004F26F1">
        <w:rPr>
          <w:rFonts w:cs="Times New Roman"/>
          <w:bCs/>
          <w:szCs w:val="24"/>
        </w:rPr>
        <w:t>“</w:t>
      </w:r>
      <w:r w:rsidRPr="000C79DF">
        <w:rPr>
          <w:rFonts w:cs="Times New Roman"/>
          <w:bCs/>
          <w:szCs w:val="24"/>
        </w:rPr>
        <w:t>that the God of our Lord Jesus Christ, the Father of glory, would give you the spirit of wisdom and revelation</w:t>
      </w:r>
      <w:r w:rsidR="004F26F1">
        <w:rPr>
          <w:rFonts w:cs="Times New Roman"/>
          <w:bCs/>
          <w:szCs w:val="24"/>
        </w:rPr>
        <w:t>”</w:t>
      </w:r>
      <w:r w:rsidRPr="000C79DF">
        <w:rPr>
          <w:rFonts w:cs="Times New Roman"/>
          <w:bCs/>
          <w:szCs w:val="24"/>
        </w:rPr>
        <w:t xml:space="preserve">, and that statement runs down to the truth as to the assembly, and the conferred glory of the Lord Jesus: </w:t>
      </w:r>
      <w:r w:rsidR="004F26F1">
        <w:rPr>
          <w:rFonts w:cs="Times New Roman"/>
          <w:bCs/>
          <w:szCs w:val="24"/>
        </w:rPr>
        <w:t>“</w:t>
      </w:r>
      <w:r w:rsidRPr="000C79DF">
        <w:rPr>
          <w:rFonts w:cs="Times New Roman"/>
          <w:bCs/>
          <w:szCs w:val="24"/>
        </w:rPr>
        <w:t>gave him to be head over all things to the assembly</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The assembly shares with Him in His headship: </w:t>
      </w:r>
      <w:r w:rsidR="004F26F1">
        <w:rPr>
          <w:rFonts w:cs="Times New Roman"/>
          <w:bCs/>
          <w:szCs w:val="24"/>
        </w:rPr>
        <w:t>“</w:t>
      </w:r>
      <w:r w:rsidRPr="000C79DF">
        <w:rPr>
          <w:rFonts w:cs="Times New Roman"/>
          <w:bCs/>
          <w:szCs w:val="24"/>
        </w:rPr>
        <w:t>head over all things to the assembly, which is his body, the fulness of him who fills all in all</w:t>
      </w:r>
      <w:r w:rsidR="004F26F1">
        <w:rPr>
          <w:rFonts w:cs="Times New Roman"/>
          <w:bCs/>
          <w:szCs w:val="24"/>
        </w:rPr>
        <w:t>”</w:t>
      </w:r>
      <w:r w:rsidR="009B2024">
        <w:rPr>
          <w:rFonts w:cs="Times New Roman"/>
          <w:bCs/>
          <w:szCs w:val="24"/>
        </w:rPr>
        <w:t xml:space="preserve">.  </w:t>
      </w:r>
      <w:r w:rsidRPr="000C79DF">
        <w:rPr>
          <w:rFonts w:cs="Times New Roman"/>
          <w:bCs/>
          <w:szCs w:val="24"/>
        </w:rPr>
        <w:t>These statements could refer only to the assembly and no other family</w:t>
      </w:r>
      <w:r w:rsidR="009B2024">
        <w:rPr>
          <w:rFonts w:cs="Times New Roman"/>
          <w:bCs/>
          <w:szCs w:val="24"/>
        </w:rPr>
        <w:t xml:space="preserve">.  </w:t>
      </w:r>
      <w:r w:rsidRPr="000C79DF">
        <w:rPr>
          <w:rFonts w:cs="Times New Roman"/>
          <w:bCs/>
          <w:szCs w:val="24"/>
        </w:rPr>
        <w:t>Wonderful as it will be to belong to any other family, none will have this privileged position</w:t>
      </w:r>
      <w:r w:rsidR="009B2024">
        <w:rPr>
          <w:rFonts w:cs="Times New Roman"/>
          <w:bCs/>
          <w:szCs w:val="24"/>
        </w:rPr>
        <w:t xml:space="preserve">.  </w:t>
      </w:r>
      <w:r w:rsidRPr="000C79DF">
        <w:rPr>
          <w:rFonts w:cs="Times New Roman"/>
          <w:bCs/>
          <w:szCs w:val="24"/>
        </w:rPr>
        <w:t>We all need to desire to have the spirit of wisdom and revelation to apprehend the distinctiveness of the assembly as a family, and femininely as an entity for the heart of Christ.</w:t>
      </w:r>
    </w:p>
    <w:p w14:paraId="37F6AE4C" w14:textId="0C164202" w:rsidR="000C79DF" w:rsidRPr="000C79DF" w:rsidRDefault="000C79DF" w:rsidP="007C4EAA">
      <w:pPr>
        <w:spacing w:before="120" w:after="0" w:line="240" w:lineRule="auto"/>
        <w:ind w:firstLine="720"/>
        <w:jc w:val="both"/>
        <w:rPr>
          <w:rFonts w:cs="Times New Roman"/>
          <w:bCs/>
          <w:szCs w:val="24"/>
        </w:rPr>
      </w:pPr>
      <w:r w:rsidRPr="000C79DF">
        <w:rPr>
          <w:rFonts w:cs="Times New Roman"/>
          <w:bCs/>
          <w:szCs w:val="24"/>
        </w:rPr>
        <w:t>In 2 Corinthians we have the practical side of this</w:t>
      </w:r>
      <w:r w:rsidR="009B2024">
        <w:rPr>
          <w:rFonts w:cs="Times New Roman"/>
          <w:bCs/>
          <w:szCs w:val="24"/>
        </w:rPr>
        <w:t xml:space="preserve">.  </w:t>
      </w:r>
      <w:r w:rsidRPr="000C79DF">
        <w:rPr>
          <w:rFonts w:cs="Times New Roman"/>
          <w:bCs/>
          <w:szCs w:val="24"/>
        </w:rPr>
        <w:t xml:space="preserve">Paul says </w:t>
      </w:r>
      <w:r w:rsidR="004F26F1">
        <w:rPr>
          <w:rFonts w:cs="Times New Roman"/>
          <w:bCs/>
          <w:szCs w:val="24"/>
        </w:rPr>
        <w:t>“</w:t>
      </w:r>
      <w:r w:rsidRPr="000C79DF">
        <w:rPr>
          <w:rFonts w:cs="Times New Roman"/>
          <w:bCs/>
          <w:szCs w:val="24"/>
        </w:rPr>
        <w:t>I have espoused you unto one man, to present you</w:t>
      </w:r>
      <w:r w:rsidR="004F26F1">
        <w:rPr>
          <w:rFonts w:cs="Times New Roman"/>
          <w:bCs/>
          <w:szCs w:val="24"/>
        </w:rPr>
        <w:t>”</w:t>
      </w:r>
      <w:r w:rsidRPr="000C79DF">
        <w:rPr>
          <w:rFonts w:cs="Times New Roman"/>
          <w:bCs/>
          <w:szCs w:val="24"/>
        </w:rPr>
        <w:t>; that is, the Corinthians, that local company</w:t>
      </w:r>
      <w:r w:rsidR="009B2024">
        <w:rPr>
          <w:rFonts w:cs="Times New Roman"/>
          <w:bCs/>
          <w:szCs w:val="24"/>
        </w:rPr>
        <w:t xml:space="preserve">.  </w:t>
      </w:r>
      <w:r w:rsidRPr="000C79DF">
        <w:rPr>
          <w:rFonts w:cs="Times New Roman"/>
          <w:bCs/>
          <w:szCs w:val="24"/>
        </w:rPr>
        <w:t>He has them in mind that they may be an expression locally of this very thing we are speaking about</w:t>
      </w:r>
      <w:r w:rsidR="009B2024">
        <w:rPr>
          <w:rFonts w:cs="Times New Roman"/>
          <w:bCs/>
          <w:szCs w:val="24"/>
        </w:rPr>
        <w:t xml:space="preserve">.  </w:t>
      </w:r>
      <w:r w:rsidRPr="000C79DF">
        <w:rPr>
          <w:rFonts w:cs="Times New Roman"/>
          <w:bCs/>
          <w:szCs w:val="24"/>
        </w:rPr>
        <w:t xml:space="preserve"> It would seem that we would be enlightened by the spirit of wisdom and revelation as to the assembly and the special character of it to be able to work out exercises in view of an expression of that feature femininely in our localities</w:t>
      </w:r>
      <w:r w:rsidR="009B2024">
        <w:rPr>
          <w:rFonts w:cs="Times New Roman"/>
          <w:bCs/>
          <w:szCs w:val="24"/>
        </w:rPr>
        <w:t xml:space="preserve">.  </w:t>
      </w:r>
      <w:r w:rsidRPr="000C79DF">
        <w:rPr>
          <w:rFonts w:cs="Times New Roman"/>
          <w:bCs/>
          <w:szCs w:val="24"/>
        </w:rPr>
        <w:t>What do you say</w:t>
      </w:r>
      <w:r w:rsidR="003C3CAD">
        <w:rPr>
          <w:rFonts w:cs="Times New Roman"/>
          <w:bCs/>
          <w:szCs w:val="24"/>
        </w:rPr>
        <w:t xml:space="preserve">?  </w:t>
      </w:r>
    </w:p>
    <w:p w14:paraId="0D897C38" w14:textId="07CAA583"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we have some little impression of it but we surely need help.</w:t>
      </w:r>
    </w:p>
    <w:p w14:paraId="6E6F2551" w14:textId="5D0A084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We all need help</w:t>
      </w:r>
      <w:r w:rsidR="009B2024">
        <w:rPr>
          <w:rFonts w:cs="Times New Roman"/>
          <w:bCs/>
          <w:szCs w:val="24"/>
        </w:rPr>
        <w:t xml:space="preserve">.  </w:t>
      </w:r>
      <w:r w:rsidRPr="000C79DF">
        <w:rPr>
          <w:rFonts w:cs="Times New Roman"/>
          <w:bCs/>
          <w:szCs w:val="24"/>
        </w:rPr>
        <w:t>I am taking the place of needing help as much as anybody, and in the time in which we are we need to help one another mutually</w:t>
      </w:r>
      <w:r w:rsidR="009B2024">
        <w:rPr>
          <w:rFonts w:cs="Times New Roman"/>
          <w:bCs/>
          <w:szCs w:val="24"/>
        </w:rPr>
        <w:t xml:space="preserve">.  </w:t>
      </w:r>
      <w:r w:rsidRPr="000C79DF">
        <w:rPr>
          <w:rFonts w:cs="Times New Roman"/>
          <w:bCs/>
          <w:szCs w:val="24"/>
        </w:rPr>
        <w:t>We need to be in dependence and be mutual helpers one of another.</w:t>
      </w:r>
    </w:p>
    <w:p w14:paraId="38F77E60" w14:textId="1F38A655"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that that should be our attitude certainly</w:t>
      </w:r>
      <w:r w:rsidR="009B2024">
        <w:rPr>
          <w:rFonts w:cs="Times New Roman"/>
          <w:bCs/>
          <w:szCs w:val="24"/>
        </w:rPr>
        <w:t xml:space="preserve">.  </w:t>
      </w:r>
      <w:r w:rsidRPr="000C79DF">
        <w:rPr>
          <w:rFonts w:cs="Times New Roman"/>
          <w:bCs/>
          <w:szCs w:val="24"/>
        </w:rPr>
        <w:t xml:space="preserve">What the Lord may do and say is His matter, and if there is a humble desire to reach the </w:t>
      </w:r>
      <w:r w:rsidRPr="000C79DF">
        <w:rPr>
          <w:rFonts w:cs="Times New Roman"/>
          <w:bCs/>
          <w:szCs w:val="24"/>
        </w:rPr>
        <w:lastRenderedPageBreak/>
        <w:t xml:space="preserve">things that are so infinitely </w:t>
      </w:r>
      <w:r w:rsidR="003D6256" w:rsidRPr="000C79DF">
        <w:rPr>
          <w:rFonts w:cs="Times New Roman"/>
          <w:bCs/>
          <w:szCs w:val="24"/>
        </w:rPr>
        <w:t>precious,</w:t>
      </w:r>
      <w:r w:rsidRPr="000C79DF">
        <w:rPr>
          <w:rFonts w:cs="Times New Roman"/>
          <w:bCs/>
          <w:szCs w:val="24"/>
        </w:rPr>
        <w:t xml:space="preserve"> I do not think He will disappoint us.</w:t>
      </w:r>
    </w:p>
    <w:p w14:paraId="09B7FCB9" w14:textId="6403685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Pr="000C79DF">
        <w:rPr>
          <w:rFonts w:cs="Times New Roman"/>
          <w:bCs/>
          <w:szCs w:val="24"/>
        </w:rPr>
        <w:t>Paul had imparted much to these Ephesians but he is concerned that something should happen from the God of our Lord Jesus Christ, the Father of glory</w:t>
      </w:r>
      <w:r w:rsidR="009B2024">
        <w:rPr>
          <w:rFonts w:cs="Times New Roman"/>
          <w:bCs/>
          <w:szCs w:val="24"/>
        </w:rPr>
        <w:t xml:space="preserve">.  </w:t>
      </w:r>
      <w:r w:rsidRPr="000C79DF">
        <w:rPr>
          <w:rFonts w:cs="Times New Roman"/>
          <w:bCs/>
          <w:szCs w:val="24"/>
        </w:rPr>
        <w:t>This spirit of wisdom and revelation is not that which we can arrive at by study; we need to be set in our desires that the God of our Lord Jesus Christ, the Father of glory, may impart it to us.</w:t>
      </w:r>
    </w:p>
    <w:p w14:paraId="7267027F" w14:textId="71B3F7A8"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Why is the expression </w:t>
      </w:r>
      <w:r w:rsidR="004F26F1">
        <w:rPr>
          <w:rFonts w:cs="Times New Roman"/>
          <w:bCs/>
          <w:szCs w:val="24"/>
        </w:rPr>
        <w:t>“</w:t>
      </w:r>
      <w:r w:rsidRPr="000C79DF">
        <w:rPr>
          <w:rFonts w:cs="Times New Roman"/>
          <w:bCs/>
          <w:szCs w:val="24"/>
        </w:rPr>
        <w:t>Father of glory</w:t>
      </w:r>
      <w:r w:rsidR="004F26F1">
        <w:rPr>
          <w:rFonts w:cs="Times New Roman"/>
          <w:bCs/>
          <w:szCs w:val="24"/>
        </w:rPr>
        <w:t>”</w:t>
      </w:r>
      <w:r w:rsidRPr="000C79DF">
        <w:rPr>
          <w:rFonts w:cs="Times New Roman"/>
          <w:bCs/>
          <w:szCs w:val="24"/>
        </w:rPr>
        <w:t xml:space="preserve"> used</w:t>
      </w:r>
      <w:r w:rsidR="003C3CAD">
        <w:rPr>
          <w:rFonts w:cs="Times New Roman"/>
          <w:bCs/>
          <w:szCs w:val="24"/>
        </w:rPr>
        <w:t xml:space="preserve">?  </w:t>
      </w:r>
    </w:p>
    <w:p w14:paraId="74D7B24D" w14:textId="6D28366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004F26F1">
        <w:rPr>
          <w:rFonts w:cs="Times New Roman"/>
          <w:bCs/>
          <w:szCs w:val="24"/>
        </w:rPr>
        <w:t>“</w:t>
      </w:r>
      <w:r w:rsidRPr="000C79DF">
        <w:rPr>
          <w:rFonts w:cs="Times New Roman"/>
          <w:bCs/>
          <w:szCs w:val="24"/>
        </w:rPr>
        <w:t>The Father of glory</w:t>
      </w:r>
      <w:r w:rsidR="004F26F1">
        <w:rPr>
          <w:rFonts w:cs="Times New Roman"/>
          <w:bCs/>
          <w:szCs w:val="24"/>
        </w:rPr>
        <w:t>”</w:t>
      </w:r>
      <w:r w:rsidRPr="000C79DF">
        <w:rPr>
          <w:rFonts w:cs="Times New Roman"/>
          <w:bCs/>
          <w:szCs w:val="24"/>
        </w:rPr>
        <w:t xml:space="preserve">, it seems to me, identifies who Paul has in mind in saying </w:t>
      </w:r>
      <w:r w:rsidR="004F26F1">
        <w:rPr>
          <w:rFonts w:cs="Times New Roman"/>
          <w:bCs/>
          <w:szCs w:val="24"/>
        </w:rPr>
        <w:t>“</w:t>
      </w:r>
      <w:r w:rsidRPr="000C79DF">
        <w:rPr>
          <w:rFonts w:cs="Times New Roman"/>
          <w:bCs/>
          <w:szCs w:val="24"/>
        </w:rPr>
        <w:t>the God of our Lord Jesus Christ</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The Lord said </w:t>
      </w:r>
      <w:r w:rsidR="004F26F1">
        <w:rPr>
          <w:rFonts w:cs="Times New Roman"/>
          <w:bCs/>
          <w:szCs w:val="24"/>
        </w:rPr>
        <w:t>“</w:t>
      </w:r>
      <w:r w:rsidRPr="000C79DF">
        <w:rPr>
          <w:rFonts w:cs="Times New Roman"/>
          <w:bCs/>
          <w:szCs w:val="24"/>
        </w:rPr>
        <w:t>I ascend to my Father and your Father, and to my God and your God</w:t>
      </w:r>
      <w:r w:rsidR="004F26F1">
        <w:rPr>
          <w:rFonts w:cs="Times New Roman"/>
          <w:bCs/>
          <w:szCs w:val="24"/>
        </w:rPr>
        <w:t>”</w:t>
      </w:r>
      <w:r w:rsidRPr="000C79DF">
        <w:rPr>
          <w:rFonts w:cs="Times New Roman"/>
          <w:bCs/>
          <w:szCs w:val="24"/>
        </w:rPr>
        <w:t>, John 20: 17</w:t>
      </w:r>
      <w:r w:rsidR="009B2024">
        <w:rPr>
          <w:rFonts w:cs="Times New Roman"/>
          <w:bCs/>
          <w:szCs w:val="24"/>
        </w:rPr>
        <w:t xml:space="preserve">.  </w:t>
      </w:r>
      <w:r w:rsidRPr="000C79DF">
        <w:rPr>
          <w:rFonts w:cs="Times New Roman"/>
          <w:bCs/>
          <w:szCs w:val="24"/>
        </w:rPr>
        <w:t>The God of our Lord Jesus Christ is God as the Lord Jesus Christ would know Him fully, as Man</w:t>
      </w:r>
      <w:r w:rsidR="009B2024">
        <w:rPr>
          <w:rFonts w:cs="Times New Roman"/>
          <w:bCs/>
          <w:szCs w:val="24"/>
        </w:rPr>
        <w:t xml:space="preserve">.  </w:t>
      </w:r>
      <w:r w:rsidRPr="000C79DF">
        <w:rPr>
          <w:rFonts w:cs="Times New Roman"/>
          <w:bCs/>
          <w:szCs w:val="24"/>
        </w:rPr>
        <w:t xml:space="preserve">He, that Person, the God of our Lord Jesus </w:t>
      </w:r>
      <w:r w:rsidR="003D6256" w:rsidRPr="000C79DF">
        <w:rPr>
          <w:rFonts w:cs="Times New Roman"/>
          <w:bCs/>
          <w:szCs w:val="24"/>
        </w:rPr>
        <w:t>Christ,</w:t>
      </w:r>
      <w:r w:rsidRPr="000C79DF">
        <w:rPr>
          <w:rFonts w:cs="Times New Roman"/>
          <w:bCs/>
          <w:szCs w:val="24"/>
        </w:rPr>
        <w:t xml:space="preserve"> is the Father of glory</w:t>
      </w:r>
      <w:r w:rsidR="009B2024">
        <w:rPr>
          <w:rFonts w:cs="Times New Roman"/>
          <w:bCs/>
          <w:szCs w:val="24"/>
        </w:rPr>
        <w:t xml:space="preserve">.  </w:t>
      </w:r>
      <w:r w:rsidRPr="000C79DF">
        <w:rPr>
          <w:rFonts w:cs="Times New Roman"/>
          <w:bCs/>
          <w:szCs w:val="24"/>
        </w:rPr>
        <w:t>It is of course a very glorious appellation</w:t>
      </w:r>
      <w:r w:rsidR="009B2024">
        <w:rPr>
          <w:rFonts w:cs="Times New Roman"/>
          <w:bCs/>
          <w:szCs w:val="24"/>
        </w:rPr>
        <w:t xml:space="preserve">.  </w:t>
      </w:r>
      <w:r w:rsidRPr="000C79DF">
        <w:rPr>
          <w:rFonts w:cs="Times New Roman"/>
          <w:bCs/>
          <w:szCs w:val="24"/>
        </w:rPr>
        <w:t>What do you say about it</w:t>
      </w:r>
      <w:r w:rsidR="003C3CAD">
        <w:rPr>
          <w:rFonts w:cs="Times New Roman"/>
          <w:bCs/>
          <w:szCs w:val="24"/>
        </w:rPr>
        <w:t xml:space="preserve">?  </w:t>
      </w:r>
    </w:p>
    <w:p w14:paraId="11E03108" w14:textId="0C16BB20"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Does it mean that all glory emanates from Him</w:t>
      </w:r>
      <w:r w:rsidR="003C3CAD">
        <w:rPr>
          <w:rFonts w:cs="Times New Roman"/>
          <w:bCs/>
          <w:szCs w:val="24"/>
        </w:rPr>
        <w:t xml:space="preserve">?  </w:t>
      </w:r>
      <w:r w:rsidRPr="000C79DF">
        <w:rPr>
          <w:rFonts w:cs="Times New Roman"/>
          <w:bCs/>
          <w:szCs w:val="24"/>
        </w:rPr>
        <w:t>It is not a cold matter but a feeling matter</w:t>
      </w:r>
      <w:r w:rsidR="009B2024">
        <w:rPr>
          <w:rFonts w:cs="Times New Roman"/>
          <w:bCs/>
          <w:szCs w:val="24"/>
        </w:rPr>
        <w:t xml:space="preserve">.  </w:t>
      </w:r>
      <w:r w:rsidRPr="000C79DF">
        <w:rPr>
          <w:rFonts w:cs="Times New Roman"/>
          <w:bCs/>
          <w:szCs w:val="24"/>
        </w:rPr>
        <w:t xml:space="preserve">I have often been impressed with the fact that when the eternal state is referred to it is </w:t>
      </w:r>
      <w:r w:rsidR="004F26F1">
        <w:rPr>
          <w:rFonts w:cs="Times New Roman"/>
          <w:bCs/>
          <w:szCs w:val="24"/>
        </w:rPr>
        <w:t>“</w:t>
      </w:r>
      <w:r w:rsidRPr="000C79DF">
        <w:rPr>
          <w:rFonts w:cs="Times New Roman"/>
          <w:bCs/>
          <w:szCs w:val="24"/>
        </w:rPr>
        <w:t>to him who is God and Father</w:t>
      </w:r>
      <w:r w:rsidR="004F26F1">
        <w:rPr>
          <w:rFonts w:cs="Times New Roman"/>
          <w:bCs/>
          <w:szCs w:val="24"/>
        </w:rPr>
        <w:t>”</w:t>
      </w:r>
      <w:r w:rsidRPr="000C79DF">
        <w:rPr>
          <w:rFonts w:cs="Times New Roman"/>
          <w:bCs/>
          <w:szCs w:val="24"/>
        </w:rPr>
        <w:t xml:space="preserve"> (1 Cor 15: 24); the supremacy of God is in mind but along with it the feelings of fatherhood.</w:t>
      </w:r>
    </w:p>
    <w:p w14:paraId="60C5B986" w14:textId="4342148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interesting</w:t>
      </w:r>
      <w:r w:rsidR="009B2024">
        <w:rPr>
          <w:rFonts w:cs="Times New Roman"/>
          <w:bCs/>
          <w:szCs w:val="24"/>
        </w:rPr>
        <w:t xml:space="preserve">.  </w:t>
      </w:r>
      <w:r w:rsidRPr="000C79DF">
        <w:rPr>
          <w:rFonts w:cs="Times New Roman"/>
          <w:bCs/>
          <w:szCs w:val="24"/>
        </w:rPr>
        <w:t xml:space="preserve">As you quoted this morning, </w:t>
      </w:r>
      <w:r w:rsidR="004F26F1">
        <w:rPr>
          <w:rFonts w:cs="Times New Roman"/>
          <w:bCs/>
          <w:szCs w:val="24"/>
        </w:rPr>
        <w:t>“</w:t>
      </w:r>
      <w:r w:rsidRPr="000C79DF">
        <w:rPr>
          <w:rFonts w:cs="Times New Roman"/>
          <w:bCs/>
          <w:szCs w:val="24"/>
        </w:rPr>
        <w:t xml:space="preserve">the Father himself has affection for you, because ye have had affection for </w:t>
      </w:r>
      <w:r w:rsidR="003D6256" w:rsidRPr="000C79DF">
        <w:rPr>
          <w:rFonts w:cs="Times New Roman"/>
          <w:bCs/>
          <w:szCs w:val="24"/>
        </w:rPr>
        <w:t>me,</w:t>
      </w:r>
      <w:r w:rsidRPr="000C79DF">
        <w:rPr>
          <w:rFonts w:cs="Times New Roman"/>
          <w:bCs/>
          <w:szCs w:val="24"/>
        </w:rPr>
        <w:t xml:space="preserve"> and have believed that I came out from God</w:t>
      </w:r>
      <w:r w:rsidR="004F26F1">
        <w:rPr>
          <w:rFonts w:cs="Times New Roman"/>
          <w:bCs/>
          <w:szCs w:val="24"/>
        </w:rPr>
        <w:t>”</w:t>
      </w:r>
      <w:r w:rsidRPr="000C79DF">
        <w:rPr>
          <w:rFonts w:cs="Times New Roman"/>
          <w:bCs/>
          <w:szCs w:val="24"/>
        </w:rPr>
        <w:t>, John 16: 27</w:t>
      </w:r>
      <w:r w:rsidR="009B2024">
        <w:rPr>
          <w:rFonts w:cs="Times New Roman"/>
          <w:bCs/>
          <w:szCs w:val="24"/>
        </w:rPr>
        <w:t xml:space="preserve">.  </w:t>
      </w:r>
      <w:r w:rsidRPr="000C79DF">
        <w:rPr>
          <w:rFonts w:cs="Times New Roman"/>
          <w:bCs/>
          <w:szCs w:val="24"/>
        </w:rPr>
        <w:t>It is the warmth of the Father</w:t>
      </w:r>
      <w:r w:rsidR="004F26F1">
        <w:rPr>
          <w:rFonts w:cs="Times New Roman"/>
          <w:bCs/>
          <w:szCs w:val="24"/>
        </w:rPr>
        <w:t>’</w:t>
      </w:r>
      <w:r w:rsidRPr="000C79DF">
        <w:rPr>
          <w:rFonts w:cs="Times New Roman"/>
          <w:bCs/>
          <w:szCs w:val="24"/>
        </w:rPr>
        <w:t>s own affection.</w:t>
      </w:r>
    </w:p>
    <w:p w14:paraId="1C6B3DAC" w14:textId="526BE2A6"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004F26F1">
        <w:rPr>
          <w:rFonts w:cs="Times New Roman"/>
          <w:bCs/>
          <w:szCs w:val="24"/>
        </w:rPr>
        <w:t>“</w:t>
      </w:r>
      <w:r w:rsidRPr="000C79DF">
        <w:rPr>
          <w:rFonts w:cs="Times New Roman"/>
          <w:bCs/>
          <w:szCs w:val="24"/>
        </w:rPr>
        <w:t>Would give you the spirit of wisdom and revelation in the full knowledge of him</w:t>
      </w:r>
      <w:r w:rsidR="004F26F1">
        <w:rPr>
          <w:rFonts w:cs="Times New Roman"/>
          <w:bCs/>
          <w:szCs w:val="24"/>
        </w:rPr>
        <w:t>”</w:t>
      </w:r>
      <w:r w:rsidRPr="000C79DF">
        <w:rPr>
          <w:rFonts w:cs="Times New Roman"/>
          <w:bCs/>
          <w:szCs w:val="24"/>
        </w:rPr>
        <w:t xml:space="preserve"> is the way Paul is writing to these Ephesians, involving fulness and maturity and, it seems, a knowledge of divine Persons for instance </w:t>
      </w:r>
      <w:r w:rsidR="004F26F1">
        <w:rPr>
          <w:rFonts w:cs="Times New Roman"/>
          <w:bCs/>
          <w:szCs w:val="24"/>
        </w:rPr>
        <w:t>“</w:t>
      </w:r>
      <w:r w:rsidRPr="000C79DF">
        <w:rPr>
          <w:rFonts w:cs="Times New Roman"/>
          <w:bCs/>
          <w:szCs w:val="24"/>
        </w:rPr>
        <w:t>the Father of glory</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 Would you open up for us </w:t>
      </w:r>
      <w:r w:rsidR="004F26F1">
        <w:rPr>
          <w:rFonts w:cs="Times New Roman"/>
          <w:bCs/>
          <w:szCs w:val="24"/>
        </w:rPr>
        <w:t>“</w:t>
      </w:r>
      <w:r w:rsidRPr="000C79DF">
        <w:rPr>
          <w:rFonts w:cs="Times New Roman"/>
          <w:bCs/>
          <w:szCs w:val="24"/>
        </w:rPr>
        <w:t>in the full knowledge of him</w:t>
      </w:r>
      <w:r w:rsidR="004F26F1">
        <w:rPr>
          <w:rFonts w:cs="Times New Roman"/>
          <w:bCs/>
          <w:szCs w:val="24"/>
        </w:rPr>
        <w:t>”</w:t>
      </w:r>
      <w:r w:rsidRPr="000C79DF">
        <w:rPr>
          <w:rFonts w:cs="Times New Roman"/>
          <w:bCs/>
          <w:szCs w:val="24"/>
        </w:rPr>
        <w:t>.</w:t>
      </w:r>
    </w:p>
    <w:p w14:paraId="5929A9DA" w14:textId="26FFAEF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was impressed with the fulness of it</w:t>
      </w:r>
      <w:r w:rsidR="009B2024">
        <w:rPr>
          <w:rFonts w:cs="Times New Roman"/>
          <w:bCs/>
          <w:szCs w:val="24"/>
        </w:rPr>
        <w:t xml:space="preserve">.  </w:t>
      </w:r>
      <w:r w:rsidR="004F26F1">
        <w:rPr>
          <w:rFonts w:cs="Times New Roman"/>
          <w:bCs/>
          <w:szCs w:val="24"/>
        </w:rPr>
        <w:t>“</w:t>
      </w:r>
      <w:r w:rsidRPr="000C79DF">
        <w:rPr>
          <w:rFonts w:cs="Times New Roman"/>
          <w:bCs/>
          <w:szCs w:val="24"/>
        </w:rPr>
        <w:t>The full knowledge of him</w:t>
      </w:r>
      <w:r w:rsidR="004F26F1">
        <w:rPr>
          <w:rFonts w:cs="Times New Roman"/>
          <w:bCs/>
          <w:szCs w:val="24"/>
        </w:rPr>
        <w:t>”</w:t>
      </w:r>
      <w:r w:rsidRPr="000C79DF">
        <w:rPr>
          <w:rFonts w:cs="Times New Roman"/>
          <w:bCs/>
          <w:szCs w:val="24"/>
        </w:rPr>
        <w:t xml:space="preserve"> would include the understanding of His purpose</w:t>
      </w:r>
      <w:r w:rsidR="009B2024">
        <w:rPr>
          <w:rFonts w:cs="Times New Roman"/>
          <w:bCs/>
          <w:szCs w:val="24"/>
        </w:rPr>
        <w:t xml:space="preserve">.  </w:t>
      </w:r>
      <w:r w:rsidRPr="000C79DF">
        <w:rPr>
          <w:rFonts w:cs="Times New Roman"/>
          <w:bCs/>
          <w:szCs w:val="24"/>
        </w:rPr>
        <w:t xml:space="preserve">To Him, according to this chapter, belongs the glory of purpose; </w:t>
      </w:r>
      <w:r w:rsidR="004F26F1">
        <w:rPr>
          <w:rFonts w:cs="Times New Roman"/>
          <w:bCs/>
          <w:szCs w:val="24"/>
        </w:rPr>
        <w:t>“</w:t>
      </w:r>
      <w:r w:rsidRPr="000C79DF">
        <w:rPr>
          <w:rFonts w:cs="Times New Roman"/>
          <w:bCs/>
          <w:szCs w:val="24"/>
        </w:rPr>
        <w:t>Blessed be the God and Father of our Lord Jesus Christ, who has blessed us with every spiritual blessing in the heavenlies in Christ; according as he has chosen us in him</w:t>
      </w:r>
      <w:r w:rsidR="004F26F1">
        <w:rPr>
          <w:rFonts w:cs="Times New Roman"/>
          <w:bCs/>
          <w:szCs w:val="24"/>
        </w:rPr>
        <w:t>”</w:t>
      </w:r>
      <w:r w:rsidRPr="000C79DF">
        <w:rPr>
          <w:rFonts w:cs="Times New Roman"/>
          <w:bCs/>
          <w:szCs w:val="24"/>
        </w:rPr>
        <w:t xml:space="preserve"> (that is in Christ) </w:t>
      </w:r>
      <w:r w:rsidR="004F26F1">
        <w:rPr>
          <w:rFonts w:cs="Times New Roman"/>
          <w:bCs/>
          <w:szCs w:val="24"/>
        </w:rPr>
        <w:t>“</w:t>
      </w:r>
      <w:r w:rsidRPr="000C79DF">
        <w:rPr>
          <w:rFonts w:cs="Times New Roman"/>
          <w:bCs/>
          <w:szCs w:val="24"/>
        </w:rPr>
        <w:t>before the world</w:t>
      </w:r>
      <w:r w:rsidR="004F26F1">
        <w:rPr>
          <w:rFonts w:cs="Times New Roman"/>
          <w:bCs/>
          <w:szCs w:val="24"/>
        </w:rPr>
        <w:t>’</w:t>
      </w:r>
      <w:r w:rsidRPr="000C79DF">
        <w:rPr>
          <w:rFonts w:cs="Times New Roman"/>
          <w:bCs/>
          <w:szCs w:val="24"/>
        </w:rPr>
        <w:t>s foundation</w:t>
      </w:r>
      <w:r w:rsidR="004F26F1">
        <w:rPr>
          <w:rFonts w:cs="Times New Roman"/>
          <w:bCs/>
          <w:szCs w:val="24"/>
        </w:rPr>
        <w:t>”</w:t>
      </w:r>
      <w:r w:rsidRPr="000C79DF">
        <w:rPr>
          <w:rFonts w:cs="Times New Roman"/>
          <w:bCs/>
          <w:szCs w:val="24"/>
        </w:rPr>
        <w:t xml:space="preserve"> (vv 3,</w:t>
      </w:r>
      <w:r w:rsidR="0055784E">
        <w:rPr>
          <w:rFonts w:cs="Times New Roman"/>
          <w:bCs/>
          <w:szCs w:val="24"/>
        </w:rPr>
        <w:t xml:space="preserve"> </w:t>
      </w:r>
      <w:r w:rsidRPr="000C79DF">
        <w:rPr>
          <w:rFonts w:cs="Times New Roman"/>
          <w:bCs/>
          <w:szCs w:val="24"/>
        </w:rPr>
        <w:t>4)</w:t>
      </w:r>
      <w:r w:rsidR="009B2024">
        <w:rPr>
          <w:rFonts w:cs="Times New Roman"/>
          <w:bCs/>
          <w:szCs w:val="24"/>
        </w:rPr>
        <w:t xml:space="preserve">.  </w:t>
      </w:r>
      <w:r w:rsidRPr="000C79DF">
        <w:rPr>
          <w:rFonts w:cs="Times New Roman"/>
          <w:bCs/>
          <w:szCs w:val="24"/>
        </w:rPr>
        <w:t xml:space="preserve">The </w:t>
      </w:r>
      <w:r w:rsidRPr="000C79DF">
        <w:rPr>
          <w:rFonts w:cs="Times New Roman"/>
          <w:bCs/>
          <w:szCs w:val="24"/>
        </w:rPr>
        <w:lastRenderedPageBreak/>
        <w:t>glory of purpose is attributed to this Person who is referred to here as the God of our Lord Jesus Christ, the Father of glory</w:t>
      </w:r>
      <w:r w:rsidR="009B2024">
        <w:rPr>
          <w:rFonts w:cs="Times New Roman"/>
          <w:bCs/>
          <w:szCs w:val="24"/>
        </w:rPr>
        <w:t xml:space="preserve">.  </w:t>
      </w:r>
      <w:r w:rsidRPr="000C79DF">
        <w:rPr>
          <w:rFonts w:cs="Times New Roman"/>
          <w:bCs/>
          <w:szCs w:val="24"/>
        </w:rPr>
        <w:t>The knowledge of Him would include the understanding and appreciation of what God has in His purpose.</w:t>
      </w:r>
    </w:p>
    <w:p w14:paraId="2E65FD24" w14:textId="15F5C849"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Do you think God intends that the glory and the fulness of this should find its expression in the service of God</w:t>
      </w:r>
      <w:r w:rsidR="003C3CAD">
        <w:rPr>
          <w:rFonts w:cs="Times New Roman"/>
          <w:bCs/>
          <w:szCs w:val="24"/>
        </w:rPr>
        <w:t xml:space="preserve">?  </w:t>
      </w:r>
    </w:p>
    <w:p w14:paraId="19AD2BF7" w14:textId="0D436BB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Pr="000C79DF">
        <w:rPr>
          <w:rFonts w:cs="Times New Roman"/>
          <w:bCs/>
          <w:szCs w:val="24"/>
        </w:rPr>
        <w:t>It would go back to Him</w:t>
      </w:r>
      <w:r w:rsidR="009B2024">
        <w:rPr>
          <w:rFonts w:cs="Times New Roman"/>
          <w:bCs/>
          <w:szCs w:val="24"/>
        </w:rPr>
        <w:t xml:space="preserve">.  </w:t>
      </w:r>
      <w:r w:rsidRPr="000C79DF">
        <w:rPr>
          <w:rFonts w:cs="Times New Roman"/>
          <w:bCs/>
          <w:szCs w:val="24"/>
        </w:rPr>
        <w:t xml:space="preserve">He goes on to say, </w:t>
      </w:r>
      <w:r w:rsidR="004F26F1">
        <w:rPr>
          <w:rFonts w:cs="Times New Roman"/>
          <w:bCs/>
          <w:szCs w:val="24"/>
        </w:rPr>
        <w:t>“</w:t>
      </w:r>
      <w:r w:rsidRPr="000C79DF">
        <w:rPr>
          <w:rFonts w:cs="Times New Roman"/>
          <w:bCs/>
          <w:szCs w:val="24"/>
        </w:rPr>
        <w:t>being enlightened in the eyes of your heart</w:t>
      </w:r>
      <w:r w:rsidR="004F26F1">
        <w:rPr>
          <w:rFonts w:cs="Times New Roman"/>
          <w:bCs/>
          <w:szCs w:val="24"/>
        </w:rPr>
        <w:t>”</w:t>
      </w:r>
      <w:r w:rsidRPr="000C79DF">
        <w:rPr>
          <w:rFonts w:cs="Times New Roman"/>
          <w:bCs/>
          <w:szCs w:val="24"/>
        </w:rPr>
        <w:t>; how we all ought to desire to be enlightened believers</w:t>
      </w:r>
      <w:r w:rsidR="009B2024">
        <w:rPr>
          <w:rFonts w:cs="Times New Roman"/>
          <w:bCs/>
          <w:szCs w:val="24"/>
        </w:rPr>
        <w:t xml:space="preserve">.  </w:t>
      </w:r>
      <w:r w:rsidRPr="000C79DF">
        <w:rPr>
          <w:rFonts w:cs="Times New Roman"/>
          <w:bCs/>
          <w:szCs w:val="24"/>
        </w:rPr>
        <w:t>All believers are not enlightened, and maybe we are not all enlightened or only partially so</w:t>
      </w:r>
      <w:r w:rsidR="009B2024">
        <w:rPr>
          <w:rFonts w:cs="Times New Roman"/>
          <w:bCs/>
          <w:szCs w:val="24"/>
        </w:rPr>
        <w:t xml:space="preserve">.  </w:t>
      </w:r>
      <w:r w:rsidR="004F26F1">
        <w:rPr>
          <w:rFonts w:cs="Times New Roman"/>
          <w:bCs/>
          <w:szCs w:val="24"/>
        </w:rPr>
        <w:t>“</w:t>
      </w:r>
      <w:r w:rsidRPr="000C79DF">
        <w:rPr>
          <w:rFonts w:cs="Times New Roman"/>
          <w:bCs/>
          <w:szCs w:val="24"/>
        </w:rPr>
        <w:t>The full knowledge of him, being enlightened in the eyes of your heart</w:t>
      </w:r>
      <w:r w:rsidR="004F26F1">
        <w:rPr>
          <w:rFonts w:cs="Times New Roman"/>
          <w:bCs/>
          <w:szCs w:val="24"/>
        </w:rPr>
        <w:t>”</w:t>
      </w:r>
      <w:r w:rsidRPr="000C79DF">
        <w:rPr>
          <w:rFonts w:cs="Times New Roman"/>
          <w:bCs/>
          <w:szCs w:val="24"/>
        </w:rPr>
        <w:t xml:space="preserve"> is something we can have initiation into</w:t>
      </w:r>
      <w:r w:rsidR="009B2024">
        <w:rPr>
          <w:rFonts w:cs="Times New Roman"/>
          <w:bCs/>
          <w:szCs w:val="24"/>
        </w:rPr>
        <w:t xml:space="preserve">.  </w:t>
      </w:r>
      <w:r w:rsidRPr="000C79DF">
        <w:rPr>
          <w:rFonts w:cs="Times New Roman"/>
          <w:bCs/>
          <w:szCs w:val="24"/>
        </w:rPr>
        <w:t>We have only touched the fringe; there is so much we can become initiated into, wonderful things</w:t>
      </w:r>
      <w:r w:rsidR="009B2024">
        <w:rPr>
          <w:rFonts w:cs="Times New Roman"/>
          <w:bCs/>
          <w:szCs w:val="24"/>
        </w:rPr>
        <w:t xml:space="preserve">.  </w:t>
      </w:r>
      <w:r w:rsidR="004F26F1">
        <w:rPr>
          <w:rFonts w:cs="Times New Roman"/>
          <w:bCs/>
          <w:szCs w:val="24"/>
        </w:rPr>
        <w:t>“</w:t>
      </w:r>
      <w:r w:rsidRPr="000C79DF">
        <w:rPr>
          <w:rFonts w:cs="Times New Roman"/>
          <w:bCs/>
          <w:szCs w:val="24"/>
        </w:rPr>
        <w:t>Enlightened in the eyes of your heart, so that ye should know</w:t>
      </w:r>
      <w:r w:rsidR="004F26F1">
        <w:rPr>
          <w:rFonts w:cs="Times New Roman"/>
          <w:bCs/>
          <w:szCs w:val="24"/>
        </w:rPr>
        <w:t>”</w:t>
      </w:r>
      <w:r w:rsidRPr="000C79DF">
        <w:rPr>
          <w:rFonts w:cs="Times New Roman"/>
          <w:bCs/>
          <w:szCs w:val="24"/>
        </w:rPr>
        <w:t xml:space="preserve"> runs on to these statements as to the assembly.</w:t>
      </w:r>
    </w:p>
    <w:p w14:paraId="237C6D10" w14:textId="417A47BE" w:rsidR="000C79DF" w:rsidRPr="000C79DF" w:rsidRDefault="000C79DF" w:rsidP="000C79DF">
      <w:pPr>
        <w:spacing w:before="120" w:after="0" w:line="240" w:lineRule="auto"/>
        <w:jc w:val="both"/>
        <w:rPr>
          <w:rFonts w:cs="Times New Roman"/>
          <w:bCs/>
          <w:szCs w:val="24"/>
        </w:rPr>
      </w:pPr>
      <w:r w:rsidRPr="000C79DF">
        <w:rPr>
          <w:rFonts w:cs="Times New Roman"/>
          <w:bCs/>
          <w:szCs w:val="24"/>
        </w:rPr>
        <w:t>L.MacF</w:t>
      </w:r>
      <w:r w:rsidR="009B2024">
        <w:rPr>
          <w:rFonts w:cs="Times New Roman"/>
          <w:bCs/>
          <w:szCs w:val="24"/>
        </w:rPr>
        <w:t xml:space="preserve">.  </w:t>
      </w:r>
      <w:r w:rsidRPr="000C79DF">
        <w:rPr>
          <w:rFonts w:cs="Times New Roman"/>
          <w:bCs/>
          <w:szCs w:val="24"/>
        </w:rPr>
        <w:t>I wondered whether in the type in Genesis 2 we have full growth and maturity</w:t>
      </w:r>
      <w:r w:rsidR="009B2024">
        <w:rPr>
          <w:rFonts w:cs="Times New Roman"/>
          <w:bCs/>
          <w:szCs w:val="24"/>
        </w:rPr>
        <w:t xml:space="preserve">.  </w:t>
      </w:r>
      <w:r w:rsidRPr="000C79DF">
        <w:rPr>
          <w:rFonts w:cs="Times New Roman"/>
          <w:bCs/>
          <w:szCs w:val="24"/>
        </w:rPr>
        <w:t>ls that not intended to help us regarding what God had in His thoughts</w:t>
      </w:r>
      <w:r w:rsidR="003C3CAD">
        <w:rPr>
          <w:rFonts w:cs="Times New Roman"/>
          <w:bCs/>
          <w:szCs w:val="24"/>
        </w:rPr>
        <w:t xml:space="preserve">?  </w:t>
      </w:r>
      <w:r w:rsidRPr="000C79DF">
        <w:rPr>
          <w:rFonts w:cs="Times New Roman"/>
          <w:bCs/>
          <w:szCs w:val="24"/>
        </w:rPr>
        <w:t xml:space="preserve">It is not childhood there but </w:t>
      </w:r>
      <w:r w:rsidR="003D6256" w:rsidRPr="000C79DF">
        <w:rPr>
          <w:rFonts w:cs="Times New Roman"/>
          <w:bCs/>
          <w:szCs w:val="24"/>
        </w:rPr>
        <w:t>full-grown</w:t>
      </w:r>
      <w:r w:rsidRPr="000C79DF">
        <w:rPr>
          <w:rFonts w:cs="Times New Roman"/>
          <w:bCs/>
          <w:szCs w:val="24"/>
        </w:rPr>
        <w:t xml:space="preserve"> persons.</w:t>
      </w:r>
    </w:p>
    <w:p w14:paraId="7770B97A" w14:textId="4D41303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It is a type of the assembly before sin came in, a type of the assembly according to divine purpose</w:t>
      </w:r>
      <w:r w:rsidR="009B2024">
        <w:rPr>
          <w:rFonts w:cs="Times New Roman"/>
          <w:bCs/>
          <w:szCs w:val="24"/>
        </w:rPr>
        <w:t xml:space="preserve">.  </w:t>
      </w:r>
      <w:r w:rsidRPr="000C79DF">
        <w:rPr>
          <w:rFonts w:cs="Times New Roman"/>
          <w:bCs/>
          <w:szCs w:val="24"/>
        </w:rPr>
        <w:t>It is what Jehovah Elohim produces from the rib from Adam</w:t>
      </w:r>
      <w:r w:rsidR="009B2024">
        <w:rPr>
          <w:rFonts w:cs="Times New Roman"/>
          <w:bCs/>
          <w:szCs w:val="24"/>
        </w:rPr>
        <w:t xml:space="preserve">.  </w:t>
      </w:r>
      <w:r w:rsidRPr="000C79DF">
        <w:rPr>
          <w:rFonts w:cs="Times New Roman"/>
          <w:bCs/>
          <w:szCs w:val="24"/>
        </w:rPr>
        <w:t>In Genesis 24 the servant comes in to it and the servant</w:t>
      </w:r>
      <w:r w:rsidR="004F26F1">
        <w:rPr>
          <w:rFonts w:cs="Times New Roman"/>
          <w:bCs/>
          <w:szCs w:val="24"/>
        </w:rPr>
        <w:t>’</w:t>
      </w:r>
      <w:r w:rsidRPr="000C79DF">
        <w:rPr>
          <w:rFonts w:cs="Times New Roman"/>
          <w:bCs/>
          <w:szCs w:val="24"/>
        </w:rPr>
        <w:t>s men; in other types other persons come in, but in Genesis 2 it is wholly divine workmanship</w:t>
      </w:r>
      <w:r w:rsidR="009B2024">
        <w:rPr>
          <w:rFonts w:cs="Times New Roman"/>
          <w:bCs/>
          <w:szCs w:val="24"/>
        </w:rPr>
        <w:t xml:space="preserve">.  </w:t>
      </w:r>
      <w:r w:rsidRPr="000C79DF">
        <w:rPr>
          <w:rFonts w:cs="Times New Roman"/>
          <w:bCs/>
          <w:szCs w:val="24"/>
        </w:rPr>
        <w:t>It is what Jehovah Elohim does by Himself without the introduction of any intermediary service on the part of others.</w:t>
      </w:r>
    </w:p>
    <w:p w14:paraId="3A888624" w14:textId="144144F0" w:rsidR="000C79DF" w:rsidRPr="000C79DF" w:rsidRDefault="000C79DF" w:rsidP="000C79DF">
      <w:pPr>
        <w:spacing w:before="120" w:after="0" w:line="240" w:lineRule="auto"/>
        <w:jc w:val="both"/>
        <w:rPr>
          <w:rFonts w:cs="Times New Roman"/>
          <w:bCs/>
          <w:szCs w:val="24"/>
        </w:rPr>
      </w:pPr>
      <w:r w:rsidRPr="000C79DF">
        <w:rPr>
          <w:rFonts w:cs="Times New Roman"/>
          <w:bCs/>
          <w:szCs w:val="24"/>
        </w:rPr>
        <w:t>L.MacF</w:t>
      </w:r>
      <w:r w:rsidR="009B2024">
        <w:rPr>
          <w:rFonts w:cs="Times New Roman"/>
          <w:bCs/>
          <w:szCs w:val="24"/>
        </w:rPr>
        <w:t xml:space="preserve">.  </w:t>
      </w:r>
      <w:r w:rsidRPr="000C79DF">
        <w:rPr>
          <w:rFonts w:cs="Times New Roman"/>
          <w:bCs/>
          <w:szCs w:val="24"/>
        </w:rPr>
        <w:t xml:space="preserve">So the intelligence of man is there: </w:t>
      </w:r>
      <w:r w:rsidR="004F26F1">
        <w:rPr>
          <w:rFonts w:cs="Times New Roman"/>
          <w:bCs/>
          <w:szCs w:val="24"/>
        </w:rPr>
        <w:t>“</w:t>
      </w:r>
      <w:r w:rsidRPr="000C79DF">
        <w:rPr>
          <w:rFonts w:cs="Times New Roman"/>
          <w:bCs/>
          <w:szCs w:val="24"/>
        </w:rPr>
        <w:t>This time</w:t>
      </w:r>
      <w:r w:rsidR="004F26F1">
        <w:rPr>
          <w:rFonts w:cs="Times New Roman"/>
          <w:bCs/>
          <w:szCs w:val="24"/>
        </w:rPr>
        <w:t>”</w:t>
      </w:r>
      <w:r w:rsidRPr="000C79DF">
        <w:rPr>
          <w:rFonts w:cs="Times New Roman"/>
          <w:bCs/>
          <w:szCs w:val="24"/>
        </w:rPr>
        <w:t xml:space="preserve"> (v 23).</w:t>
      </w:r>
    </w:p>
    <w:p w14:paraId="228EE0A2" w14:textId="3ED4287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What shines in that type is not exactly affection; it does not say that Adam loved her; what comes to light is affinity</w:t>
      </w:r>
      <w:r w:rsidR="009B2024">
        <w:rPr>
          <w:rFonts w:cs="Times New Roman"/>
          <w:bCs/>
          <w:szCs w:val="24"/>
        </w:rPr>
        <w:t xml:space="preserve">.  </w:t>
      </w:r>
      <w:r w:rsidRPr="000C79DF">
        <w:rPr>
          <w:rFonts w:cs="Times New Roman"/>
          <w:bCs/>
          <w:szCs w:val="24"/>
        </w:rPr>
        <w:t>It is a vessel wholly in affinity with himself; it must be so because it is wholly of himself</w:t>
      </w:r>
      <w:r w:rsidR="009B2024">
        <w:rPr>
          <w:rFonts w:cs="Times New Roman"/>
          <w:bCs/>
          <w:szCs w:val="24"/>
        </w:rPr>
        <w:t xml:space="preserve">.  </w:t>
      </w:r>
      <w:r w:rsidRPr="000C79DF">
        <w:rPr>
          <w:rFonts w:cs="Times New Roman"/>
          <w:bCs/>
          <w:szCs w:val="24"/>
        </w:rPr>
        <w:t xml:space="preserve">With Rebecca it says </w:t>
      </w:r>
      <w:r w:rsidR="004F26F1">
        <w:rPr>
          <w:rFonts w:cs="Times New Roman"/>
          <w:bCs/>
          <w:szCs w:val="24"/>
        </w:rPr>
        <w:t>“</w:t>
      </w:r>
      <w:r w:rsidRPr="000C79DF">
        <w:rPr>
          <w:rFonts w:cs="Times New Roman"/>
          <w:bCs/>
          <w:szCs w:val="24"/>
        </w:rPr>
        <w:t>She became his wife and he loved her</w:t>
      </w:r>
      <w:r w:rsidR="004F26F1">
        <w:rPr>
          <w:rFonts w:cs="Times New Roman"/>
          <w:bCs/>
          <w:szCs w:val="24"/>
        </w:rPr>
        <w:t>”</w:t>
      </w:r>
      <w:r w:rsidRPr="000C79DF">
        <w:rPr>
          <w:rFonts w:cs="Times New Roman"/>
          <w:bCs/>
          <w:szCs w:val="24"/>
        </w:rPr>
        <w:t xml:space="preserve"> (Gen 24: 67); affection comes into that, but it is really affinity in Genesis 2</w:t>
      </w:r>
      <w:r w:rsidR="009B2024">
        <w:rPr>
          <w:rFonts w:cs="Times New Roman"/>
          <w:bCs/>
          <w:szCs w:val="24"/>
        </w:rPr>
        <w:t xml:space="preserve">.  </w:t>
      </w:r>
      <w:r w:rsidRPr="000C79DF">
        <w:rPr>
          <w:rFonts w:cs="Times New Roman"/>
          <w:bCs/>
          <w:szCs w:val="24"/>
        </w:rPr>
        <w:t xml:space="preserve">Just as it would be here: </w:t>
      </w:r>
      <w:r w:rsidR="004F26F1">
        <w:rPr>
          <w:rFonts w:cs="Times New Roman"/>
          <w:bCs/>
          <w:szCs w:val="24"/>
        </w:rPr>
        <w:t>“</w:t>
      </w:r>
      <w:r w:rsidRPr="000C79DF">
        <w:rPr>
          <w:rFonts w:cs="Times New Roman"/>
          <w:bCs/>
          <w:szCs w:val="24"/>
        </w:rPr>
        <w:t>gave him to be head over all things to the assembly, which is his body</w:t>
      </w:r>
      <w:r w:rsidR="004F26F1">
        <w:rPr>
          <w:rFonts w:cs="Times New Roman"/>
          <w:bCs/>
          <w:szCs w:val="24"/>
        </w:rPr>
        <w:t>”</w:t>
      </w:r>
      <w:r w:rsidRPr="000C79DF">
        <w:rPr>
          <w:rFonts w:cs="Times New Roman"/>
          <w:bCs/>
          <w:szCs w:val="24"/>
        </w:rPr>
        <w:t xml:space="preserve">; that includes the idea of affinity, it is what has derived from Himself, and it is </w:t>
      </w:r>
      <w:r w:rsidR="004F26F1">
        <w:rPr>
          <w:rFonts w:cs="Times New Roman"/>
          <w:bCs/>
          <w:szCs w:val="24"/>
        </w:rPr>
        <w:t>“</w:t>
      </w:r>
      <w:r w:rsidRPr="000C79DF">
        <w:rPr>
          <w:rFonts w:cs="Times New Roman"/>
          <w:bCs/>
          <w:szCs w:val="24"/>
        </w:rPr>
        <w:t>the fulness of him who fills all in all</w:t>
      </w:r>
      <w:r w:rsidR="004F26F1">
        <w:rPr>
          <w:rFonts w:cs="Times New Roman"/>
          <w:bCs/>
          <w:szCs w:val="24"/>
        </w:rPr>
        <w:t>”</w:t>
      </w:r>
      <w:r w:rsidR="009B2024">
        <w:rPr>
          <w:rFonts w:cs="Times New Roman"/>
          <w:bCs/>
          <w:szCs w:val="24"/>
        </w:rPr>
        <w:t xml:space="preserve">.  </w:t>
      </w:r>
      <w:r w:rsidRPr="000C79DF">
        <w:rPr>
          <w:rFonts w:cs="Times New Roman"/>
          <w:bCs/>
          <w:szCs w:val="24"/>
        </w:rPr>
        <w:t>What derives from Christ must have affinity with Him.</w:t>
      </w:r>
    </w:p>
    <w:p w14:paraId="5E4C5A40" w14:textId="71AF6A1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His like.</w:t>
      </w:r>
    </w:p>
    <w:p w14:paraId="322F3A51" w14:textId="36CEC3B7"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Quite so, His counterpart</w:t>
      </w:r>
      <w:r w:rsidR="009B2024">
        <w:rPr>
          <w:rFonts w:cs="Times New Roman"/>
          <w:bCs/>
          <w:szCs w:val="24"/>
        </w:rPr>
        <w:t xml:space="preserve">.  </w:t>
      </w:r>
      <w:r w:rsidRPr="000C79DF">
        <w:rPr>
          <w:rFonts w:cs="Times New Roman"/>
          <w:bCs/>
          <w:szCs w:val="24"/>
        </w:rPr>
        <w:t>His complement: is that an expression that can be used</w:t>
      </w:r>
      <w:r w:rsidR="003C3CAD">
        <w:rPr>
          <w:rFonts w:cs="Times New Roman"/>
          <w:bCs/>
          <w:szCs w:val="24"/>
        </w:rPr>
        <w:t xml:space="preserve">?  </w:t>
      </w:r>
    </w:p>
    <w:p w14:paraId="58DD12EF" w14:textId="1DA378F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I think so, but I thought </w:t>
      </w:r>
      <w:r w:rsidR="004F26F1">
        <w:rPr>
          <w:rFonts w:cs="Times New Roman"/>
          <w:bCs/>
          <w:szCs w:val="24"/>
        </w:rPr>
        <w:t>“</w:t>
      </w:r>
      <w:r w:rsidRPr="000C79DF">
        <w:rPr>
          <w:rFonts w:cs="Times New Roman"/>
          <w:bCs/>
          <w:szCs w:val="24"/>
        </w:rPr>
        <w:t>his like</w:t>
      </w:r>
      <w:r w:rsidR="004F26F1">
        <w:rPr>
          <w:rFonts w:cs="Times New Roman"/>
          <w:bCs/>
          <w:szCs w:val="24"/>
        </w:rPr>
        <w:t>”</w:t>
      </w:r>
      <w:r w:rsidRPr="000C79DF">
        <w:rPr>
          <w:rFonts w:cs="Times New Roman"/>
          <w:bCs/>
          <w:szCs w:val="24"/>
        </w:rPr>
        <w:t xml:space="preserve"> covered it very exactly because it is of Him, therefore it is like Him; but not like Him as having reached that experimentally but as of Him personally.</w:t>
      </w:r>
    </w:p>
    <w:p w14:paraId="342C4F0A" w14:textId="2C783F2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His like because she is derived from Him</w:t>
      </w:r>
      <w:r w:rsidR="009B2024">
        <w:rPr>
          <w:rFonts w:cs="Times New Roman"/>
          <w:bCs/>
          <w:szCs w:val="24"/>
        </w:rPr>
        <w:t xml:space="preserve">.  </w:t>
      </w:r>
      <w:r w:rsidRPr="000C79DF">
        <w:rPr>
          <w:rFonts w:cs="Times New Roman"/>
          <w:bCs/>
          <w:szCs w:val="24"/>
        </w:rPr>
        <w:t>We need to be enlightened in the eyes of our hearts so that we have an appreciation of God</w:t>
      </w:r>
      <w:r w:rsidR="004F26F1">
        <w:rPr>
          <w:rFonts w:cs="Times New Roman"/>
          <w:bCs/>
          <w:szCs w:val="24"/>
        </w:rPr>
        <w:t>’</w:t>
      </w:r>
      <w:r w:rsidRPr="000C79DF">
        <w:rPr>
          <w:rFonts w:cs="Times New Roman"/>
          <w:bCs/>
          <w:szCs w:val="24"/>
        </w:rPr>
        <w:t>s purpose regarding the assembly</w:t>
      </w:r>
      <w:r w:rsidR="009B2024">
        <w:rPr>
          <w:rFonts w:cs="Times New Roman"/>
          <w:bCs/>
          <w:szCs w:val="24"/>
        </w:rPr>
        <w:t xml:space="preserve">.  </w:t>
      </w:r>
      <w:r w:rsidR="004F26F1">
        <w:rPr>
          <w:rFonts w:cs="Times New Roman"/>
          <w:bCs/>
          <w:szCs w:val="24"/>
        </w:rPr>
        <w:t>“</w:t>
      </w:r>
      <w:r w:rsidRPr="000C79DF">
        <w:rPr>
          <w:rFonts w:cs="Times New Roman"/>
          <w:bCs/>
          <w:szCs w:val="24"/>
        </w:rPr>
        <w:t>Head over all things to the assembly, which is his body, the fulness of him who fills all in all</w:t>
      </w:r>
      <w:r w:rsidR="004F26F1">
        <w:rPr>
          <w:rFonts w:cs="Times New Roman"/>
          <w:bCs/>
          <w:szCs w:val="24"/>
        </w:rPr>
        <w:t>”</w:t>
      </w:r>
      <w:r w:rsidRPr="000C79DF">
        <w:rPr>
          <w:rFonts w:cs="Times New Roman"/>
          <w:bCs/>
          <w:szCs w:val="24"/>
        </w:rPr>
        <w:t xml:space="preserve"> would be the assembly complete from Pentecost until the rapture, the complete thing</w:t>
      </w:r>
      <w:r w:rsidR="009B2024">
        <w:rPr>
          <w:rFonts w:cs="Times New Roman"/>
          <w:bCs/>
          <w:szCs w:val="24"/>
        </w:rPr>
        <w:t xml:space="preserve">.  </w:t>
      </w:r>
      <w:r w:rsidRPr="000C79DF">
        <w:rPr>
          <w:rFonts w:cs="Times New Roman"/>
          <w:bCs/>
          <w:szCs w:val="24"/>
        </w:rPr>
        <w:t>We need to be enlightened in the eyes of our hearts and have an appreciation of what the assembly will be as a complete vessel; it will be perfect, apart from flesh and blood condition in the world to come and in eternity</w:t>
      </w:r>
      <w:r w:rsidR="009B2024">
        <w:rPr>
          <w:rFonts w:cs="Times New Roman"/>
          <w:bCs/>
          <w:szCs w:val="24"/>
        </w:rPr>
        <w:t xml:space="preserve">.  </w:t>
      </w:r>
      <w:r w:rsidRPr="000C79DF">
        <w:rPr>
          <w:rFonts w:cs="Times New Roman"/>
          <w:bCs/>
          <w:szCs w:val="24"/>
        </w:rPr>
        <w:t>It will be perfect, nothing but divine workmanship, wholly spiritual.</w:t>
      </w:r>
    </w:p>
    <w:p w14:paraId="22E101E9" w14:textId="52F02E0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 I think that the full knowledge of Him must relate to this same thought because Paul himself says </w:t>
      </w:r>
      <w:r w:rsidR="004F26F1">
        <w:rPr>
          <w:rFonts w:cs="Times New Roman"/>
          <w:bCs/>
          <w:szCs w:val="24"/>
        </w:rPr>
        <w:t>“</w:t>
      </w:r>
      <w:r w:rsidRPr="000C79DF">
        <w:rPr>
          <w:rFonts w:cs="Times New Roman"/>
          <w:bCs/>
          <w:szCs w:val="24"/>
        </w:rPr>
        <w:t>If any one think he knows anything, he knows nothing yet as he ought to know it</w:t>
      </w:r>
      <w:r w:rsidR="004F26F1">
        <w:rPr>
          <w:rFonts w:cs="Times New Roman"/>
          <w:bCs/>
          <w:szCs w:val="24"/>
        </w:rPr>
        <w:t>”</w:t>
      </w:r>
      <w:r w:rsidRPr="000C79DF">
        <w:rPr>
          <w:rFonts w:cs="Times New Roman"/>
          <w:bCs/>
          <w:szCs w:val="24"/>
        </w:rPr>
        <w:t>, 1 Cor 8: 2</w:t>
      </w:r>
      <w:r w:rsidR="009B2024">
        <w:rPr>
          <w:rFonts w:cs="Times New Roman"/>
          <w:bCs/>
          <w:szCs w:val="24"/>
        </w:rPr>
        <w:t xml:space="preserve">.  </w:t>
      </w:r>
      <w:r w:rsidRPr="000C79DF">
        <w:rPr>
          <w:rFonts w:cs="Times New Roman"/>
          <w:bCs/>
          <w:szCs w:val="24"/>
        </w:rPr>
        <w:t>It involves the whole assembly and that vessel in her eternal condition.</w:t>
      </w:r>
    </w:p>
    <w:p w14:paraId="2D1301DE" w14:textId="02331E1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 xml:space="preserve">It would have the world to come in mind in that it is a quotation from Psalm 8: </w:t>
      </w:r>
      <w:r w:rsidR="004F26F1">
        <w:rPr>
          <w:rFonts w:cs="Times New Roman"/>
          <w:bCs/>
          <w:szCs w:val="24"/>
        </w:rPr>
        <w:t>“</w:t>
      </w:r>
      <w:r w:rsidRPr="000C79DF">
        <w:rPr>
          <w:rFonts w:cs="Times New Roman"/>
          <w:bCs/>
          <w:szCs w:val="24"/>
        </w:rPr>
        <w:t>and has put all things under his feet</w:t>
      </w:r>
      <w:r w:rsidR="004F26F1">
        <w:rPr>
          <w:rFonts w:cs="Times New Roman"/>
          <w:bCs/>
          <w:szCs w:val="24"/>
        </w:rPr>
        <w:t>”</w:t>
      </w:r>
      <w:r w:rsidRPr="000C79DF">
        <w:rPr>
          <w:rFonts w:cs="Times New Roman"/>
          <w:bCs/>
          <w:szCs w:val="24"/>
        </w:rPr>
        <w:t>; it is the Lord</w:t>
      </w:r>
      <w:r w:rsidR="004F26F1">
        <w:rPr>
          <w:rFonts w:cs="Times New Roman"/>
          <w:bCs/>
          <w:szCs w:val="24"/>
        </w:rPr>
        <w:t>’</w:t>
      </w:r>
      <w:r w:rsidRPr="000C79DF">
        <w:rPr>
          <w:rFonts w:cs="Times New Roman"/>
          <w:bCs/>
          <w:szCs w:val="24"/>
        </w:rPr>
        <w:t>s pre­eminence in the world to come and the assembly alongside of Him having part in His administration</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4D3B5A4B" w14:textId="3BA9281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And He will be known through them.</w:t>
      </w:r>
    </w:p>
    <w:p w14:paraId="7903D55F" w14:textId="02E49EE6"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 xml:space="preserve">Does this involve </w:t>
      </w:r>
      <w:r w:rsidR="004F26F1">
        <w:rPr>
          <w:rFonts w:cs="Times New Roman"/>
          <w:bCs/>
          <w:szCs w:val="24"/>
        </w:rPr>
        <w:t>“</w:t>
      </w:r>
      <w:r w:rsidRPr="000C79DF">
        <w:rPr>
          <w:rFonts w:cs="Times New Roman"/>
          <w:bCs/>
          <w:szCs w:val="24"/>
        </w:rPr>
        <w:t>let them have dominion</w:t>
      </w:r>
      <w:r w:rsidR="004F26F1">
        <w:rPr>
          <w:rFonts w:cs="Times New Roman"/>
          <w:bCs/>
          <w:szCs w:val="24"/>
        </w:rPr>
        <w:t>”</w:t>
      </w:r>
      <w:r w:rsidRPr="000C79DF">
        <w:rPr>
          <w:rFonts w:cs="Times New Roman"/>
          <w:bCs/>
          <w:szCs w:val="24"/>
        </w:rPr>
        <w:t>, Gen 1: 26</w:t>
      </w:r>
      <w:r w:rsidR="003C3CAD">
        <w:rPr>
          <w:rFonts w:cs="Times New Roman"/>
          <w:bCs/>
          <w:szCs w:val="24"/>
        </w:rPr>
        <w:t xml:space="preserve">?  </w:t>
      </w:r>
    </w:p>
    <w:p w14:paraId="231D8D75" w14:textId="26698E1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just it</w:t>
      </w:r>
      <w:r w:rsidR="009B2024">
        <w:rPr>
          <w:rFonts w:cs="Times New Roman"/>
          <w:bCs/>
          <w:szCs w:val="24"/>
        </w:rPr>
        <w:t xml:space="preserve">.  </w:t>
      </w:r>
      <w:r w:rsidR="004F26F1">
        <w:rPr>
          <w:rFonts w:cs="Times New Roman"/>
          <w:bCs/>
          <w:szCs w:val="24"/>
        </w:rPr>
        <w:t>“</w:t>
      </w:r>
      <w:r w:rsidRPr="000C79DF">
        <w:rPr>
          <w:rFonts w:cs="Times New Roman"/>
          <w:bCs/>
          <w:szCs w:val="24"/>
        </w:rPr>
        <w:t>Head over all things to the assembly</w:t>
      </w:r>
      <w:r w:rsidR="004F26F1">
        <w:rPr>
          <w:rFonts w:cs="Times New Roman"/>
          <w:bCs/>
          <w:szCs w:val="24"/>
        </w:rPr>
        <w:t>”</w:t>
      </w:r>
      <w:r w:rsidRPr="000C79DF">
        <w:rPr>
          <w:rFonts w:cs="Times New Roman"/>
          <w:bCs/>
          <w:szCs w:val="24"/>
        </w:rPr>
        <w:t xml:space="preserve"> has been likened to a country where there is a king and queen; the queen shares with the king; she has a special relationship to him</w:t>
      </w:r>
      <w:r w:rsidR="009B2024">
        <w:rPr>
          <w:rFonts w:cs="Times New Roman"/>
          <w:bCs/>
          <w:szCs w:val="24"/>
        </w:rPr>
        <w:t xml:space="preserve">.  </w:t>
      </w:r>
      <w:r w:rsidRPr="000C79DF">
        <w:rPr>
          <w:rFonts w:cs="Times New Roman"/>
          <w:bCs/>
          <w:szCs w:val="24"/>
        </w:rPr>
        <w:t>The assembly has a special relationship with Christ and it will be manifestly so in the world to come; only the assembly will have that special relationship.</w:t>
      </w:r>
    </w:p>
    <w:p w14:paraId="3FC8835E" w14:textId="082089AB"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 xml:space="preserve">We have been speaking about His like; it says </w:t>
      </w:r>
      <w:r w:rsidR="004F26F1">
        <w:rPr>
          <w:rFonts w:cs="Times New Roman"/>
          <w:bCs/>
          <w:szCs w:val="24"/>
        </w:rPr>
        <w:t>“</w:t>
      </w:r>
      <w:r w:rsidRPr="000C79DF">
        <w:rPr>
          <w:rFonts w:cs="Times New Roman"/>
          <w:bCs/>
          <w:szCs w:val="24"/>
        </w:rPr>
        <w:t>bone of my bones and flesh of my flesh</w:t>
      </w:r>
      <w:r w:rsidR="004F26F1">
        <w:rPr>
          <w:rFonts w:cs="Times New Roman"/>
          <w:bCs/>
          <w:szCs w:val="24"/>
        </w:rPr>
        <w:t>”</w:t>
      </w:r>
      <w:r w:rsidRPr="000C79DF">
        <w:rPr>
          <w:rFonts w:cs="Times New Roman"/>
          <w:bCs/>
          <w:szCs w:val="24"/>
        </w:rPr>
        <w:t>, Gen 2: 23.</w:t>
      </w:r>
    </w:p>
    <w:p w14:paraId="0A647A07" w14:textId="3B04D7B0"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 derived from Him</w:t>
      </w:r>
      <w:r w:rsidR="009B2024">
        <w:rPr>
          <w:rFonts w:cs="Times New Roman"/>
          <w:bCs/>
          <w:szCs w:val="24"/>
        </w:rPr>
        <w:t>—</w:t>
      </w:r>
      <w:r w:rsidRPr="000C79DF">
        <w:rPr>
          <w:rFonts w:cs="Times New Roman"/>
          <w:bCs/>
          <w:szCs w:val="24"/>
        </w:rPr>
        <w:t>bone of His bones</w:t>
      </w:r>
      <w:r w:rsidR="009B2024">
        <w:rPr>
          <w:rFonts w:cs="Times New Roman"/>
          <w:bCs/>
          <w:szCs w:val="24"/>
        </w:rPr>
        <w:t xml:space="preserve">.  </w:t>
      </w:r>
      <w:r w:rsidRPr="000C79DF">
        <w:rPr>
          <w:rFonts w:cs="Times New Roman"/>
          <w:bCs/>
          <w:szCs w:val="24"/>
        </w:rPr>
        <w:t xml:space="preserve">The tribes came to David and said </w:t>
      </w:r>
      <w:r w:rsidR="004F26F1">
        <w:rPr>
          <w:rFonts w:cs="Times New Roman"/>
          <w:bCs/>
          <w:szCs w:val="24"/>
        </w:rPr>
        <w:t>“</w:t>
      </w:r>
      <w:r w:rsidRPr="000C79DF">
        <w:rPr>
          <w:rFonts w:cs="Times New Roman"/>
          <w:bCs/>
          <w:szCs w:val="24"/>
        </w:rPr>
        <w:t>Behold, we are thy bone and thy flesh</w:t>
      </w:r>
      <w:r w:rsidR="004F26F1">
        <w:rPr>
          <w:rFonts w:cs="Times New Roman"/>
          <w:bCs/>
          <w:szCs w:val="24"/>
        </w:rPr>
        <w:t>”</w:t>
      </w:r>
      <w:r w:rsidRPr="000C79DF">
        <w:rPr>
          <w:rFonts w:cs="Times New Roman"/>
          <w:bCs/>
          <w:szCs w:val="24"/>
        </w:rPr>
        <w:t>, 2 Sam 5: 1</w:t>
      </w:r>
      <w:r w:rsidR="009B2024">
        <w:rPr>
          <w:rFonts w:cs="Times New Roman"/>
          <w:bCs/>
          <w:szCs w:val="24"/>
        </w:rPr>
        <w:t xml:space="preserve">.  </w:t>
      </w:r>
      <w:r w:rsidRPr="000C79DF">
        <w:rPr>
          <w:rFonts w:cs="Times New Roman"/>
          <w:bCs/>
          <w:szCs w:val="24"/>
        </w:rPr>
        <w:t xml:space="preserve">That is not the same idea; we are thy bone and flesh really means </w:t>
      </w:r>
      <w:r w:rsidRPr="000C79DF">
        <w:rPr>
          <w:rFonts w:cs="Times New Roman"/>
          <w:bCs/>
          <w:szCs w:val="24"/>
        </w:rPr>
        <w:lastRenderedPageBreak/>
        <w:t>we are thy kith and kin, we are the same kindred</w:t>
      </w:r>
      <w:r w:rsidR="009B2024">
        <w:rPr>
          <w:rFonts w:cs="Times New Roman"/>
          <w:bCs/>
          <w:szCs w:val="24"/>
        </w:rPr>
        <w:t xml:space="preserve">.  </w:t>
      </w:r>
      <w:r w:rsidRPr="000C79DF">
        <w:rPr>
          <w:rFonts w:cs="Times New Roman"/>
          <w:bCs/>
          <w:szCs w:val="24"/>
        </w:rPr>
        <w:t>But of His flesh and of His bones means that they have derived from Him; there is something nearer even than what is kindred</w:t>
      </w:r>
      <w:r w:rsidR="009B2024">
        <w:rPr>
          <w:rFonts w:cs="Times New Roman"/>
          <w:bCs/>
          <w:szCs w:val="24"/>
        </w:rPr>
        <w:t xml:space="preserve">.  </w:t>
      </w:r>
      <w:r w:rsidRPr="000C79DF">
        <w:rPr>
          <w:rFonts w:cs="Times New Roman"/>
          <w:bCs/>
          <w:szCs w:val="24"/>
        </w:rPr>
        <w:t xml:space="preserve">We read </w:t>
      </w:r>
      <w:r w:rsidR="004F26F1">
        <w:rPr>
          <w:rFonts w:cs="Times New Roman"/>
          <w:bCs/>
          <w:szCs w:val="24"/>
        </w:rPr>
        <w:t>“</w:t>
      </w:r>
      <w:r w:rsidRPr="000C79DF">
        <w:rPr>
          <w:rFonts w:cs="Times New Roman"/>
          <w:bCs/>
          <w:szCs w:val="24"/>
        </w:rPr>
        <w:t>For no one has ever hated his own flesh, but nourishes and cherishes it, even as also the Christ the assembly; for we are members of his body; we are of his flesh, and of his bones</w:t>
      </w:r>
      <w:r w:rsidR="004F26F1">
        <w:rPr>
          <w:rFonts w:cs="Times New Roman"/>
          <w:bCs/>
          <w:szCs w:val="24"/>
        </w:rPr>
        <w:t>”</w:t>
      </w:r>
      <w:r w:rsidRPr="000C79DF">
        <w:rPr>
          <w:rFonts w:cs="Times New Roman"/>
          <w:bCs/>
          <w:szCs w:val="24"/>
        </w:rPr>
        <w:t>, Eph 5: 29</w:t>
      </w:r>
      <w:r w:rsidR="009B2024">
        <w:rPr>
          <w:rFonts w:cs="Times New Roman"/>
          <w:bCs/>
          <w:szCs w:val="24"/>
        </w:rPr>
        <w:t xml:space="preserve">.  </w:t>
      </w:r>
      <w:r w:rsidRPr="000C79DF">
        <w:rPr>
          <w:rFonts w:cs="Times New Roman"/>
          <w:bCs/>
          <w:szCs w:val="24"/>
        </w:rPr>
        <w:t>His body has derived from Him, His body expresses Him.</w:t>
      </w:r>
    </w:p>
    <w:p w14:paraId="4BAA1FF4" w14:textId="1EE676C4"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So when we have our glorified bodies they will be substantial.</w:t>
      </w:r>
    </w:p>
    <w:p w14:paraId="5898C36F" w14:textId="427EE87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so</w:t>
      </w:r>
      <w:r w:rsidR="009B2024">
        <w:rPr>
          <w:rFonts w:cs="Times New Roman"/>
          <w:bCs/>
          <w:szCs w:val="24"/>
        </w:rPr>
        <w:t xml:space="preserve">.  </w:t>
      </w:r>
      <w:r w:rsidRPr="000C79DF">
        <w:rPr>
          <w:rFonts w:cs="Times New Roman"/>
          <w:bCs/>
          <w:szCs w:val="24"/>
        </w:rPr>
        <w:t xml:space="preserve"> I like to think that we are in for some delightful surprises</w:t>
      </w:r>
      <w:r w:rsidR="009B2024">
        <w:rPr>
          <w:rFonts w:cs="Times New Roman"/>
          <w:bCs/>
          <w:szCs w:val="24"/>
        </w:rPr>
        <w:t xml:space="preserve">.  </w:t>
      </w:r>
      <w:r w:rsidRPr="000C79DF">
        <w:rPr>
          <w:rFonts w:cs="Times New Roman"/>
          <w:bCs/>
          <w:szCs w:val="24"/>
        </w:rPr>
        <w:t>We have little idea of what is ahead of us</w:t>
      </w:r>
      <w:r w:rsidR="009B2024">
        <w:rPr>
          <w:rFonts w:cs="Times New Roman"/>
          <w:bCs/>
          <w:szCs w:val="24"/>
        </w:rPr>
        <w:t xml:space="preserve">.  </w:t>
      </w:r>
      <w:r w:rsidRPr="000C79DF">
        <w:rPr>
          <w:rFonts w:cs="Times New Roman"/>
          <w:bCs/>
          <w:szCs w:val="24"/>
        </w:rPr>
        <w:t>There is very little said of our body of glory except that it is like His body of glory</w:t>
      </w:r>
      <w:r w:rsidR="009B2024">
        <w:rPr>
          <w:rFonts w:cs="Times New Roman"/>
          <w:bCs/>
          <w:szCs w:val="24"/>
        </w:rPr>
        <w:t xml:space="preserve">.  </w:t>
      </w:r>
      <w:r w:rsidRPr="000C79DF">
        <w:rPr>
          <w:rFonts w:cs="Times New Roman"/>
          <w:bCs/>
          <w:szCs w:val="24"/>
        </w:rPr>
        <w:t>Is that not blessed</w:t>
      </w:r>
      <w:r w:rsidR="003C3CAD">
        <w:rPr>
          <w:rFonts w:cs="Times New Roman"/>
          <w:bCs/>
          <w:szCs w:val="24"/>
        </w:rPr>
        <w:t xml:space="preserve">?  </w:t>
      </w:r>
      <w:r w:rsidRPr="000C79DF">
        <w:rPr>
          <w:rFonts w:cs="Times New Roman"/>
          <w:bCs/>
          <w:szCs w:val="24"/>
        </w:rPr>
        <w:t>Will it not be delightful to have bodies of glory like His body</w:t>
      </w:r>
      <w:r w:rsidR="003C3CAD">
        <w:rPr>
          <w:rFonts w:cs="Times New Roman"/>
          <w:bCs/>
          <w:szCs w:val="24"/>
        </w:rPr>
        <w:t xml:space="preserve">?  </w:t>
      </w:r>
    </w:p>
    <w:p w14:paraId="778E5376" w14:textId="796D432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It is getting nearer every day.</w:t>
      </w:r>
    </w:p>
    <w:p w14:paraId="2A24C36A" w14:textId="17B0C1D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We have had some surprises in the testimony that were not very delightful but we are going to have some delightful surprises surpassing our greatest expectations.</w:t>
      </w:r>
    </w:p>
    <w:p w14:paraId="5F698290" w14:textId="774D7FE0"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 xml:space="preserve">The apostle prayed that they would get the spirit of wisdom and revelation, and he says in verse 15: </w:t>
      </w:r>
      <w:r w:rsidR="004F26F1">
        <w:rPr>
          <w:rFonts w:cs="Times New Roman"/>
          <w:bCs/>
          <w:szCs w:val="24"/>
        </w:rPr>
        <w:t>“</w:t>
      </w:r>
      <w:r w:rsidRPr="000C79DF">
        <w:rPr>
          <w:rFonts w:cs="Times New Roman"/>
          <w:bCs/>
          <w:szCs w:val="24"/>
        </w:rPr>
        <w:t>having heard of the faith in the Lord Jesus which is in you, and the love which ye have towards all the saints</w:t>
      </w:r>
      <w:r w:rsidR="004F26F1">
        <w:rPr>
          <w:rFonts w:cs="Times New Roman"/>
          <w:bCs/>
          <w:szCs w:val="24"/>
        </w:rPr>
        <w:t>”</w:t>
      </w:r>
      <w:r w:rsidR="009B2024">
        <w:rPr>
          <w:rFonts w:cs="Times New Roman"/>
          <w:bCs/>
          <w:szCs w:val="24"/>
        </w:rPr>
        <w:t xml:space="preserve">.  </w:t>
      </w:r>
      <w:r w:rsidRPr="000C79DF">
        <w:rPr>
          <w:rFonts w:cs="Times New Roman"/>
          <w:bCs/>
          <w:szCs w:val="24"/>
        </w:rPr>
        <w:t>Would we on our part seek to provide the conditions, and if they are there, would that make way for God to come in and give us the spirit of wisdom</w:t>
      </w:r>
      <w:r w:rsidR="003C3CAD">
        <w:rPr>
          <w:rFonts w:cs="Times New Roman"/>
          <w:bCs/>
          <w:szCs w:val="24"/>
        </w:rPr>
        <w:t xml:space="preserve">?  </w:t>
      </w:r>
    </w:p>
    <w:p w14:paraId="6DC2ABF8" w14:textId="3E6F2252"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think that is right</w:t>
      </w:r>
      <w:r w:rsidR="009B2024">
        <w:rPr>
          <w:rFonts w:cs="Times New Roman"/>
          <w:bCs/>
          <w:szCs w:val="24"/>
        </w:rPr>
        <w:t xml:space="preserve">.  </w:t>
      </w:r>
      <w:r w:rsidRPr="000C79DF">
        <w:rPr>
          <w:rFonts w:cs="Times New Roman"/>
          <w:bCs/>
          <w:szCs w:val="24"/>
        </w:rPr>
        <w:t>So they were ready for this because of features that Paul could take account of</w:t>
      </w:r>
      <w:r w:rsidR="009B2024">
        <w:rPr>
          <w:rFonts w:cs="Times New Roman"/>
          <w:bCs/>
          <w:szCs w:val="24"/>
        </w:rPr>
        <w:t xml:space="preserve">.  </w:t>
      </w:r>
      <w:r w:rsidRPr="000C79DF">
        <w:rPr>
          <w:rFonts w:cs="Times New Roman"/>
          <w:bCs/>
          <w:szCs w:val="24"/>
        </w:rPr>
        <w:t xml:space="preserve">As you say, </w:t>
      </w:r>
      <w:r w:rsidR="004F26F1">
        <w:rPr>
          <w:rFonts w:cs="Times New Roman"/>
          <w:bCs/>
          <w:szCs w:val="24"/>
        </w:rPr>
        <w:t>“</w:t>
      </w:r>
      <w:r w:rsidRPr="000C79DF">
        <w:rPr>
          <w:rFonts w:cs="Times New Roman"/>
          <w:bCs/>
          <w:szCs w:val="24"/>
        </w:rPr>
        <w:t>the faith in the Lord Jesus which is in you, and the love which ye have towards all the saints would show there was reality in their faith and in their love</w:t>
      </w:r>
      <w:r w:rsidR="009B2024">
        <w:rPr>
          <w:rFonts w:cs="Times New Roman"/>
          <w:bCs/>
          <w:szCs w:val="24"/>
        </w:rPr>
        <w:t xml:space="preserve">.  </w:t>
      </w:r>
      <w:r w:rsidRPr="000C79DF">
        <w:rPr>
          <w:rFonts w:cs="Times New Roman"/>
          <w:bCs/>
          <w:szCs w:val="24"/>
        </w:rPr>
        <w:t>Paul could take account of this and so pray for them according to this high level</w:t>
      </w:r>
      <w:r w:rsidR="009B2024">
        <w:rPr>
          <w:rFonts w:cs="Times New Roman"/>
          <w:bCs/>
          <w:szCs w:val="24"/>
        </w:rPr>
        <w:t xml:space="preserve">.  </w:t>
      </w:r>
      <w:r w:rsidRPr="000C79DF">
        <w:rPr>
          <w:rFonts w:cs="Times New Roman"/>
          <w:bCs/>
          <w:szCs w:val="24"/>
        </w:rPr>
        <w:t>He might not pray for all the saints according to this high level; maybe for the Corinthians he would pray something a little different, what was required in that locality.</w:t>
      </w:r>
    </w:p>
    <w:p w14:paraId="604C4B3E" w14:textId="24C23D5A"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It would seem as if there was an enlarged measure in their hearts at Ephesus</w:t>
      </w:r>
      <w:r w:rsidR="009B2024">
        <w:rPr>
          <w:rFonts w:cs="Times New Roman"/>
          <w:bCs/>
          <w:szCs w:val="24"/>
        </w:rPr>
        <w:t xml:space="preserve">.  </w:t>
      </w:r>
      <w:r w:rsidRPr="000C79DF">
        <w:rPr>
          <w:rFonts w:cs="Times New Roman"/>
          <w:bCs/>
          <w:szCs w:val="24"/>
        </w:rPr>
        <w:t>Do you think where that is so in any locality it provides the basis on which God can act</w:t>
      </w:r>
      <w:r w:rsidR="003C3CAD">
        <w:rPr>
          <w:rFonts w:cs="Times New Roman"/>
          <w:bCs/>
          <w:szCs w:val="24"/>
        </w:rPr>
        <w:t xml:space="preserve">?  </w:t>
      </w:r>
    </w:p>
    <w:p w14:paraId="69EF76FE" w14:textId="4397CE4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So we would seek to have these qualifications that Paul refers to in verse 15 and help one another to have them</w:t>
      </w:r>
      <w:r w:rsidR="009B2024">
        <w:rPr>
          <w:rFonts w:cs="Times New Roman"/>
          <w:bCs/>
          <w:szCs w:val="24"/>
        </w:rPr>
        <w:t xml:space="preserve">.  </w:t>
      </w:r>
      <w:r w:rsidRPr="000C79DF">
        <w:rPr>
          <w:rFonts w:cs="Times New Roman"/>
          <w:bCs/>
          <w:szCs w:val="24"/>
        </w:rPr>
        <w:t xml:space="preserve">Regarding </w:t>
      </w:r>
      <w:r w:rsidR="004F26F1">
        <w:rPr>
          <w:rFonts w:cs="Times New Roman"/>
          <w:bCs/>
          <w:szCs w:val="24"/>
        </w:rPr>
        <w:lastRenderedPageBreak/>
        <w:t>“</w:t>
      </w:r>
      <w:r w:rsidRPr="000C79DF">
        <w:rPr>
          <w:rFonts w:cs="Times New Roman"/>
          <w:bCs/>
          <w:szCs w:val="24"/>
        </w:rPr>
        <w:t>which is his body, the fulness of him who fills all in all</w:t>
      </w:r>
      <w:r w:rsidR="004F26F1">
        <w:rPr>
          <w:rFonts w:cs="Times New Roman"/>
          <w:bCs/>
          <w:szCs w:val="24"/>
        </w:rPr>
        <w:t>”</w:t>
      </w:r>
      <w:r w:rsidRPr="000C79DF">
        <w:rPr>
          <w:rFonts w:cs="Times New Roman"/>
          <w:bCs/>
          <w:szCs w:val="24"/>
        </w:rPr>
        <w:t>, I understand that every family will express some feature of Christ but the assembly will be His fulness; every feature of Him as Man will be appreciated and expressed in the assembly</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22B4D693" w14:textId="69C83CC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In the economy; we cannot go beyond that</w:t>
      </w:r>
      <w:r w:rsidR="009B2024">
        <w:rPr>
          <w:rFonts w:cs="Times New Roman"/>
          <w:bCs/>
          <w:szCs w:val="24"/>
        </w:rPr>
        <w:t xml:space="preserve">.  </w:t>
      </w:r>
      <w:r w:rsidRPr="000C79DF">
        <w:rPr>
          <w:rFonts w:cs="Times New Roman"/>
          <w:bCs/>
          <w:szCs w:val="24"/>
        </w:rPr>
        <w:t>It is a marvellous thing</w:t>
      </w:r>
      <w:r w:rsidR="009B2024">
        <w:rPr>
          <w:rFonts w:cs="Times New Roman"/>
          <w:bCs/>
          <w:szCs w:val="24"/>
        </w:rPr>
        <w:t xml:space="preserve">.  </w:t>
      </w:r>
      <w:r w:rsidRPr="000C79DF">
        <w:rPr>
          <w:rFonts w:cs="Times New Roman"/>
          <w:bCs/>
          <w:szCs w:val="24"/>
        </w:rPr>
        <w:t>It says of Samuel that none of his words fell to the ground</w:t>
      </w:r>
      <w:r w:rsidR="003D6256">
        <w:rPr>
          <w:rFonts w:cs="Times New Roman"/>
          <w:bCs/>
          <w:szCs w:val="24"/>
        </w:rPr>
        <w:t xml:space="preserve">, </w:t>
      </w:r>
      <w:r w:rsidRPr="000C79DF">
        <w:rPr>
          <w:rFonts w:cs="Times New Roman"/>
          <w:bCs/>
          <w:szCs w:val="24"/>
        </w:rPr>
        <w:t>see 1 Sam 3: 19</w:t>
      </w:r>
      <w:r w:rsidR="009B2024">
        <w:rPr>
          <w:rFonts w:cs="Times New Roman"/>
          <w:bCs/>
          <w:szCs w:val="24"/>
        </w:rPr>
        <w:t xml:space="preserve">.  </w:t>
      </w:r>
      <w:r w:rsidRPr="000C79DF">
        <w:rPr>
          <w:rFonts w:cs="Times New Roman"/>
          <w:bCs/>
          <w:szCs w:val="24"/>
        </w:rPr>
        <w:t>There was capacity in Israel somewhere to receive everything he said</w:t>
      </w:r>
      <w:r w:rsidR="009B2024">
        <w:rPr>
          <w:rFonts w:cs="Times New Roman"/>
          <w:bCs/>
          <w:szCs w:val="24"/>
        </w:rPr>
        <w:t xml:space="preserve">.  </w:t>
      </w:r>
      <w:r w:rsidRPr="000C79DF">
        <w:rPr>
          <w:rFonts w:cs="Times New Roman"/>
          <w:bCs/>
          <w:szCs w:val="24"/>
        </w:rPr>
        <w:t>But with the assembly there is capacity to receive all that has come out in manifestation</w:t>
      </w:r>
      <w:r w:rsidR="009B2024">
        <w:rPr>
          <w:rFonts w:cs="Times New Roman"/>
          <w:bCs/>
          <w:szCs w:val="24"/>
        </w:rPr>
        <w:t xml:space="preserve">.  </w:t>
      </w:r>
      <w:r w:rsidRPr="000C79DF">
        <w:rPr>
          <w:rFonts w:cs="Times New Roman"/>
          <w:bCs/>
          <w:szCs w:val="24"/>
        </w:rPr>
        <w:t>I think it is a very wonderful thing, and it relates to what has been said, that the approach is equal to the declaration.</w:t>
      </w:r>
    </w:p>
    <w:p w14:paraId="0E989940" w14:textId="1C7D024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 xml:space="preserve">The holy city is said to have the glory of God: </w:t>
      </w:r>
      <w:r w:rsidR="004F26F1">
        <w:rPr>
          <w:rFonts w:cs="Times New Roman"/>
          <w:bCs/>
          <w:szCs w:val="24"/>
        </w:rPr>
        <w:t>“</w:t>
      </w:r>
      <w:r w:rsidRPr="000C79DF">
        <w:rPr>
          <w:rFonts w:cs="Times New Roman"/>
          <w:bCs/>
          <w:szCs w:val="24"/>
        </w:rPr>
        <w:t>having the glory of God</w:t>
      </w:r>
      <w:r w:rsidR="004F26F1">
        <w:rPr>
          <w:rFonts w:cs="Times New Roman"/>
          <w:bCs/>
          <w:szCs w:val="24"/>
        </w:rPr>
        <w:t>”</w:t>
      </w:r>
      <w:r w:rsidRPr="000C79DF">
        <w:rPr>
          <w:rFonts w:cs="Times New Roman"/>
          <w:bCs/>
          <w:szCs w:val="24"/>
        </w:rPr>
        <w:t xml:space="preserve">, </w:t>
      </w:r>
      <w:r w:rsidR="003D6256" w:rsidRPr="000C79DF">
        <w:rPr>
          <w:rFonts w:cs="Times New Roman"/>
          <w:bCs/>
          <w:szCs w:val="24"/>
        </w:rPr>
        <w:t>Rev 21</w:t>
      </w:r>
      <w:r w:rsidRPr="000C79DF">
        <w:rPr>
          <w:rFonts w:cs="Times New Roman"/>
          <w:bCs/>
          <w:szCs w:val="24"/>
        </w:rPr>
        <w:t>: 10</w:t>
      </w:r>
      <w:r w:rsidR="009B2024">
        <w:rPr>
          <w:rFonts w:cs="Times New Roman"/>
          <w:bCs/>
          <w:szCs w:val="24"/>
        </w:rPr>
        <w:t xml:space="preserve">.  </w:t>
      </w:r>
      <w:r w:rsidRPr="000C79DF">
        <w:rPr>
          <w:rFonts w:cs="Times New Roman"/>
          <w:bCs/>
          <w:szCs w:val="24"/>
        </w:rPr>
        <w:t xml:space="preserve">Then it goes on to speak about </w:t>
      </w:r>
      <w:r w:rsidR="004F26F1">
        <w:rPr>
          <w:rFonts w:cs="Times New Roman"/>
          <w:bCs/>
          <w:szCs w:val="24"/>
        </w:rPr>
        <w:t>“</w:t>
      </w:r>
      <w:r w:rsidRPr="000C79DF">
        <w:rPr>
          <w:rFonts w:cs="Times New Roman"/>
          <w:bCs/>
          <w:szCs w:val="24"/>
        </w:rPr>
        <w:t>her shining</w:t>
      </w:r>
      <w:r w:rsidR="004F26F1">
        <w:rPr>
          <w:rFonts w:cs="Times New Roman"/>
          <w:bCs/>
          <w:szCs w:val="24"/>
        </w:rPr>
        <w:t>”</w:t>
      </w:r>
      <w:r w:rsidRPr="000C79DF">
        <w:rPr>
          <w:rFonts w:cs="Times New Roman"/>
          <w:bCs/>
          <w:szCs w:val="24"/>
        </w:rPr>
        <w:t>: there is something distinctive about that</w:t>
      </w:r>
      <w:r w:rsidR="009B2024">
        <w:rPr>
          <w:rFonts w:cs="Times New Roman"/>
          <w:bCs/>
          <w:szCs w:val="24"/>
        </w:rPr>
        <w:t xml:space="preserve">.  </w:t>
      </w:r>
      <w:r w:rsidRPr="000C79DF">
        <w:rPr>
          <w:rFonts w:cs="Times New Roman"/>
          <w:bCs/>
          <w:szCs w:val="24"/>
        </w:rPr>
        <w:t xml:space="preserve">As </w:t>
      </w:r>
      <w:r w:rsidR="004F26F1">
        <w:rPr>
          <w:rFonts w:cs="Times New Roman"/>
          <w:bCs/>
          <w:szCs w:val="24"/>
        </w:rPr>
        <w:t>“</w:t>
      </w:r>
      <w:r w:rsidRPr="000C79DF">
        <w:rPr>
          <w:rFonts w:cs="Times New Roman"/>
          <w:bCs/>
          <w:szCs w:val="24"/>
        </w:rPr>
        <w:t>having the glory of God</w:t>
      </w:r>
      <w:r w:rsidR="004F26F1">
        <w:rPr>
          <w:rFonts w:cs="Times New Roman"/>
          <w:bCs/>
          <w:szCs w:val="24"/>
        </w:rPr>
        <w:t>”</w:t>
      </w:r>
      <w:r w:rsidRPr="000C79DF">
        <w:rPr>
          <w:rFonts w:cs="Times New Roman"/>
          <w:bCs/>
          <w:szCs w:val="24"/>
        </w:rPr>
        <w:t xml:space="preserve"> she is a vessel which has absorbed knowledge of God and expresses it</w:t>
      </w:r>
      <w:r w:rsidR="009B2024">
        <w:rPr>
          <w:rFonts w:cs="Times New Roman"/>
          <w:bCs/>
          <w:szCs w:val="24"/>
        </w:rPr>
        <w:t xml:space="preserve">.  </w:t>
      </w:r>
      <w:r w:rsidRPr="000C79DF">
        <w:rPr>
          <w:rFonts w:cs="Times New Roman"/>
          <w:bCs/>
          <w:szCs w:val="24"/>
        </w:rPr>
        <w:t>That shines for the benefit of the universe; the assembly will be the heavenly metropolis of the universe in the world to come, and we understand that the assembly will be the only feminine vessel in eternity</w:t>
      </w:r>
      <w:r w:rsidR="009B2024">
        <w:rPr>
          <w:rFonts w:cs="Times New Roman"/>
          <w:bCs/>
          <w:szCs w:val="24"/>
        </w:rPr>
        <w:t xml:space="preserve">.  </w:t>
      </w:r>
      <w:r w:rsidRPr="000C79DF">
        <w:rPr>
          <w:rFonts w:cs="Times New Roman"/>
          <w:bCs/>
          <w:szCs w:val="24"/>
        </w:rPr>
        <w:t>There will be Jerusalem which can be viewed as the earthly bride, the earthly metropolis, but that will not go into eternity I understand, but the assembly will be eternally the feminine answer to the heart of Christ.</w:t>
      </w:r>
    </w:p>
    <w:p w14:paraId="0F3BE98B" w14:textId="42D7F94C"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Therefore the marital thought is reserved exclusively for Christ and the assembly.</w:t>
      </w:r>
    </w:p>
    <w:p w14:paraId="087B434E" w14:textId="19784CAC"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what I understand</w:t>
      </w:r>
      <w:r w:rsidR="009B2024">
        <w:rPr>
          <w:rFonts w:cs="Times New Roman"/>
          <w:bCs/>
          <w:szCs w:val="24"/>
        </w:rPr>
        <w:t xml:space="preserve">.  </w:t>
      </w:r>
      <w:r w:rsidRPr="000C79DF">
        <w:rPr>
          <w:rFonts w:cs="Times New Roman"/>
          <w:bCs/>
          <w:szCs w:val="24"/>
        </w:rPr>
        <w:t>It is good to converse about these things and to get an impression and an appreciation of them</w:t>
      </w:r>
      <w:r w:rsidR="009B2024">
        <w:rPr>
          <w:rFonts w:cs="Times New Roman"/>
          <w:bCs/>
          <w:szCs w:val="24"/>
        </w:rPr>
        <w:t xml:space="preserve">.  </w:t>
      </w:r>
      <w:r w:rsidRPr="000C79DF">
        <w:rPr>
          <w:rFonts w:cs="Times New Roman"/>
          <w:bCs/>
          <w:szCs w:val="24"/>
        </w:rPr>
        <w:t xml:space="preserve">In 2 Corinthians Paul says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xml:space="preserve">; he makes known in this verse what has been the secret and what governed him in his labours for the Corinthians from the very beginning: </w:t>
      </w:r>
      <w:r w:rsidR="004F26F1">
        <w:rPr>
          <w:rFonts w:cs="Times New Roman"/>
          <w:bCs/>
          <w:szCs w:val="24"/>
        </w:rPr>
        <w:t>“</w:t>
      </w:r>
      <w:r w:rsidRPr="000C79DF">
        <w:rPr>
          <w:rFonts w:cs="Times New Roman"/>
          <w:bCs/>
          <w:szCs w:val="24"/>
        </w:rPr>
        <w:t>I have espoused you unto one man</w:t>
      </w:r>
      <w:r w:rsidR="004F26F1">
        <w:rPr>
          <w:rFonts w:cs="Times New Roman"/>
          <w:bCs/>
          <w:szCs w:val="24"/>
        </w:rPr>
        <w:t>”</w:t>
      </w:r>
      <w:r w:rsidR="009B2024">
        <w:rPr>
          <w:rFonts w:cs="Times New Roman"/>
          <w:bCs/>
          <w:szCs w:val="24"/>
        </w:rPr>
        <w:t xml:space="preserve">.  </w:t>
      </w:r>
      <w:r w:rsidRPr="000C79DF">
        <w:rPr>
          <w:rFonts w:cs="Times New Roman"/>
          <w:bCs/>
          <w:szCs w:val="24"/>
        </w:rPr>
        <w:t>When he went to Corinth there were not very promising conditions but he spent eighteen months there teaching the word of God</w:t>
      </w:r>
      <w:r w:rsidR="009B2024">
        <w:rPr>
          <w:rFonts w:cs="Times New Roman"/>
          <w:bCs/>
          <w:szCs w:val="24"/>
        </w:rPr>
        <w:t xml:space="preserve">.  </w:t>
      </w:r>
      <w:r w:rsidRPr="000C79DF">
        <w:rPr>
          <w:rFonts w:cs="Times New Roman"/>
          <w:bCs/>
          <w:szCs w:val="24"/>
        </w:rPr>
        <w:t>What was his objective</w:t>
      </w:r>
      <w:r w:rsidR="003C3CAD">
        <w:rPr>
          <w:rFonts w:cs="Times New Roman"/>
          <w:bCs/>
          <w:szCs w:val="24"/>
        </w:rPr>
        <w:t xml:space="preserve">?  </w:t>
      </w:r>
      <w:r w:rsidRPr="000C79DF">
        <w:rPr>
          <w:rFonts w:cs="Times New Roman"/>
          <w:bCs/>
          <w:szCs w:val="24"/>
        </w:rPr>
        <w:t>To espouse them to one Man</w:t>
      </w:r>
      <w:r w:rsidR="009B2024">
        <w:rPr>
          <w:rFonts w:cs="Times New Roman"/>
          <w:bCs/>
          <w:szCs w:val="24"/>
        </w:rPr>
        <w:t xml:space="preserve">.  </w:t>
      </w:r>
      <w:r w:rsidRPr="000C79DF">
        <w:rPr>
          <w:rFonts w:cs="Times New Roman"/>
          <w:bCs/>
          <w:szCs w:val="24"/>
        </w:rPr>
        <w:t>In these two letters, what was his objective</w:t>
      </w:r>
      <w:r w:rsidR="003C3CAD">
        <w:rPr>
          <w:rFonts w:cs="Times New Roman"/>
          <w:bCs/>
          <w:szCs w:val="24"/>
        </w:rPr>
        <w:t xml:space="preserve">?  </w:t>
      </w:r>
      <w:r w:rsidRPr="000C79DF">
        <w:rPr>
          <w:rFonts w:cs="Times New Roman"/>
          <w:bCs/>
          <w:szCs w:val="24"/>
        </w:rPr>
        <w:t>To espouse them to one Man</w:t>
      </w:r>
      <w:r w:rsidR="009B2024">
        <w:rPr>
          <w:rFonts w:cs="Times New Roman"/>
          <w:bCs/>
          <w:szCs w:val="24"/>
        </w:rPr>
        <w:t xml:space="preserve">.  </w:t>
      </w:r>
      <w:r w:rsidRPr="000C79DF">
        <w:rPr>
          <w:rFonts w:cs="Times New Roman"/>
          <w:bCs/>
          <w:szCs w:val="24"/>
        </w:rPr>
        <w:t>Now we may ask ourselves, in all our activities in our localities what is our objective</w:t>
      </w:r>
      <w:r w:rsidR="003C3CAD">
        <w:rPr>
          <w:rFonts w:cs="Times New Roman"/>
          <w:bCs/>
          <w:szCs w:val="24"/>
        </w:rPr>
        <w:t xml:space="preserve">?  </w:t>
      </w:r>
      <w:r w:rsidRPr="000C79DF">
        <w:rPr>
          <w:rFonts w:cs="Times New Roman"/>
          <w:bCs/>
          <w:szCs w:val="24"/>
        </w:rPr>
        <w:t>Is it what is feminine for the heart of Christ</w:t>
      </w:r>
      <w:r w:rsidR="003C3CAD">
        <w:rPr>
          <w:rFonts w:cs="Times New Roman"/>
          <w:bCs/>
          <w:szCs w:val="24"/>
        </w:rPr>
        <w:t xml:space="preserve">?  </w:t>
      </w:r>
      <w:r w:rsidRPr="000C79DF">
        <w:rPr>
          <w:rFonts w:cs="Times New Roman"/>
          <w:bCs/>
          <w:szCs w:val="24"/>
        </w:rPr>
        <w:t>Does that govern us</w:t>
      </w:r>
      <w:r w:rsidR="003C3CAD">
        <w:rPr>
          <w:rFonts w:cs="Times New Roman"/>
          <w:bCs/>
          <w:szCs w:val="24"/>
        </w:rPr>
        <w:t xml:space="preserve">?  </w:t>
      </w:r>
      <w:r w:rsidRPr="000C79DF">
        <w:rPr>
          <w:rFonts w:cs="Times New Roman"/>
          <w:bCs/>
          <w:szCs w:val="24"/>
        </w:rPr>
        <w:t>If we do not have the light of it</w:t>
      </w:r>
      <w:r w:rsidR="008A303C">
        <w:rPr>
          <w:rFonts w:cs="Times New Roman"/>
          <w:bCs/>
          <w:szCs w:val="24"/>
        </w:rPr>
        <w:t>,</w:t>
      </w:r>
      <w:r w:rsidRPr="000C79DF">
        <w:rPr>
          <w:rFonts w:cs="Times New Roman"/>
          <w:bCs/>
          <w:szCs w:val="24"/>
        </w:rPr>
        <w:t xml:space="preserve"> it will not govern us</w:t>
      </w:r>
      <w:r w:rsidR="009B2024">
        <w:rPr>
          <w:rFonts w:cs="Times New Roman"/>
          <w:bCs/>
          <w:szCs w:val="24"/>
        </w:rPr>
        <w:t xml:space="preserve">.  </w:t>
      </w:r>
      <w:r w:rsidRPr="000C79DF">
        <w:rPr>
          <w:rFonts w:cs="Times New Roman"/>
          <w:bCs/>
          <w:szCs w:val="24"/>
        </w:rPr>
        <w:t>But we may have the light of it and yet it may not govern us</w:t>
      </w:r>
      <w:r w:rsidR="009B2024">
        <w:rPr>
          <w:rFonts w:cs="Times New Roman"/>
          <w:bCs/>
          <w:szCs w:val="24"/>
        </w:rPr>
        <w:t xml:space="preserve">.  </w:t>
      </w:r>
      <w:r w:rsidRPr="000C79DF">
        <w:rPr>
          <w:rFonts w:cs="Times New Roman"/>
          <w:bCs/>
          <w:szCs w:val="24"/>
        </w:rPr>
        <w:t xml:space="preserve">But as we have the light of it </w:t>
      </w:r>
      <w:r w:rsidRPr="000C79DF">
        <w:rPr>
          <w:rFonts w:cs="Times New Roman"/>
          <w:bCs/>
          <w:szCs w:val="24"/>
        </w:rPr>
        <w:lastRenderedPageBreak/>
        <w:t>and have it governing us there would be something effected in view of what is feminine locally.</w:t>
      </w:r>
    </w:p>
    <w:p w14:paraId="7BD1B796" w14:textId="5367AB2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In this verse 2 I do not suppose you can find any difference between that service and the service of the Spirit; that is what the Spirit is labouring for.</w:t>
      </w:r>
    </w:p>
    <w:p w14:paraId="377CF4CC" w14:textId="51F2BC8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 servant in Genesis 24 espoused Rebecca for Isaac; he was sent out for that purpose</w:t>
      </w:r>
      <w:r w:rsidR="009B2024">
        <w:rPr>
          <w:rFonts w:cs="Times New Roman"/>
          <w:bCs/>
          <w:szCs w:val="24"/>
        </w:rPr>
        <w:t xml:space="preserve">.  </w:t>
      </w:r>
      <w:r w:rsidRPr="000C79DF">
        <w:rPr>
          <w:rFonts w:cs="Times New Roman"/>
          <w:bCs/>
          <w:szCs w:val="24"/>
        </w:rPr>
        <w:t>In all his activity he did not approach her with any selfish motive; she was to be all for Isaac</w:t>
      </w:r>
      <w:r w:rsidR="009B2024">
        <w:rPr>
          <w:rFonts w:cs="Times New Roman"/>
          <w:bCs/>
          <w:szCs w:val="24"/>
        </w:rPr>
        <w:t xml:space="preserve">.  </w:t>
      </w:r>
      <w:r w:rsidRPr="000C79DF">
        <w:rPr>
          <w:rFonts w:cs="Times New Roman"/>
          <w:bCs/>
          <w:szCs w:val="24"/>
        </w:rPr>
        <w:t>And then he had men with him; they are not mentioned until halfway through the chapter, but you find the servant and his men</w:t>
      </w:r>
      <w:r w:rsidR="009B2024">
        <w:rPr>
          <w:rFonts w:cs="Times New Roman"/>
          <w:bCs/>
          <w:szCs w:val="24"/>
        </w:rPr>
        <w:t xml:space="preserve">.  </w:t>
      </w:r>
      <w:r w:rsidRPr="000C79DF">
        <w:rPr>
          <w:rFonts w:cs="Times New Roman"/>
          <w:bCs/>
          <w:szCs w:val="24"/>
        </w:rPr>
        <w:t>There is what the Spirit typically in the servant is after and there were men of the same mind</w:t>
      </w:r>
      <w:r w:rsidR="009B2024">
        <w:rPr>
          <w:rFonts w:cs="Times New Roman"/>
          <w:bCs/>
          <w:szCs w:val="24"/>
        </w:rPr>
        <w:t xml:space="preserve">.  </w:t>
      </w:r>
      <w:r w:rsidRPr="000C79DF">
        <w:rPr>
          <w:rFonts w:cs="Times New Roman"/>
          <w:bCs/>
          <w:szCs w:val="24"/>
        </w:rPr>
        <w:t>Paul was one of them, and we could fill out that service in our own locality, do you think</w:t>
      </w:r>
      <w:r w:rsidR="003C3CAD">
        <w:rPr>
          <w:rFonts w:cs="Times New Roman"/>
          <w:bCs/>
          <w:szCs w:val="24"/>
        </w:rPr>
        <w:t xml:space="preserve">?  </w:t>
      </w:r>
    </w:p>
    <w:p w14:paraId="4FC800F6" w14:textId="21723235"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That is very fine, because service, while it was set out perfectly in Jesus, is set out perfectly in the Spirit too.</w:t>
      </w:r>
    </w:p>
    <w:p w14:paraId="46D9C8D0" w14:textId="7FB1838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We can take on that same kind of service according to our measure</w:t>
      </w:r>
      <w:r w:rsidR="009B2024">
        <w:rPr>
          <w:rFonts w:cs="Times New Roman"/>
          <w:bCs/>
          <w:szCs w:val="24"/>
        </w:rPr>
        <w:t xml:space="preserve">.  </w:t>
      </w:r>
      <w:r w:rsidRPr="000C79DF">
        <w:rPr>
          <w:rFonts w:cs="Times New Roman"/>
          <w:bCs/>
          <w:szCs w:val="24"/>
        </w:rPr>
        <w:t>Let us have this objective</w:t>
      </w:r>
      <w:r w:rsidR="009B2024">
        <w:rPr>
          <w:rFonts w:cs="Times New Roman"/>
          <w:bCs/>
          <w:szCs w:val="24"/>
        </w:rPr>
        <w:t xml:space="preserve">.  </w:t>
      </w:r>
      <w:r w:rsidRPr="000C79DF">
        <w:rPr>
          <w:rFonts w:cs="Times New Roman"/>
          <w:bCs/>
          <w:szCs w:val="24"/>
        </w:rPr>
        <w:t>Hegai in the book of Esther was a chamberlain, a eunuch, and could be entrusted as keeper of the women; he would not be thinking of his own selfish satisfaction but he served the king</w:t>
      </w:r>
      <w:r w:rsidR="009B2024">
        <w:rPr>
          <w:rFonts w:cs="Times New Roman"/>
          <w:bCs/>
          <w:szCs w:val="24"/>
        </w:rPr>
        <w:t xml:space="preserve">.  </w:t>
      </w:r>
      <w:r w:rsidRPr="000C79DF">
        <w:rPr>
          <w:rFonts w:cs="Times New Roman"/>
          <w:bCs/>
          <w:szCs w:val="24"/>
        </w:rPr>
        <w:t>He really espoused Esther in view of the king</w:t>
      </w:r>
      <w:r w:rsidR="004F26F1">
        <w:rPr>
          <w:rFonts w:cs="Times New Roman"/>
          <w:bCs/>
          <w:szCs w:val="24"/>
        </w:rPr>
        <w:t>’</w:t>
      </w:r>
      <w:r w:rsidRPr="000C79DF">
        <w:rPr>
          <w:rFonts w:cs="Times New Roman"/>
          <w:bCs/>
          <w:szCs w:val="24"/>
        </w:rPr>
        <w:t>s pleasure, typically in view of the pleasure of Christ.</w:t>
      </w:r>
    </w:p>
    <w:p w14:paraId="2BF9BF89" w14:textId="69C96B4C"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So that Paul really was a eunuch.</w:t>
      </w:r>
    </w:p>
    <w:p w14:paraId="2735BACB" w14:textId="092C7A3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He certainly was</w:t>
      </w:r>
      <w:r w:rsidR="009B2024">
        <w:rPr>
          <w:rFonts w:cs="Times New Roman"/>
          <w:bCs/>
          <w:szCs w:val="24"/>
        </w:rPr>
        <w:t xml:space="preserve">.  </w:t>
      </w:r>
      <w:r w:rsidRPr="000C79DF">
        <w:rPr>
          <w:rFonts w:cs="Times New Roman"/>
          <w:bCs/>
          <w:szCs w:val="24"/>
        </w:rPr>
        <w:t xml:space="preserve">The Lord speaks about that: </w:t>
      </w:r>
      <w:r w:rsidR="004F26F1">
        <w:rPr>
          <w:rFonts w:cs="Times New Roman"/>
          <w:bCs/>
          <w:szCs w:val="24"/>
        </w:rPr>
        <w:t>“</w:t>
      </w:r>
      <w:r w:rsidRPr="000C79DF">
        <w:rPr>
          <w:rFonts w:cs="Times New Roman"/>
          <w:bCs/>
          <w:szCs w:val="24"/>
        </w:rPr>
        <w:t>there are eunuchs who have made eunuchs of themselves for the sake of the kingdom of the heavens</w:t>
      </w:r>
      <w:r w:rsidR="004F26F1">
        <w:rPr>
          <w:rFonts w:cs="Times New Roman"/>
          <w:bCs/>
          <w:szCs w:val="24"/>
        </w:rPr>
        <w:t>”</w:t>
      </w:r>
      <w:r w:rsidRPr="000C79DF">
        <w:rPr>
          <w:rFonts w:cs="Times New Roman"/>
          <w:bCs/>
          <w:szCs w:val="24"/>
        </w:rPr>
        <w:t xml:space="preserve"> , Matt 19: 12</w:t>
      </w:r>
      <w:r w:rsidR="009B2024">
        <w:rPr>
          <w:rFonts w:cs="Times New Roman"/>
          <w:bCs/>
          <w:szCs w:val="24"/>
        </w:rPr>
        <w:t xml:space="preserve">.  </w:t>
      </w:r>
      <w:r w:rsidRPr="000C79DF">
        <w:rPr>
          <w:rFonts w:cs="Times New Roman"/>
          <w:bCs/>
          <w:szCs w:val="24"/>
        </w:rPr>
        <w:t>This principle can be taken on by any one of us, not to be in any service or anything for our own satisfaction for our own ends but for what is for the heart of Christ.</w:t>
      </w:r>
    </w:p>
    <w:p w14:paraId="534BD749" w14:textId="29E8E225" w:rsidR="000C79DF" w:rsidRPr="000C79DF" w:rsidRDefault="000C79DF" w:rsidP="000C79DF">
      <w:pPr>
        <w:spacing w:before="120" w:after="0" w:line="240" w:lineRule="auto"/>
        <w:jc w:val="both"/>
        <w:rPr>
          <w:rFonts w:cs="Times New Roman"/>
          <w:bCs/>
          <w:szCs w:val="24"/>
        </w:rPr>
      </w:pPr>
      <w:r w:rsidRPr="000C79DF">
        <w:rPr>
          <w:rFonts w:cs="Times New Roman"/>
          <w:bCs/>
          <w:szCs w:val="24"/>
        </w:rPr>
        <w:t>A.S.H</w:t>
      </w:r>
      <w:r w:rsidR="009B2024">
        <w:rPr>
          <w:rFonts w:cs="Times New Roman"/>
          <w:bCs/>
          <w:szCs w:val="24"/>
        </w:rPr>
        <w:t xml:space="preserve">.  </w:t>
      </w:r>
      <w:r w:rsidRPr="000C79DF">
        <w:rPr>
          <w:rFonts w:cs="Times New Roman"/>
          <w:bCs/>
          <w:szCs w:val="24"/>
        </w:rPr>
        <w:t xml:space="preserve">Why do you think Paul begins this chapter with </w:t>
      </w:r>
      <w:r w:rsidR="004F26F1">
        <w:rPr>
          <w:rFonts w:cs="Times New Roman"/>
          <w:bCs/>
          <w:szCs w:val="24"/>
        </w:rPr>
        <w:t>“</w:t>
      </w:r>
      <w:r w:rsidRPr="000C79DF">
        <w:rPr>
          <w:rFonts w:cs="Times New Roman"/>
          <w:bCs/>
          <w:szCs w:val="24"/>
        </w:rPr>
        <w:t>bear with me in a little folly</w:t>
      </w:r>
      <w:r w:rsidR="004F26F1">
        <w:rPr>
          <w:rFonts w:cs="Times New Roman"/>
          <w:bCs/>
          <w:szCs w:val="24"/>
        </w:rPr>
        <w:t>”</w:t>
      </w:r>
      <w:r w:rsidR="003C3CAD">
        <w:rPr>
          <w:rFonts w:cs="Times New Roman"/>
          <w:bCs/>
          <w:szCs w:val="24"/>
        </w:rPr>
        <w:t xml:space="preserve">?  </w:t>
      </w:r>
      <w:r w:rsidRPr="000C79DF">
        <w:rPr>
          <w:rFonts w:cs="Times New Roman"/>
          <w:bCs/>
          <w:szCs w:val="24"/>
        </w:rPr>
        <w:t>Then he goes on to so much greater things.</w:t>
      </w:r>
    </w:p>
    <w:p w14:paraId="1F8EE7AF" w14:textId="004CE5F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He almost rebukes himself for speaking of himself in these chapters</w:t>
      </w:r>
      <w:r w:rsidR="009B2024">
        <w:rPr>
          <w:rFonts w:cs="Times New Roman"/>
          <w:bCs/>
          <w:szCs w:val="24"/>
        </w:rPr>
        <w:t xml:space="preserve">.  </w:t>
      </w:r>
      <w:r w:rsidRPr="000C79DF">
        <w:rPr>
          <w:rFonts w:cs="Times New Roman"/>
          <w:bCs/>
          <w:szCs w:val="24"/>
        </w:rPr>
        <w:t>He is reaching the end of his second epistle and he is so concerned to gain their confidence</w:t>
      </w:r>
      <w:r w:rsidR="009B2024">
        <w:rPr>
          <w:rFonts w:cs="Times New Roman"/>
          <w:bCs/>
          <w:szCs w:val="24"/>
        </w:rPr>
        <w:t xml:space="preserve">.  </w:t>
      </w:r>
      <w:r w:rsidRPr="000C79DF">
        <w:rPr>
          <w:rFonts w:cs="Times New Roman"/>
          <w:bCs/>
          <w:szCs w:val="24"/>
        </w:rPr>
        <w:t>He espoused them to one Man, but was he appreciated in Corinth</w:t>
      </w:r>
      <w:r w:rsidR="003C3CAD">
        <w:rPr>
          <w:rFonts w:cs="Times New Roman"/>
          <w:bCs/>
          <w:szCs w:val="24"/>
        </w:rPr>
        <w:t xml:space="preserve">?  </w:t>
      </w:r>
      <w:r w:rsidRPr="000C79DF">
        <w:rPr>
          <w:rFonts w:cs="Times New Roman"/>
          <w:bCs/>
          <w:szCs w:val="24"/>
        </w:rPr>
        <w:t>No, he was not.</w:t>
      </w:r>
    </w:p>
    <w:p w14:paraId="485AE816" w14:textId="3222229C"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am glad you are speaking of it because that scripture was so misused to justify a lot of nonsense that was carried on in the meetings.</w:t>
      </w:r>
    </w:p>
    <w:p w14:paraId="628660B8" w14:textId="33CFC8ED"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very important</w:t>
      </w:r>
      <w:r w:rsidR="009B2024">
        <w:rPr>
          <w:rFonts w:cs="Times New Roman"/>
          <w:bCs/>
          <w:szCs w:val="24"/>
        </w:rPr>
        <w:t xml:space="preserve">.  </w:t>
      </w:r>
      <w:r w:rsidRPr="000C79DF">
        <w:rPr>
          <w:rFonts w:cs="Times New Roman"/>
          <w:bCs/>
          <w:szCs w:val="24"/>
        </w:rPr>
        <w:t>That was not on the line of espousing you as a chaste virgin to Christ; it was very far from it; it had a corrupting influence</w:t>
      </w:r>
      <w:r w:rsidR="009B2024">
        <w:rPr>
          <w:rFonts w:cs="Times New Roman"/>
          <w:bCs/>
          <w:szCs w:val="24"/>
        </w:rPr>
        <w:t xml:space="preserve">.  </w:t>
      </w:r>
      <w:r w:rsidRPr="000C79DF">
        <w:rPr>
          <w:rFonts w:cs="Times New Roman"/>
          <w:bCs/>
          <w:szCs w:val="24"/>
        </w:rPr>
        <w:t xml:space="preserve">Verse 3 would apply: </w:t>
      </w:r>
      <w:r w:rsidR="004F26F1">
        <w:rPr>
          <w:rFonts w:cs="Times New Roman"/>
          <w:bCs/>
          <w:szCs w:val="24"/>
        </w:rPr>
        <w:t>“</w:t>
      </w:r>
      <w:r w:rsidRPr="000C79DF">
        <w:rPr>
          <w:rFonts w:cs="Times New Roman"/>
          <w:bCs/>
          <w:szCs w:val="24"/>
        </w:rPr>
        <w:t>lest by any means, as the serpent deceived Eve by his craft, so your thoughts should be corrupted from simplicity as to the Christ</w:t>
      </w:r>
      <w:r w:rsidR="004F26F1">
        <w:rPr>
          <w:rFonts w:cs="Times New Roman"/>
          <w:bCs/>
          <w:szCs w:val="24"/>
        </w:rPr>
        <w:t>”</w:t>
      </w:r>
      <w:r w:rsidRPr="000C79DF">
        <w:rPr>
          <w:rFonts w:cs="Times New Roman"/>
          <w:bCs/>
          <w:szCs w:val="24"/>
        </w:rPr>
        <w:t>.</w:t>
      </w:r>
    </w:p>
    <w:p w14:paraId="58394CAE" w14:textId="76BE5576"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Would this tendency to discount what Paul said cause him to use this great skill</w:t>
      </w:r>
      <w:r w:rsidR="003C3CAD">
        <w:rPr>
          <w:rFonts w:cs="Times New Roman"/>
          <w:bCs/>
          <w:szCs w:val="24"/>
        </w:rPr>
        <w:t xml:space="preserve">?  </w:t>
      </w:r>
      <w:r w:rsidRPr="000C79DF">
        <w:rPr>
          <w:rFonts w:cs="Times New Roman"/>
          <w:bCs/>
          <w:szCs w:val="24"/>
        </w:rPr>
        <w:t xml:space="preserve">He says </w:t>
      </w:r>
      <w:r w:rsidR="004F26F1">
        <w:rPr>
          <w:rFonts w:cs="Times New Roman"/>
          <w:bCs/>
          <w:szCs w:val="24"/>
        </w:rPr>
        <w:t>“</w:t>
      </w:r>
      <w:r w:rsidRPr="000C79DF">
        <w:rPr>
          <w:rFonts w:cs="Times New Roman"/>
          <w:bCs/>
          <w:szCs w:val="24"/>
        </w:rPr>
        <w:t>Would that ye would bear with me in a little folly</w:t>
      </w:r>
      <w:r w:rsidR="004F26F1">
        <w:rPr>
          <w:rFonts w:cs="Times New Roman"/>
          <w:bCs/>
          <w:szCs w:val="24"/>
        </w:rPr>
        <w:t>”</w:t>
      </w:r>
      <w:r w:rsidRPr="000C79DF">
        <w:rPr>
          <w:rFonts w:cs="Times New Roman"/>
          <w:bCs/>
          <w:szCs w:val="24"/>
        </w:rPr>
        <w:t>, as if he would make himself the lowest among his brethren and win them and espouse them to Christ.</w:t>
      </w:r>
    </w:p>
    <w:p w14:paraId="293FA73F" w14:textId="13935E8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 question with the Corinthians was, were they willing to be espoused</w:t>
      </w:r>
      <w:r w:rsidR="009B2024">
        <w:rPr>
          <w:rFonts w:cs="Times New Roman"/>
          <w:bCs/>
          <w:szCs w:val="24"/>
        </w:rPr>
        <w:t xml:space="preserve">.  </w:t>
      </w:r>
      <w:r w:rsidRPr="000C79DF">
        <w:rPr>
          <w:rFonts w:cs="Times New Roman"/>
          <w:bCs/>
          <w:szCs w:val="24"/>
        </w:rPr>
        <w:t xml:space="preserve">That was his objective;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but were they willing to be espoused</w:t>
      </w:r>
      <w:r w:rsidR="003C3CAD">
        <w:rPr>
          <w:rFonts w:cs="Times New Roman"/>
          <w:bCs/>
          <w:szCs w:val="24"/>
        </w:rPr>
        <w:t xml:space="preserve">?  </w:t>
      </w:r>
      <w:r w:rsidRPr="000C79DF">
        <w:rPr>
          <w:rFonts w:cs="Times New Roman"/>
          <w:bCs/>
          <w:szCs w:val="24"/>
        </w:rPr>
        <w:t>Rebecca was willing to be espoused, and Esther was willing to be espoused; they were subject</w:t>
      </w:r>
      <w:r w:rsidR="009B2024">
        <w:rPr>
          <w:rFonts w:cs="Times New Roman"/>
          <w:bCs/>
          <w:szCs w:val="24"/>
        </w:rPr>
        <w:t xml:space="preserve">.  </w:t>
      </w:r>
      <w:r w:rsidRPr="000C79DF">
        <w:rPr>
          <w:rFonts w:cs="Times New Roman"/>
          <w:bCs/>
          <w:szCs w:val="24"/>
        </w:rPr>
        <w:t>In fact Esther required nothing but what Hegai provided; she was entirely subject and obedient</w:t>
      </w:r>
      <w:r w:rsidR="009B2024">
        <w:rPr>
          <w:rFonts w:cs="Times New Roman"/>
          <w:bCs/>
          <w:szCs w:val="24"/>
        </w:rPr>
        <w:t xml:space="preserve">.  </w:t>
      </w:r>
      <w:r w:rsidRPr="000C79DF">
        <w:rPr>
          <w:rFonts w:cs="Times New Roman"/>
          <w:bCs/>
          <w:szCs w:val="24"/>
        </w:rPr>
        <w:t>Now if there are persons in my locality who have this objective and are labouring to secure this result, I need to appreciate them and appreciate their objective and be subject.</w:t>
      </w:r>
    </w:p>
    <w:p w14:paraId="09FFF548" w14:textId="618A4CAC"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Paul is communicating with the Corinthians; we have affinities, but then there is the thought of communion</w:t>
      </w:r>
      <w:r w:rsidR="009B2024">
        <w:rPr>
          <w:rFonts w:cs="Times New Roman"/>
          <w:bCs/>
          <w:szCs w:val="24"/>
        </w:rPr>
        <w:t xml:space="preserve">.  </w:t>
      </w:r>
      <w:r w:rsidRPr="000C79DF">
        <w:rPr>
          <w:rFonts w:cs="Times New Roman"/>
          <w:bCs/>
          <w:szCs w:val="24"/>
        </w:rPr>
        <w:t>It says of David that he communed with Abigail</w:t>
      </w:r>
      <w:r w:rsidR="005D6DBF">
        <w:rPr>
          <w:rFonts w:cs="Times New Roman"/>
          <w:bCs/>
          <w:szCs w:val="24"/>
        </w:rPr>
        <w:t xml:space="preserve">, </w:t>
      </w:r>
      <w:r w:rsidRPr="000C79DF">
        <w:rPr>
          <w:rFonts w:cs="Times New Roman"/>
          <w:bCs/>
          <w:szCs w:val="24"/>
        </w:rPr>
        <w:t>see 1 Sam 25: 3</w:t>
      </w:r>
      <w:r w:rsidR="005D6DBF">
        <w:rPr>
          <w:rFonts w:cs="Times New Roman"/>
          <w:bCs/>
          <w:szCs w:val="24"/>
        </w:rPr>
        <w:t>3</w:t>
      </w:r>
      <w:r w:rsidR="009B2024">
        <w:rPr>
          <w:rFonts w:cs="Times New Roman"/>
          <w:bCs/>
          <w:szCs w:val="24"/>
        </w:rPr>
        <w:t xml:space="preserve">.  </w:t>
      </w:r>
      <w:r w:rsidRPr="000C79DF">
        <w:rPr>
          <w:rFonts w:cs="Times New Roman"/>
          <w:bCs/>
          <w:szCs w:val="24"/>
        </w:rPr>
        <w:t>And there is our side of that too.</w:t>
      </w:r>
    </w:p>
    <w:p w14:paraId="3B717305" w14:textId="16734E2F"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glad you refer to that because the servants whom David sent to commune with Abigail were really espousing Abigail for David; they were representing David and his desires and therefore they were espousing her and she was willing to be espoused</w:t>
      </w:r>
      <w:r w:rsidR="009B2024">
        <w:rPr>
          <w:rFonts w:cs="Times New Roman"/>
          <w:bCs/>
          <w:szCs w:val="24"/>
        </w:rPr>
        <w:t xml:space="preserve">.  </w:t>
      </w:r>
      <w:r w:rsidRPr="000C79DF">
        <w:rPr>
          <w:rFonts w:cs="Times New Roman"/>
          <w:bCs/>
          <w:szCs w:val="24"/>
        </w:rPr>
        <w:t xml:space="preserve">She was humble; she said </w:t>
      </w:r>
      <w:r w:rsidR="004F26F1">
        <w:rPr>
          <w:rFonts w:cs="Times New Roman"/>
          <w:bCs/>
          <w:szCs w:val="24"/>
        </w:rPr>
        <w:t>“</w:t>
      </w:r>
      <w:r w:rsidRPr="000C79DF">
        <w:rPr>
          <w:rFonts w:cs="Times New Roman"/>
          <w:bCs/>
          <w:szCs w:val="24"/>
        </w:rPr>
        <w:t>let thy handmaid be a bondwoman to wash the feet of the servants of my lord</w:t>
      </w:r>
      <w:r w:rsidR="004F26F1">
        <w:rPr>
          <w:rFonts w:cs="Times New Roman"/>
          <w:bCs/>
          <w:szCs w:val="24"/>
        </w:rPr>
        <w:t>”</w:t>
      </w:r>
      <w:r w:rsidR="005D6DBF">
        <w:rPr>
          <w:rFonts w:cs="Times New Roman"/>
          <w:bCs/>
          <w:szCs w:val="24"/>
        </w:rPr>
        <w:t xml:space="preserve">, </w:t>
      </w:r>
      <w:r w:rsidRPr="000C79DF">
        <w:rPr>
          <w:rFonts w:cs="Times New Roman"/>
          <w:bCs/>
          <w:szCs w:val="24"/>
        </w:rPr>
        <w:t>v 41</w:t>
      </w:r>
      <w:r w:rsidR="009B2024">
        <w:rPr>
          <w:rFonts w:cs="Times New Roman"/>
          <w:bCs/>
          <w:szCs w:val="24"/>
        </w:rPr>
        <w:t xml:space="preserve">.  </w:t>
      </w:r>
      <w:r w:rsidRPr="000C79DF">
        <w:rPr>
          <w:rFonts w:cs="Times New Roman"/>
          <w:bCs/>
          <w:szCs w:val="24"/>
        </w:rPr>
        <w:t>That is the kind of spirit of persons who are willing to be espoused</w:t>
      </w:r>
      <w:r w:rsidR="009B2024">
        <w:rPr>
          <w:rFonts w:cs="Times New Roman"/>
          <w:bCs/>
          <w:szCs w:val="24"/>
        </w:rPr>
        <w:t xml:space="preserve">.  </w:t>
      </w:r>
      <w:r w:rsidRPr="000C79DF">
        <w:rPr>
          <w:rFonts w:cs="Times New Roman"/>
          <w:bCs/>
          <w:szCs w:val="24"/>
        </w:rPr>
        <w:t>The question is, Are we willing to be espoused</w:t>
      </w:r>
      <w:r w:rsidR="003C3CAD">
        <w:rPr>
          <w:rFonts w:cs="Times New Roman"/>
          <w:bCs/>
          <w:szCs w:val="24"/>
        </w:rPr>
        <w:t xml:space="preserve">?  </w:t>
      </w:r>
      <w:r w:rsidRPr="000C79DF">
        <w:rPr>
          <w:rFonts w:cs="Times New Roman"/>
          <w:bCs/>
          <w:szCs w:val="24"/>
        </w:rPr>
        <w:t>Are we willing to be led along this way that there may be a feminine answer for the heart of Christ</w:t>
      </w:r>
      <w:r w:rsidR="003C3CAD">
        <w:rPr>
          <w:rFonts w:cs="Times New Roman"/>
          <w:bCs/>
          <w:szCs w:val="24"/>
        </w:rPr>
        <w:t xml:space="preserve">?  </w:t>
      </w:r>
    </w:p>
    <w:p w14:paraId="0A565293" w14:textId="582F6FD5"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Is not that communion a two-way matter</w:t>
      </w:r>
      <w:r w:rsidR="003C3CAD">
        <w:rPr>
          <w:rFonts w:cs="Times New Roman"/>
          <w:bCs/>
          <w:szCs w:val="24"/>
        </w:rPr>
        <w:t xml:space="preserve">?  </w:t>
      </w:r>
      <w:r w:rsidRPr="000C79DF">
        <w:rPr>
          <w:rFonts w:cs="Times New Roman"/>
          <w:bCs/>
          <w:szCs w:val="24"/>
        </w:rPr>
        <w:t>Christ has done everything to communicate with us from His side; now the question is our response.</w:t>
      </w:r>
    </w:p>
    <w:p w14:paraId="2CAA7705" w14:textId="3610B82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p>
    <w:p w14:paraId="22A4B556" w14:textId="4739E30F" w:rsidR="000C79DF" w:rsidRPr="000C79DF" w:rsidRDefault="000C79DF" w:rsidP="000C79DF">
      <w:pPr>
        <w:spacing w:before="120" w:after="0" w:line="240" w:lineRule="auto"/>
        <w:jc w:val="both"/>
        <w:rPr>
          <w:rFonts w:cs="Times New Roman"/>
          <w:bCs/>
          <w:szCs w:val="24"/>
        </w:rPr>
      </w:pPr>
      <w:r w:rsidRPr="000C79DF">
        <w:rPr>
          <w:rFonts w:cs="Times New Roman"/>
          <w:bCs/>
          <w:szCs w:val="24"/>
        </w:rPr>
        <w:t>A.Macd</w:t>
      </w:r>
      <w:r w:rsidR="009B2024">
        <w:rPr>
          <w:rFonts w:cs="Times New Roman"/>
          <w:bCs/>
          <w:szCs w:val="24"/>
        </w:rPr>
        <w:t xml:space="preserve">.  </w:t>
      </w:r>
      <w:r w:rsidRPr="000C79DF">
        <w:rPr>
          <w:rFonts w:cs="Times New Roman"/>
          <w:bCs/>
          <w:szCs w:val="24"/>
        </w:rPr>
        <w:t>You were speaking of the labours of those seeking to espouse to Christ; that involved Paul</w:t>
      </w:r>
      <w:r w:rsidR="004F26F1">
        <w:rPr>
          <w:rFonts w:cs="Times New Roman"/>
          <w:bCs/>
          <w:szCs w:val="24"/>
        </w:rPr>
        <w:t>’</w:t>
      </w:r>
      <w:r w:rsidRPr="000C79DF">
        <w:rPr>
          <w:rFonts w:cs="Times New Roman"/>
          <w:bCs/>
          <w:szCs w:val="24"/>
        </w:rPr>
        <w:t>s prayers as well as platform service.</w:t>
      </w:r>
    </w:p>
    <w:p w14:paraId="23CD78C3" w14:textId="56A0BAFC"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very important</w:t>
      </w:r>
      <w:r w:rsidR="009B2024">
        <w:rPr>
          <w:rFonts w:cs="Times New Roman"/>
          <w:bCs/>
          <w:szCs w:val="24"/>
        </w:rPr>
        <w:t xml:space="preserve">.  </w:t>
      </w:r>
      <w:r w:rsidRPr="000C79DF">
        <w:rPr>
          <w:rFonts w:cs="Times New Roman"/>
          <w:bCs/>
          <w:szCs w:val="24"/>
        </w:rPr>
        <w:t>It involved his tears too; he tells them in the second epistle that he wrote the first epistle with many tears</w:t>
      </w:r>
      <w:r w:rsidR="00C553D7">
        <w:rPr>
          <w:rFonts w:cs="Times New Roman"/>
          <w:bCs/>
          <w:szCs w:val="24"/>
        </w:rPr>
        <w:t xml:space="preserve">, </w:t>
      </w:r>
      <w:r w:rsidRPr="000C79DF">
        <w:rPr>
          <w:rFonts w:cs="Times New Roman"/>
          <w:bCs/>
          <w:szCs w:val="24"/>
        </w:rPr>
        <w:t>see chap 2: 4</w:t>
      </w:r>
      <w:r w:rsidR="009B2024">
        <w:rPr>
          <w:rFonts w:cs="Times New Roman"/>
          <w:bCs/>
          <w:szCs w:val="24"/>
        </w:rPr>
        <w:t xml:space="preserve">.  </w:t>
      </w:r>
      <w:r w:rsidRPr="000C79DF">
        <w:rPr>
          <w:rFonts w:cs="Times New Roman"/>
          <w:bCs/>
          <w:szCs w:val="24"/>
        </w:rPr>
        <w:t>They were rebellious; they were not willing to be espoused; they were a little like Zipporah</w:t>
      </w:r>
      <w:r w:rsidR="009B2024">
        <w:rPr>
          <w:rFonts w:cs="Times New Roman"/>
          <w:bCs/>
          <w:szCs w:val="24"/>
        </w:rPr>
        <w:t xml:space="preserve">.  </w:t>
      </w:r>
      <w:r w:rsidRPr="000C79DF">
        <w:rPr>
          <w:rFonts w:cs="Times New Roman"/>
          <w:bCs/>
          <w:szCs w:val="24"/>
        </w:rPr>
        <w:t>Moses</w:t>
      </w:r>
      <w:r w:rsidR="004F26F1">
        <w:rPr>
          <w:rFonts w:cs="Times New Roman"/>
          <w:bCs/>
          <w:szCs w:val="24"/>
        </w:rPr>
        <w:t>’</w:t>
      </w:r>
      <w:r w:rsidRPr="000C79DF">
        <w:rPr>
          <w:rFonts w:cs="Times New Roman"/>
          <w:bCs/>
          <w:szCs w:val="24"/>
        </w:rPr>
        <w:t xml:space="preserve"> father-in-law really espoused Zipporah to Moses</w:t>
      </w:r>
      <w:r w:rsidR="009B2024">
        <w:rPr>
          <w:rFonts w:cs="Times New Roman"/>
          <w:bCs/>
          <w:szCs w:val="24"/>
        </w:rPr>
        <w:t xml:space="preserve">.  </w:t>
      </w:r>
      <w:r w:rsidRPr="000C79DF">
        <w:rPr>
          <w:rFonts w:cs="Times New Roman"/>
          <w:bCs/>
          <w:szCs w:val="24"/>
        </w:rPr>
        <w:t>It was he who gave Zipporah to Moses, and you find later that Moses</w:t>
      </w:r>
      <w:r w:rsidR="004F26F1">
        <w:rPr>
          <w:rFonts w:cs="Times New Roman"/>
          <w:bCs/>
          <w:szCs w:val="24"/>
        </w:rPr>
        <w:t>’</w:t>
      </w:r>
      <w:r w:rsidRPr="000C79DF">
        <w:rPr>
          <w:rFonts w:cs="Times New Roman"/>
          <w:bCs/>
          <w:szCs w:val="24"/>
        </w:rPr>
        <w:t xml:space="preserve"> father-in-law protected Zipporah and her sons in view of bringing them again to Moses after the people came out of Egypt</w:t>
      </w:r>
      <w:r w:rsidR="00C553D7">
        <w:rPr>
          <w:rFonts w:cs="Times New Roman"/>
          <w:bCs/>
          <w:szCs w:val="24"/>
        </w:rPr>
        <w:t>,</w:t>
      </w:r>
      <w:r w:rsidRPr="000C79DF">
        <w:rPr>
          <w:rFonts w:cs="Times New Roman"/>
          <w:bCs/>
          <w:szCs w:val="24"/>
        </w:rPr>
        <w:t xml:space="preserve"> see Exod 18: 2-5</w:t>
      </w:r>
      <w:r w:rsidR="009B2024">
        <w:rPr>
          <w:rFonts w:cs="Times New Roman"/>
          <w:bCs/>
          <w:szCs w:val="24"/>
        </w:rPr>
        <w:t xml:space="preserve">.  </w:t>
      </w:r>
      <w:r w:rsidRPr="000C79DF">
        <w:rPr>
          <w:rFonts w:cs="Times New Roman"/>
          <w:bCs/>
          <w:szCs w:val="24"/>
        </w:rPr>
        <w:t>This protecting, espousing service is important for some­ one or ones to take on in every locality</w:t>
      </w:r>
      <w:r w:rsidR="009B2024">
        <w:rPr>
          <w:rFonts w:cs="Times New Roman"/>
          <w:bCs/>
          <w:szCs w:val="24"/>
        </w:rPr>
        <w:t xml:space="preserve">.  </w:t>
      </w:r>
      <w:r w:rsidRPr="000C79DF">
        <w:rPr>
          <w:rFonts w:cs="Times New Roman"/>
          <w:bCs/>
          <w:szCs w:val="24"/>
        </w:rPr>
        <w:t>But then we all need to be subject and appreciate that such service is taken on on our behalf.</w:t>
      </w:r>
    </w:p>
    <w:p w14:paraId="1C9EA67C" w14:textId="6632734E"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What you are raising is certainly a very challenging and yet a wonderful idea</w:t>
      </w:r>
      <w:r w:rsidR="009B2024">
        <w:rPr>
          <w:rFonts w:cs="Times New Roman"/>
          <w:bCs/>
          <w:szCs w:val="24"/>
        </w:rPr>
        <w:t xml:space="preserve">.  </w:t>
      </w:r>
      <w:r w:rsidR="004F26F1">
        <w:rPr>
          <w:rFonts w:cs="Times New Roman"/>
          <w:bCs/>
          <w:szCs w:val="24"/>
        </w:rPr>
        <w:t>“</w:t>
      </w:r>
      <w:r w:rsidRPr="000C79DF">
        <w:rPr>
          <w:rFonts w:cs="Times New Roman"/>
          <w:bCs/>
          <w:szCs w:val="24"/>
        </w:rPr>
        <w:t>I have espoused you unto one man, to present you a chaste virgin to Christ</w:t>
      </w:r>
      <w:r w:rsidR="004F26F1">
        <w:rPr>
          <w:rFonts w:cs="Times New Roman"/>
          <w:bCs/>
          <w:szCs w:val="24"/>
        </w:rPr>
        <w:t>”</w:t>
      </w:r>
      <w:r w:rsidR="009B2024">
        <w:rPr>
          <w:rFonts w:cs="Times New Roman"/>
          <w:bCs/>
          <w:szCs w:val="24"/>
        </w:rPr>
        <w:t xml:space="preserve">.  </w:t>
      </w:r>
      <w:r w:rsidRPr="000C79DF">
        <w:rPr>
          <w:rFonts w:cs="Times New Roman"/>
          <w:bCs/>
          <w:szCs w:val="24"/>
        </w:rPr>
        <w:t>Ephesians 5 shows that He actually presents the assembly to Himself</w:t>
      </w:r>
      <w:r w:rsidR="009B2024">
        <w:rPr>
          <w:rFonts w:cs="Times New Roman"/>
          <w:bCs/>
          <w:szCs w:val="24"/>
        </w:rPr>
        <w:t xml:space="preserve">.  </w:t>
      </w:r>
      <w:r w:rsidRPr="000C79DF">
        <w:rPr>
          <w:rFonts w:cs="Times New Roman"/>
          <w:bCs/>
          <w:szCs w:val="24"/>
        </w:rPr>
        <w:t>The servant brought Rebecca to Isaac but Isaac really presented her to himself</w:t>
      </w:r>
      <w:r w:rsidR="009B2024">
        <w:rPr>
          <w:rFonts w:cs="Times New Roman"/>
          <w:bCs/>
          <w:szCs w:val="24"/>
        </w:rPr>
        <w:t xml:space="preserve">.  </w:t>
      </w:r>
      <w:r w:rsidRPr="000C79DF">
        <w:rPr>
          <w:rFonts w:cs="Times New Roman"/>
          <w:bCs/>
          <w:szCs w:val="24"/>
        </w:rPr>
        <w:t>But Paul speaks here about presenting them a chaste virgin to Christ</w:t>
      </w:r>
      <w:r w:rsidR="009B2024">
        <w:rPr>
          <w:rFonts w:cs="Times New Roman"/>
          <w:bCs/>
          <w:szCs w:val="24"/>
        </w:rPr>
        <w:t xml:space="preserve">.  </w:t>
      </w:r>
      <w:r w:rsidRPr="000C79DF">
        <w:rPr>
          <w:rFonts w:cs="Times New Roman"/>
          <w:bCs/>
          <w:szCs w:val="24"/>
        </w:rPr>
        <w:t xml:space="preserve">Would you help us as to the fine meaning involved in </w:t>
      </w:r>
      <w:r w:rsidR="00167E95" w:rsidRPr="000C79DF">
        <w:rPr>
          <w:rFonts w:cs="Times New Roman"/>
          <w:bCs/>
          <w:szCs w:val="24"/>
        </w:rPr>
        <w:t>this?</w:t>
      </w:r>
    </w:p>
    <w:p w14:paraId="0D65AE21" w14:textId="777E0A8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thought that the servant presented Rebecca to Isaac; the messengers David sent to commune with Abigail would present Abigail</w:t>
      </w:r>
      <w:r w:rsidR="009B2024">
        <w:rPr>
          <w:rFonts w:cs="Times New Roman"/>
          <w:bCs/>
          <w:szCs w:val="24"/>
        </w:rPr>
        <w:t xml:space="preserve">.  </w:t>
      </w:r>
      <w:r w:rsidRPr="000C79DF">
        <w:rPr>
          <w:rFonts w:cs="Times New Roman"/>
          <w:bCs/>
          <w:szCs w:val="24"/>
        </w:rPr>
        <w:t>The servant took ten camels: ten camels went out, ten camels must have come back; the servant was on one of these camels; and the men (we are not told how many there were)</w:t>
      </w:r>
      <w:r w:rsidR="009B2024">
        <w:rPr>
          <w:rFonts w:cs="Times New Roman"/>
          <w:bCs/>
          <w:szCs w:val="24"/>
        </w:rPr>
        <w:t xml:space="preserve">.  </w:t>
      </w:r>
      <w:r w:rsidRPr="000C79DF">
        <w:rPr>
          <w:rFonts w:cs="Times New Roman"/>
          <w:bCs/>
          <w:szCs w:val="24"/>
        </w:rPr>
        <w:t>Then coming back there was the servant and his men but there was Rebecca and her maids</w:t>
      </w:r>
      <w:r w:rsidR="009B2024">
        <w:rPr>
          <w:rFonts w:cs="Times New Roman"/>
          <w:bCs/>
          <w:szCs w:val="24"/>
        </w:rPr>
        <w:t xml:space="preserve">.  </w:t>
      </w:r>
      <w:r w:rsidRPr="000C79DF">
        <w:rPr>
          <w:rFonts w:cs="Times New Roman"/>
          <w:bCs/>
          <w:szCs w:val="24"/>
        </w:rPr>
        <w:t>The ten camels might not all have had occupants when they went out but I think they would have when they went back</w:t>
      </w:r>
      <w:r w:rsidR="009B2024">
        <w:rPr>
          <w:rFonts w:cs="Times New Roman"/>
          <w:bCs/>
          <w:szCs w:val="24"/>
        </w:rPr>
        <w:t xml:space="preserve">.  </w:t>
      </w:r>
      <w:r w:rsidRPr="000C79DF">
        <w:rPr>
          <w:rFonts w:cs="Times New Roman"/>
          <w:bCs/>
          <w:szCs w:val="24"/>
        </w:rPr>
        <w:t>Isaac lifted up his eyes and saw camels coming, and then the servant told Isaac all things that he had done</w:t>
      </w:r>
      <w:r w:rsidR="009B2024">
        <w:rPr>
          <w:rFonts w:cs="Times New Roman"/>
          <w:bCs/>
          <w:szCs w:val="24"/>
        </w:rPr>
        <w:t xml:space="preserve">.  </w:t>
      </w:r>
      <w:r w:rsidRPr="000C79DF">
        <w:rPr>
          <w:rFonts w:cs="Times New Roman"/>
          <w:bCs/>
          <w:szCs w:val="24"/>
        </w:rPr>
        <w:t>He would go over the whole commission he had taken on and how pleased he would be with the result</w:t>
      </w:r>
      <w:r w:rsidR="009B2024">
        <w:rPr>
          <w:rFonts w:cs="Times New Roman"/>
          <w:bCs/>
          <w:szCs w:val="24"/>
        </w:rPr>
        <w:t xml:space="preserve">.  </w:t>
      </w:r>
      <w:r w:rsidRPr="000C79DF">
        <w:rPr>
          <w:rFonts w:cs="Times New Roman"/>
          <w:bCs/>
          <w:szCs w:val="24"/>
        </w:rPr>
        <w:t>I thought that the servant really presented Rebecca to Isaac</w:t>
      </w:r>
      <w:r w:rsidR="009B2024">
        <w:rPr>
          <w:rFonts w:cs="Times New Roman"/>
          <w:bCs/>
          <w:szCs w:val="24"/>
        </w:rPr>
        <w:t xml:space="preserve">.  </w:t>
      </w:r>
      <w:r w:rsidR="004F26F1">
        <w:rPr>
          <w:rFonts w:cs="Times New Roman"/>
          <w:bCs/>
          <w:szCs w:val="24"/>
        </w:rPr>
        <w:t>“</w:t>
      </w:r>
      <w:r w:rsidRPr="000C79DF">
        <w:rPr>
          <w:rFonts w:cs="Times New Roman"/>
          <w:bCs/>
          <w:szCs w:val="24"/>
        </w:rPr>
        <w:t>And she had said to the servant, Who is the man that is walking in the fields to meet us</w:t>
      </w:r>
      <w:r w:rsidR="003C3CAD">
        <w:rPr>
          <w:rFonts w:cs="Times New Roman"/>
          <w:bCs/>
          <w:szCs w:val="24"/>
        </w:rPr>
        <w:t xml:space="preserve">?  </w:t>
      </w:r>
      <w:r w:rsidRPr="000C79DF">
        <w:rPr>
          <w:rFonts w:cs="Times New Roman"/>
          <w:bCs/>
          <w:szCs w:val="24"/>
        </w:rPr>
        <w:t>And the servant said, that is my master</w:t>
      </w:r>
      <w:r w:rsidR="003C3CAD">
        <w:rPr>
          <w:rFonts w:cs="Times New Roman"/>
          <w:bCs/>
          <w:szCs w:val="24"/>
        </w:rPr>
        <w:t xml:space="preserve">!  </w:t>
      </w:r>
      <w:r w:rsidRPr="000C79DF">
        <w:rPr>
          <w:rFonts w:cs="Times New Roman"/>
          <w:bCs/>
          <w:szCs w:val="24"/>
        </w:rPr>
        <w:t>Then she took the veil, and covered herself</w:t>
      </w:r>
      <w:r w:rsidR="009B2024">
        <w:rPr>
          <w:rFonts w:cs="Times New Roman"/>
          <w:bCs/>
          <w:szCs w:val="24"/>
        </w:rPr>
        <w:t xml:space="preserve">.  </w:t>
      </w:r>
      <w:r w:rsidRPr="000C79DF">
        <w:rPr>
          <w:rFonts w:cs="Times New Roman"/>
          <w:bCs/>
          <w:szCs w:val="24"/>
        </w:rPr>
        <w:t>And the servant told Isaac all things that he had done</w:t>
      </w:r>
      <w:r w:rsidR="009B2024">
        <w:rPr>
          <w:rFonts w:cs="Times New Roman"/>
          <w:bCs/>
          <w:szCs w:val="24"/>
        </w:rPr>
        <w:t xml:space="preserve">.  </w:t>
      </w:r>
      <w:r w:rsidRPr="000C79DF">
        <w:rPr>
          <w:rFonts w:cs="Times New Roman"/>
          <w:bCs/>
          <w:szCs w:val="24"/>
        </w:rPr>
        <w:t>And Isaac led her into his mother Sarah</w:t>
      </w:r>
      <w:r w:rsidR="004F26F1">
        <w:rPr>
          <w:rFonts w:cs="Times New Roman"/>
          <w:bCs/>
          <w:szCs w:val="24"/>
        </w:rPr>
        <w:t>’</w:t>
      </w:r>
      <w:r w:rsidRPr="000C79DF">
        <w:rPr>
          <w:rFonts w:cs="Times New Roman"/>
          <w:bCs/>
          <w:szCs w:val="24"/>
        </w:rPr>
        <w:t xml:space="preserve">s tent; and he took </w:t>
      </w:r>
      <w:r w:rsidR="00C553D7" w:rsidRPr="000C79DF">
        <w:rPr>
          <w:rFonts w:cs="Times New Roman"/>
          <w:bCs/>
          <w:szCs w:val="24"/>
        </w:rPr>
        <w:t>Rebecca,</w:t>
      </w:r>
      <w:r w:rsidRPr="000C79DF">
        <w:rPr>
          <w:rFonts w:cs="Times New Roman"/>
          <w:bCs/>
          <w:szCs w:val="24"/>
        </w:rPr>
        <w:t xml:space="preserve"> and she became his wife, and he loved her</w:t>
      </w:r>
      <w:r w:rsidR="004F26F1">
        <w:rPr>
          <w:rFonts w:cs="Times New Roman"/>
          <w:bCs/>
          <w:szCs w:val="24"/>
        </w:rPr>
        <w:t>”</w:t>
      </w:r>
      <w:r w:rsidRPr="000C79DF">
        <w:rPr>
          <w:rFonts w:cs="Times New Roman"/>
          <w:bCs/>
          <w:szCs w:val="24"/>
        </w:rPr>
        <w:t>, Gen 24: 65-67.</w:t>
      </w:r>
    </w:p>
    <w:p w14:paraId="10D5DB9E" w14:textId="6B4A592C"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Is it your thought that the service of the Spirit of God, and of those under the hand of the Spirit, brings the persons and presents them in the sense that they are in immediate proximity to Christ</w:t>
      </w:r>
      <w:r w:rsidR="003C3CAD">
        <w:rPr>
          <w:rFonts w:cs="Times New Roman"/>
          <w:bCs/>
          <w:szCs w:val="24"/>
        </w:rPr>
        <w:t xml:space="preserve">?  </w:t>
      </w:r>
    </w:p>
    <w:p w14:paraId="7756F5A4" w14:textId="6DE74330"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The espousers have in mind to make the persons presentable</w:t>
      </w:r>
      <w:r w:rsidR="009B2024">
        <w:rPr>
          <w:rFonts w:cs="Times New Roman"/>
          <w:bCs/>
          <w:szCs w:val="24"/>
        </w:rPr>
        <w:t xml:space="preserve">.  </w:t>
      </w:r>
      <w:r w:rsidRPr="000C79DF">
        <w:rPr>
          <w:rFonts w:cs="Times New Roman"/>
          <w:bCs/>
          <w:szCs w:val="24"/>
        </w:rPr>
        <w:t>Rebecca was presentable as the result of the servant</w:t>
      </w:r>
      <w:r w:rsidR="004F26F1">
        <w:rPr>
          <w:rFonts w:cs="Times New Roman"/>
          <w:bCs/>
          <w:szCs w:val="24"/>
        </w:rPr>
        <w:t>’</w:t>
      </w:r>
      <w:r w:rsidRPr="000C79DF">
        <w:rPr>
          <w:rFonts w:cs="Times New Roman"/>
          <w:bCs/>
          <w:szCs w:val="24"/>
        </w:rPr>
        <w:t>s activities</w:t>
      </w:r>
      <w:r w:rsidR="009B2024">
        <w:rPr>
          <w:rFonts w:cs="Times New Roman"/>
          <w:bCs/>
          <w:szCs w:val="24"/>
        </w:rPr>
        <w:t xml:space="preser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xml:space="preserve">: that is how Paul regarded these Corinthians; he regarded them as espoused to Christ but his labours were that he might present them, that there might be the practical answer to what he had in his mind as to </w:t>
      </w:r>
      <w:r w:rsidR="002853A3" w:rsidRPr="000C79DF">
        <w:rPr>
          <w:rFonts w:cs="Times New Roman"/>
          <w:bCs/>
          <w:szCs w:val="24"/>
        </w:rPr>
        <w:t>espousal.</w:t>
      </w:r>
    </w:p>
    <w:p w14:paraId="5E1A8C16" w14:textId="143D69A2"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you have touched on something that is very important</w:t>
      </w:r>
      <w:r w:rsidR="009B2024">
        <w:rPr>
          <w:rFonts w:cs="Times New Roman"/>
          <w:bCs/>
          <w:szCs w:val="24"/>
        </w:rPr>
        <w:t>—</w:t>
      </w:r>
      <w:r w:rsidRPr="000C79DF">
        <w:rPr>
          <w:rFonts w:cs="Times New Roman"/>
          <w:bCs/>
          <w:szCs w:val="24"/>
        </w:rPr>
        <w:t>to distinguish between the leadership of the Spirit and the leadership of Christ</w:t>
      </w:r>
      <w:r w:rsidR="009B2024">
        <w:rPr>
          <w:rFonts w:cs="Times New Roman"/>
          <w:bCs/>
          <w:szCs w:val="24"/>
        </w:rPr>
        <w:t xml:space="preserve">.  </w:t>
      </w:r>
      <w:r w:rsidRPr="000C79DF">
        <w:rPr>
          <w:rFonts w:cs="Times New Roman"/>
          <w:bCs/>
          <w:szCs w:val="24"/>
        </w:rPr>
        <w:t>The leadership of the Spirit brings us into a spiritual area, but the leadership of Christ takes on in the assembly</w:t>
      </w:r>
      <w:r w:rsidR="009B2024">
        <w:rPr>
          <w:rFonts w:cs="Times New Roman"/>
          <w:bCs/>
          <w:szCs w:val="24"/>
        </w:rPr>
        <w:t xml:space="preserve">.  </w:t>
      </w:r>
      <w:r w:rsidRPr="000C79DF">
        <w:rPr>
          <w:rFonts w:cs="Times New Roman"/>
          <w:bCs/>
          <w:szCs w:val="24"/>
        </w:rPr>
        <w:t>So Isaac led Rebecca into his mother</w:t>
      </w:r>
      <w:r w:rsidR="004F26F1">
        <w:rPr>
          <w:rFonts w:cs="Times New Roman"/>
          <w:bCs/>
          <w:szCs w:val="24"/>
        </w:rPr>
        <w:t>’</w:t>
      </w:r>
      <w:r w:rsidRPr="000C79DF">
        <w:rPr>
          <w:rFonts w:cs="Times New Roman"/>
          <w:bCs/>
          <w:szCs w:val="24"/>
        </w:rPr>
        <w:t>s tent: that was his part of leadership</w:t>
      </w:r>
      <w:r w:rsidR="009B2024">
        <w:rPr>
          <w:rFonts w:cs="Times New Roman"/>
          <w:bCs/>
          <w:szCs w:val="24"/>
        </w:rPr>
        <w:t xml:space="preserve">.  </w:t>
      </w:r>
      <w:r w:rsidRPr="000C79DF">
        <w:rPr>
          <w:rFonts w:cs="Times New Roman"/>
          <w:bCs/>
          <w:szCs w:val="24"/>
        </w:rPr>
        <w:t>The leadership of the Spirit</w:t>
      </w:r>
      <w:r w:rsidR="009B2024">
        <w:rPr>
          <w:rFonts w:cs="Times New Roman"/>
          <w:bCs/>
          <w:szCs w:val="24"/>
        </w:rPr>
        <w:t>—“</w:t>
      </w:r>
      <w:r w:rsidRPr="000C79DF">
        <w:rPr>
          <w:rFonts w:cs="Times New Roman"/>
          <w:bCs/>
          <w:szCs w:val="24"/>
        </w:rPr>
        <w:t>as many as are led by the Spirit of God, these are sons of God</w:t>
      </w:r>
      <w:r w:rsidR="004F26F1">
        <w:rPr>
          <w:rFonts w:cs="Times New Roman"/>
          <w:bCs/>
          <w:szCs w:val="24"/>
        </w:rPr>
        <w:t>”</w:t>
      </w:r>
      <w:r w:rsidRPr="000C79DF">
        <w:rPr>
          <w:rFonts w:cs="Times New Roman"/>
          <w:bCs/>
          <w:szCs w:val="24"/>
        </w:rPr>
        <w:t xml:space="preserve"> (Rom 8: 14)</w:t>
      </w:r>
      <w:r w:rsidR="009B2024">
        <w:rPr>
          <w:rFonts w:cs="Times New Roman"/>
          <w:bCs/>
          <w:szCs w:val="24"/>
        </w:rPr>
        <w:t>—</w:t>
      </w:r>
      <w:r w:rsidRPr="000C79DF">
        <w:rPr>
          <w:rFonts w:cs="Times New Roman"/>
          <w:bCs/>
          <w:szCs w:val="24"/>
        </w:rPr>
        <w:t>related to the wilderness.</w:t>
      </w:r>
    </w:p>
    <w:p w14:paraId="3B7D1D68" w14:textId="04FC3B3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Very good.</w:t>
      </w:r>
    </w:p>
    <w:p w14:paraId="49DDEA75" w14:textId="471E9F19"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The Spirit will be with us for ever, even when we are with the Lord.</w:t>
      </w:r>
    </w:p>
    <w:p w14:paraId="617875E0" w14:textId="7A4C3D5E"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This matter has to be worked out in our localities, and is that not why you referred to Corinth</w:t>
      </w:r>
      <w:r w:rsidR="003C3CAD">
        <w:rPr>
          <w:rFonts w:cs="Times New Roman"/>
          <w:bCs/>
          <w:szCs w:val="24"/>
        </w:rPr>
        <w:t xml:space="preserve">?  </w:t>
      </w:r>
    </w:p>
    <w:p w14:paraId="654EF760" w14:textId="08FC330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Of course we have to bear in mind that they were a company who could be addressed as the assembly of God</w:t>
      </w:r>
      <w:r w:rsidR="009B2024">
        <w:rPr>
          <w:rFonts w:cs="Times New Roman"/>
          <w:bCs/>
          <w:szCs w:val="24"/>
        </w:rPr>
        <w:t xml:space="preserve">.  </w:t>
      </w:r>
      <w:r w:rsidRPr="000C79DF">
        <w:rPr>
          <w:rFonts w:cs="Times New Roman"/>
          <w:bCs/>
          <w:szCs w:val="24"/>
        </w:rPr>
        <w:t>They were all together as believers; that was before the breakdown came in</w:t>
      </w:r>
      <w:r w:rsidR="009B2024">
        <w:rPr>
          <w:rFonts w:cs="Times New Roman"/>
          <w:bCs/>
          <w:szCs w:val="24"/>
        </w:rPr>
        <w:t xml:space="preserve">.  </w:t>
      </w:r>
      <w:r w:rsidRPr="000C79DF">
        <w:rPr>
          <w:rFonts w:cs="Times New Roman"/>
          <w:bCs/>
          <w:szCs w:val="24"/>
        </w:rPr>
        <w:t>Now in the day in which we are we cannot take the place of being the assembly of God in a place because that must include every believer in the place</w:t>
      </w:r>
      <w:r w:rsidR="009B2024">
        <w:rPr>
          <w:rFonts w:cs="Times New Roman"/>
          <w:bCs/>
          <w:szCs w:val="24"/>
        </w:rPr>
        <w:t xml:space="preserve">.  </w:t>
      </w:r>
      <w:r w:rsidRPr="000C79DF">
        <w:rPr>
          <w:rFonts w:cs="Times New Roman"/>
          <w:bCs/>
          <w:szCs w:val="24"/>
        </w:rPr>
        <w:t>We could accept the obligation to bring every believer to this, but we can work only with those who are available.</w:t>
      </w:r>
    </w:p>
    <w:p w14:paraId="21751863" w14:textId="3EABB365"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It is really a question of acting in the light of the assembly.</w:t>
      </w:r>
    </w:p>
    <w:p w14:paraId="243540C5" w14:textId="43509F7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Exactly</w:t>
      </w:r>
      <w:r w:rsidR="009B2024">
        <w:rPr>
          <w:rFonts w:cs="Times New Roman"/>
          <w:bCs/>
          <w:szCs w:val="24"/>
        </w:rPr>
        <w:t xml:space="preserve">.  </w:t>
      </w:r>
      <w:r w:rsidRPr="000C79DF">
        <w:rPr>
          <w:rFonts w:cs="Times New Roman"/>
          <w:bCs/>
          <w:szCs w:val="24"/>
        </w:rPr>
        <w:t>We are somewhat limited to those who are available</w:t>
      </w:r>
      <w:r w:rsidR="009B2024">
        <w:rPr>
          <w:rFonts w:cs="Times New Roman"/>
          <w:bCs/>
          <w:szCs w:val="24"/>
        </w:rPr>
        <w:t xml:space="preserve">.  </w:t>
      </w:r>
      <w:r w:rsidRPr="000C79DF">
        <w:rPr>
          <w:rFonts w:cs="Times New Roman"/>
          <w:bCs/>
          <w:szCs w:val="24"/>
        </w:rPr>
        <w:t>Not that you would not have in mind other believers; if you know other believers in a place you would endeavour to enlighten them as to the assembly and see whether they are espousable and presentable, but with those who are available is largely where the labours take place.</w:t>
      </w:r>
    </w:p>
    <w:p w14:paraId="2A027EE3" w14:textId="29B03AA5"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 xml:space="preserve">Rebecca said </w:t>
      </w:r>
      <w:r w:rsidR="004F26F1">
        <w:rPr>
          <w:rFonts w:cs="Times New Roman"/>
          <w:bCs/>
          <w:szCs w:val="24"/>
        </w:rPr>
        <w:t>“</w:t>
      </w:r>
      <w:r w:rsidRPr="000C79DF">
        <w:rPr>
          <w:rFonts w:cs="Times New Roman"/>
          <w:bCs/>
          <w:szCs w:val="24"/>
        </w:rPr>
        <w:t>I will go</w:t>
      </w:r>
      <w:r w:rsidR="004F26F1">
        <w:rPr>
          <w:rFonts w:cs="Times New Roman"/>
          <w:bCs/>
          <w:szCs w:val="24"/>
        </w:rPr>
        <w:t>”</w:t>
      </w:r>
      <w:r w:rsidRPr="000C79DF">
        <w:rPr>
          <w:rFonts w:cs="Times New Roman"/>
          <w:bCs/>
          <w:szCs w:val="24"/>
        </w:rPr>
        <w:t>; is that not the needed exercise on the part of individual believers in view of being presentable</w:t>
      </w:r>
      <w:r w:rsidR="003C3CAD">
        <w:rPr>
          <w:rFonts w:cs="Times New Roman"/>
          <w:bCs/>
          <w:szCs w:val="24"/>
        </w:rPr>
        <w:t xml:space="preserve">?  </w:t>
      </w:r>
    </w:p>
    <w:p w14:paraId="3CCAA295" w14:textId="49DC62F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good; she was willing to be espoused</w:t>
      </w:r>
      <w:r w:rsidR="009B2024">
        <w:rPr>
          <w:rFonts w:cs="Times New Roman"/>
          <w:bCs/>
          <w:szCs w:val="24"/>
        </w:rPr>
        <w:t xml:space="preserve">.  </w:t>
      </w:r>
      <w:r w:rsidRPr="000C79DF">
        <w:rPr>
          <w:rFonts w:cs="Times New Roman"/>
          <w:bCs/>
          <w:szCs w:val="24"/>
        </w:rPr>
        <w:t xml:space="preserve">The Corinthians were really unwilling to be espoused and did not appreciate the one who </w:t>
      </w:r>
      <w:r w:rsidRPr="000C79DF">
        <w:rPr>
          <w:rFonts w:cs="Times New Roman"/>
          <w:bCs/>
          <w:szCs w:val="24"/>
        </w:rPr>
        <w:lastRenderedPageBreak/>
        <w:t>had espoused them, or his labours</w:t>
      </w:r>
      <w:r w:rsidR="009B2024">
        <w:rPr>
          <w:rFonts w:cs="Times New Roman"/>
          <w:bCs/>
          <w:szCs w:val="24"/>
        </w:rPr>
        <w:t xml:space="preserve">.  </w:t>
      </w:r>
      <w:r w:rsidRPr="000C79DF">
        <w:rPr>
          <w:rFonts w:cs="Times New Roman"/>
          <w:bCs/>
          <w:szCs w:val="24"/>
        </w:rPr>
        <w:t>It tends to be in our localities that those who have this high objective are not appreciated as they ought to be</w:t>
      </w:r>
      <w:r w:rsidR="009B2024">
        <w:rPr>
          <w:rFonts w:cs="Times New Roman"/>
          <w:bCs/>
          <w:szCs w:val="24"/>
        </w:rPr>
        <w:t xml:space="preserve">.  </w:t>
      </w:r>
      <w:r w:rsidRPr="000C79DF">
        <w:rPr>
          <w:rFonts w:cs="Times New Roman"/>
          <w:bCs/>
          <w:szCs w:val="24"/>
        </w:rPr>
        <w:t xml:space="preserve">We have exhortations in the Scriptures, like 1 Thessalonians 5: 12: </w:t>
      </w:r>
      <w:r w:rsidR="004F26F1">
        <w:rPr>
          <w:rFonts w:cs="Times New Roman"/>
          <w:bCs/>
          <w:szCs w:val="24"/>
        </w:rPr>
        <w:t>“</w:t>
      </w:r>
      <w:r w:rsidRPr="000C79DF">
        <w:rPr>
          <w:rFonts w:cs="Times New Roman"/>
          <w:bCs/>
          <w:szCs w:val="24"/>
        </w:rPr>
        <w:t>But we beg you, brethren, to know those who labour among you, and take the lead among you in the Lord, and admonish you, and to regard them exceedingly in love on account of their work</w:t>
      </w:r>
      <w:r w:rsidR="004F26F1">
        <w:rPr>
          <w:rFonts w:cs="Times New Roman"/>
          <w:bCs/>
          <w:szCs w:val="24"/>
        </w:rPr>
        <w:t>”</w:t>
      </w:r>
      <w:r w:rsidR="009B2024">
        <w:rPr>
          <w:rFonts w:cs="Times New Roman"/>
          <w:bCs/>
          <w:szCs w:val="24"/>
        </w:rPr>
        <w:t xml:space="preserve">.  </w:t>
      </w:r>
      <w:r w:rsidRPr="000C79DF">
        <w:rPr>
          <w:rFonts w:cs="Times New Roman"/>
          <w:bCs/>
          <w:szCs w:val="24"/>
        </w:rPr>
        <w:t>That is in principle this espousal service</w:t>
      </w:r>
      <w:r w:rsidR="009B2024">
        <w:rPr>
          <w:rFonts w:cs="Times New Roman"/>
          <w:bCs/>
          <w:szCs w:val="24"/>
        </w:rPr>
        <w:t xml:space="preserve">.  </w:t>
      </w:r>
      <w:r w:rsidRPr="000C79DF">
        <w:rPr>
          <w:rFonts w:cs="Times New Roman"/>
          <w:bCs/>
          <w:szCs w:val="24"/>
        </w:rPr>
        <w:t xml:space="preserve">And in 1 Timothy 5: 17; </w:t>
      </w:r>
      <w:r w:rsidR="004F26F1">
        <w:rPr>
          <w:rFonts w:cs="Times New Roman"/>
          <w:bCs/>
          <w:szCs w:val="24"/>
        </w:rPr>
        <w:t>“</w:t>
      </w:r>
      <w:r w:rsidRPr="000C79DF">
        <w:rPr>
          <w:rFonts w:cs="Times New Roman"/>
          <w:bCs/>
          <w:szCs w:val="24"/>
        </w:rPr>
        <w:t>Let the elders who take the lead among the saints well be esteemed worthy of double honour, specially those labouring in word and teaching</w:t>
      </w:r>
      <w:r w:rsidR="004F26F1">
        <w:rPr>
          <w:rFonts w:cs="Times New Roman"/>
          <w:bCs/>
          <w:szCs w:val="24"/>
        </w:rPr>
        <w:t>”</w:t>
      </w:r>
      <w:r w:rsidRPr="000C79DF">
        <w:rPr>
          <w:rFonts w:cs="Times New Roman"/>
          <w:bCs/>
          <w:szCs w:val="24"/>
        </w:rPr>
        <w:t>; that is, persons who undertake this kind of service are not to be resented</w:t>
      </w:r>
      <w:r w:rsidR="009B2024">
        <w:rPr>
          <w:rFonts w:cs="Times New Roman"/>
          <w:bCs/>
          <w:szCs w:val="24"/>
        </w:rPr>
        <w:t xml:space="preserve">.  </w:t>
      </w:r>
      <w:r w:rsidRPr="000C79DF">
        <w:rPr>
          <w:rFonts w:cs="Times New Roman"/>
          <w:bCs/>
          <w:szCs w:val="24"/>
        </w:rPr>
        <w:t>The Lord will lose if such service is resented</w:t>
      </w:r>
      <w:r w:rsidR="009B2024">
        <w:rPr>
          <w:rFonts w:cs="Times New Roman"/>
          <w:bCs/>
          <w:szCs w:val="24"/>
        </w:rPr>
        <w:t xml:space="preserve">.  </w:t>
      </w:r>
      <w:r w:rsidRPr="000C79DF">
        <w:rPr>
          <w:rFonts w:cs="Times New Roman"/>
          <w:bCs/>
          <w:szCs w:val="24"/>
        </w:rPr>
        <w:t>We need to be subject to admonition and all that kind of thing on the part of persons who have this objective that Paul had regarding the Corinthians.</w:t>
      </w:r>
    </w:p>
    <w:p w14:paraId="44CBF8FB" w14:textId="4317F96E" w:rsidR="000C79DF" w:rsidRPr="000C79DF" w:rsidRDefault="000C79DF" w:rsidP="000C79DF">
      <w:pPr>
        <w:spacing w:before="120" w:after="0" w:line="240" w:lineRule="auto"/>
        <w:jc w:val="both"/>
        <w:rPr>
          <w:rFonts w:cs="Times New Roman"/>
          <w:bCs/>
          <w:szCs w:val="24"/>
        </w:rPr>
      </w:pPr>
      <w:r w:rsidRPr="000C79DF">
        <w:rPr>
          <w:rFonts w:cs="Times New Roman"/>
          <w:bCs/>
          <w:szCs w:val="24"/>
        </w:rPr>
        <w:t>G.D.P</w:t>
      </w:r>
      <w:r w:rsidR="009B2024">
        <w:rPr>
          <w:rFonts w:cs="Times New Roman"/>
          <w:bCs/>
          <w:szCs w:val="24"/>
        </w:rPr>
        <w:t xml:space="preserve">.  </w:t>
      </w:r>
      <w:r w:rsidRPr="000C79DF">
        <w:rPr>
          <w:rFonts w:cs="Times New Roman"/>
          <w:bCs/>
          <w:szCs w:val="24"/>
        </w:rPr>
        <w:t>The brother giving thanks this morning said, In the world there are lords many and gods many but we come to this one Man.</w:t>
      </w:r>
    </w:p>
    <w:p w14:paraId="601BA0A1" w14:textId="21812F6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That is right, </w:t>
      </w:r>
      <w:r w:rsidR="004F26F1">
        <w:rPr>
          <w:rFonts w:cs="Times New Roman"/>
          <w:bCs/>
          <w:szCs w:val="24"/>
        </w:rPr>
        <w:t>“</w:t>
      </w:r>
      <w:r w:rsidRPr="000C79DF">
        <w:rPr>
          <w:rFonts w:cs="Times New Roman"/>
          <w:bCs/>
          <w:szCs w:val="24"/>
        </w:rPr>
        <w:t>I have espoused you unto one man</w:t>
      </w:r>
      <w:r w:rsidR="004F26F1">
        <w:rPr>
          <w:rFonts w:cs="Times New Roman"/>
          <w:bCs/>
          <w:szCs w:val="24"/>
        </w:rPr>
        <w:t>”</w:t>
      </w:r>
      <w:r w:rsidR="009B2024">
        <w:rPr>
          <w:rFonts w:cs="Times New Roman"/>
          <w:bCs/>
          <w:szCs w:val="24"/>
        </w:rPr>
        <w:t xml:space="preserve">.  </w:t>
      </w:r>
      <w:r w:rsidRPr="000C79DF">
        <w:rPr>
          <w:rFonts w:cs="Times New Roman"/>
          <w:bCs/>
          <w:szCs w:val="24"/>
        </w:rPr>
        <w:t>Then let one Man and what is for Him be our objective in all we do</w:t>
      </w:r>
      <w:r w:rsidR="009B2024">
        <w:rPr>
          <w:rFonts w:cs="Times New Roman"/>
          <w:bCs/>
          <w:szCs w:val="24"/>
        </w:rPr>
        <w:t xml:space="preserve">.  </w:t>
      </w:r>
      <w:r w:rsidRPr="000C79DF">
        <w:rPr>
          <w:rFonts w:cs="Times New Roman"/>
          <w:bCs/>
          <w:szCs w:val="24"/>
        </w:rPr>
        <w:t xml:space="preserve">That ought to be the objective and motive in </w:t>
      </w:r>
      <w:r w:rsidR="001256AA">
        <w:rPr>
          <w:rFonts w:cs="Times New Roman"/>
          <w:bCs/>
          <w:szCs w:val="24"/>
        </w:rPr>
        <w:t>all</w:t>
      </w:r>
      <w:r w:rsidRPr="000C79DF">
        <w:rPr>
          <w:rFonts w:cs="Times New Roman"/>
          <w:bCs/>
          <w:szCs w:val="24"/>
        </w:rPr>
        <w:t xml:space="preserve"> local exercises, what is feminine for the heart of Christ.</w:t>
      </w:r>
    </w:p>
    <w:p w14:paraId="1EEE2C76" w14:textId="3F02FD42" w:rsidR="000C79DF" w:rsidRPr="000C79DF" w:rsidRDefault="000C79DF" w:rsidP="000C79DF">
      <w:pPr>
        <w:spacing w:before="120" w:after="0" w:line="240" w:lineRule="auto"/>
        <w:jc w:val="both"/>
        <w:rPr>
          <w:rFonts w:cs="Times New Roman"/>
          <w:bCs/>
          <w:szCs w:val="24"/>
        </w:rPr>
      </w:pPr>
      <w:r w:rsidRPr="000C79DF">
        <w:rPr>
          <w:rFonts w:cs="Times New Roman"/>
          <w:bCs/>
          <w:szCs w:val="24"/>
        </w:rPr>
        <w:t>A.Macd</w:t>
      </w:r>
      <w:r w:rsidR="009B2024">
        <w:rPr>
          <w:rFonts w:cs="Times New Roman"/>
          <w:bCs/>
          <w:szCs w:val="24"/>
        </w:rPr>
        <w:t xml:space="preserve">.  </w:t>
      </w:r>
      <w:r w:rsidRPr="000C79DF">
        <w:rPr>
          <w:rFonts w:cs="Times New Roman"/>
          <w:bCs/>
          <w:szCs w:val="24"/>
        </w:rPr>
        <w:t xml:space="preserve">Would the one Man link with </w:t>
      </w:r>
      <w:r w:rsidR="004F26F1">
        <w:rPr>
          <w:rFonts w:cs="Times New Roman"/>
          <w:bCs/>
          <w:szCs w:val="24"/>
        </w:rPr>
        <w:t>“</w:t>
      </w:r>
      <w:r w:rsidRPr="000C79DF">
        <w:rPr>
          <w:rFonts w:cs="Times New Roman"/>
          <w:bCs/>
          <w:szCs w:val="24"/>
        </w:rPr>
        <w:t>simplicity as to the Christ</w:t>
      </w:r>
      <w:r w:rsidR="004F26F1">
        <w:rPr>
          <w:rFonts w:cs="Times New Roman"/>
          <w:bCs/>
          <w:szCs w:val="24"/>
        </w:rPr>
        <w:t>”</w:t>
      </w:r>
      <w:r w:rsidR="003C3CAD">
        <w:rPr>
          <w:rFonts w:cs="Times New Roman"/>
          <w:bCs/>
          <w:szCs w:val="24"/>
        </w:rPr>
        <w:t xml:space="preserve">?  </w:t>
      </w:r>
      <w:r w:rsidRPr="000C79DF">
        <w:rPr>
          <w:rFonts w:cs="Times New Roman"/>
          <w:bCs/>
          <w:szCs w:val="24"/>
        </w:rPr>
        <w:t>Sometimes we get our eyes off Christ and things become complicated.</w:t>
      </w:r>
    </w:p>
    <w:p w14:paraId="322C7AE4" w14:textId="5329800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true</w:t>
      </w:r>
      <w:r w:rsidR="009B2024">
        <w:rPr>
          <w:rFonts w:cs="Times New Roman"/>
          <w:bCs/>
          <w:szCs w:val="24"/>
        </w:rPr>
        <w:t xml:space="preserve">.  </w:t>
      </w:r>
      <w:r w:rsidRPr="000C79DF">
        <w:rPr>
          <w:rFonts w:cs="Times New Roman"/>
          <w:bCs/>
          <w:szCs w:val="24"/>
        </w:rPr>
        <w:t>We have known by experience how complicated and involved things became because we got our eye on other men.</w:t>
      </w:r>
    </w:p>
    <w:p w14:paraId="6F73565D" w14:textId="03A5DA56"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 xml:space="preserve">At one time Paul told the Corinthians that he did not lie; he said </w:t>
      </w:r>
      <w:r w:rsidR="004F26F1">
        <w:rPr>
          <w:rFonts w:cs="Times New Roman"/>
          <w:bCs/>
          <w:szCs w:val="24"/>
        </w:rPr>
        <w:t>“</w:t>
      </w:r>
      <w:r w:rsidRPr="000C79DF">
        <w:rPr>
          <w:rFonts w:cs="Times New Roman"/>
          <w:bCs/>
          <w:szCs w:val="24"/>
        </w:rPr>
        <w:t>The God and Father of the Lord Jesus knows</w:t>
      </w:r>
      <w:r w:rsidR="009B2024">
        <w:rPr>
          <w:rFonts w:cs="Times New Roman"/>
          <w:bCs/>
          <w:szCs w:val="24"/>
        </w:rPr>
        <w:t>—</w:t>
      </w:r>
      <w:r w:rsidRPr="000C79DF">
        <w:rPr>
          <w:rFonts w:cs="Times New Roman"/>
          <w:bCs/>
          <w:szCs w:val="24"/>
        </w:rPr>
        <w:t>he who is blessed for ever</w:t>
      </w:r>
      <w:r w:rsidR="009B2024">
        <w:rPr>
          <w:rFonts w:cs="Times New Roman"/>
          <w:bCs/>
          <w:szCs w:val="24"/>
        </w:rPr>
        <w:t>—</w:t>
      </w:r>
      <w:r w:rsidRPr="000C79DF">
        <w:rPr>
          <w:rFonts w:cs="Times New Roman"/>
          <w:bCs/>
          <w:szCs w:val="24"/>
        </w:rPr>
        <w:t>that I do not lie</w:t>
      </w:r>
      <w:r w:rsidR="004F26F1">
        <w:rPr>
          <w:rFonts w:cs="Times New Roman"/>
          <w:bCs/>
          <w:szCs w:val="24"/>
        </w:rPr>
        <w:t>”</w:t>
      </w:r>
      <w:r w:rsidRPr="000C79DF">
        <w:rPr>
          <w:rFonts w:cs="Times New Roman"/>
          <w:bCs/>
          <w:szCs w:val="24"/>
        </w:rPr>
        <w:t xml:space="preserve"> (2 Cor 11: 31), because they did not believe what he was saying.</w:t>
      </w:r>
    </w:p>
    <w:p w14:paraId="36C53050" w14:textId="73184EF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In chapter 1 of this epistle Paul has to defend himself because they were accusing him of ulterior motives in his actions</w:t>
      </w:r>
      <w:r w:rsidR="009B2024">
        <w:rPr>
          <w:rFonts w:cs="Times New Roman"/>
          <w:bCs/>
          <w:szCs w:val="24"/>
        </w:rPr>
        <w:t xml:space="preserve">.  </w:t>
      </w:r>
      <w:r w:rsidRPr="000C79DF">
        <w:rPr>
          <w:rFonts w:cs="Times New Roman"/>
          <w:bCs/>
          <w:szCs w:val="24"/>
        </w:rPr>
        <w:t>All these kinds of things are attributed very often to persons who have this high standard locally of what is for the heart of Christ</w:t>
      </w:r>
      <w:r w:rsidR="009B2024">
        <w:rPr>
          <w:rFonts w:cs="Times New Roman"/>
          <w:bCs/>
          <w:szCs w:val="24"/>
        </w:rPr>
        <w:t xml:space="preserve">.  </w:t>
      </w:r>
      <w:r w:rsidRPr="000C79DF">
        <w:rPr>
          <w:rFonts w:cs="Times New Roman"/>
          <w:bCs/>
          <w:szCs w:val="24"/>
        </w:rPr>
        <w:t>We need to guard against this and accept admonition, whatever it may be, by persons who have as objective an answer to the heart of Christ locally.</w:t>
      </w:r>
    </w:p>
    <w:p w14:paraId="45DB30B9" w14:textId="55E6E47F" w:rsidR="000C79DF" w:rsidRPr="000C79DF" w:rsidRDefault="000C79DF" w:rsidP="000C79DF">
      <w:pPr>
        <w:spacing w:before="120" w:after="0" w:line="240" w:lineRule="auto"/>
        <w:jc w:val="both"/>
        <w:rPr>
          <w:rFonts w:cs="Times New Roman"/>
          <w:bCs/>
          <w:szCs w:val="24"/>
        </w:rPr>
      </w:pPr>
      <w:r w:rsidRPr="000C79DF">
        <w:rPr>
          <w:rFonts w:cs="Times New Roman"/>
          <w:bCs/>
          <w:szCs w:val="24"/>
        </w:rPr>
        <w:t>C.C.G</w:t>
      </w:r>
      <w:r w:rsidR="009B2024">
        <w:rPr>
          <w:rFonts w:cs="Times New Roman"/>
          <w:bCs/>
          <w:szCs w:val="24"/>
        </w:rPr>
        <w:t xml:space="preserve">.  </w:t>
      </w:r>
      <w:r w:rsidRPr="000C79DF">
        <w:rPr>
          <w:rFonts w:cs="Times New Roman"/>
          <w:bCs/>
          <w:szCs w:val="24"/>
        </w:rPr>
        <w:t>Do you think the Song of Songs would have a bearing on this, to have the one Man before us so that we can distinguish His beauty from head to foot</w:t>
      </w:r>
      <w:r w:rsidR="003C3CAD">
        <w:rPr>
          <w:rFonts w:cs="Times New Roman"/>
          <w:bCs/>
          <w:szCs w:val="24"/>
        </w:rPr>
        <w:t xml:space="preserve">?  </w:t>
      </w:r>
    </w:p>
    <w:p w14:paraId="04E903E0" w14:textId="2B25C777"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good because that is a love setting, a matter of affection</w:t>
      </w:r>
      <w:r w:rsidR="009B2024">
        <w:rPr>
          <w:rFonts w:cs="Times New Roman"/>
          <w:bCs/>
          <w:szCs w:val="24"/>
        </w:rPr>
        <w:t xml:space="preserve">.  </w:t>
      </w:r>
      <w:r w:rsidRPr="000C79DF">
        <w:rPr>
          <w:rFonts w:cs="Times New Roman"/>
          <w:bCs/>
          <w:szCs w:val="24"/>
        </w:rPr>
        <w:t xml:space="preserve">She was able to say </w:t>
      </w:r>
      <w:r w:rsidR="004F26F1">
        <w:rPr>
          <w:rFonts w:cs="Times New Roman"/>
          <w:bCs/>
          <w:szCs w:val="24"/>
        </w:rPr>
        <w:t>“</w:t>
      </w:r>
      <w:r w:rsidRPr="000C79DF">
        <w:rPr>
          <w:rFonts w:cs="Times New Roman"/>
          <w:bCs/>
          <w:szCs w:val="24"/>
        </w:rPr>
        <w:t>I am my beloved</w:t>
      </w:r>
      <w:r w:rsidR="004F26F1">
        <w:rPr>
          <w:rFonts w:cs="Times New Roman"/>
          <w:bCs/>
          <w:szCs w:val="24"/>
        </w:rPr>
        <w:t>’</w:t>
      </w:r>
      <w:r w:rsidRPr="000C79DF">
        <w:rPr>
          <w:rFonts w:cs="Times New Roman"/>
          <w:bCs/>
          <w:szCs w:val="24"/>
        </w:rPr>
        <w:t>s, And his desire is toward me</w:t>
      </w:r>
      <w:r w:rsidR="004F26F1">
        <w:rPr>
          <w:rFonts w:cs="Times New Roman"/>
          <w:bCs/>
          <w:szCs w:val="24"/>
        </w:rPr>
        <w:t>”</w:t>
      </w:r>
      <w:r w:rsidRPr="000C79DF">
        <w:rPr>
          <w:rFonts w:cs="Times New Roman"/>
          <w:bCs/>
          <w:szCs w:val="24"/>
        </w:rPr>
        <w:t>, chap 7: 10</w:t>
      </w:r>
      <w:r w:rsidR="009B2024">
        <w:rPr>
          <w:rFonts w:cs="Times New Roman"/>
          <w:bCs/>
          <w:szCs w:val="24"/>
        </w:rPr>
        <w:t xml:space="preserve">.  </w:t>
      </w:r>
      <w:r w:rsidRPr="000C79DF">
        <w:rPr>
          <w:rFonts w:cs="Times New Roman"/>
          <w:bCs/>
          <w:szCs w:val="24"/>
        </w:rPr>
        <w:t>She is being espoused and she is presentable</w:t>
      </w:r>
      <w:r w:rsidR="009B2024">
        <w:rPr>
          <w:rFonts w:cs="Times New Roman"/>
          <w:bCs/>
          <w:szCs w:val="24"/>
        </w:rPr>
        <w:t xml:space="preserve">.  </w:t>
      </w:r>
      <w:r w:rsidRPr="000C79DF">
        <w:rPr>
          <w:rFonts w:cs="Times New Roman"/>
          <w:bCs/>
          <w:szCs w:val="24"/>
        </w:rPr>
        <w:t>The keepers of the city were rough on her at one point</w:t>
      </w:r>
      <w:r w:rsidR="009B2024">
        <w:rPr>
          <w:rFonts w:cs="Times New Roman"/>
          <w:bCs/>
          <w:szCs w:val="24"/>
        </w:rPr>
        <w:t xml:space="preserve">.  </w:t>
      </w:r>
      <w:r w:rsidRPr="000C79DF">
        <w:rPr>
          <w:rFonts w:cs="Times New Roman"/>
          <w:bCs/>
          <w:szCs w:val="24"/>
        </w:rPr>
        <w:t xml:space="preserve">Unless we have this pure </w:t>
      </w:r>
      <w:r w:rsidR="001256AA" w:rsidRPr="000C79DF">
        <w:rPr>
          <w:rFonts w:cs="Times New Roman"/>
          <w:bCs/>
          <w:szCs w:val="24"/>
        </w:rPr>
        <w:t>objective,</w:t>
      </w:r>
      <w:r w:rsidRPr="000C79DF">
        <w:rPr>
          <w:rFonts w:cs="Times New Roman"/>
          <w:bCs/>
          <w:szCs w:val="24"/>
        </w:rPr>
        <w:t xml:space="preserve"> we can be rough on the brethren unnecessarily</w:t>
      </w:r>
      <w:r w:rsidR="009B2024">
        <w:rPr>
          <w:rFonts w:cs="Times New Roman"/>
          <w:bCs/>
          <w:szCs w:val="24"/>
        </w:rPr>
        <w:t xml:space="preserve">.  </w:t>
      </w:r>
      <w:r w:rsidRPr="000C79DF">
        <w:rPr>
          <w:rFonts w:cs="Times New Roman"/>
          <w:bCs/>
          <w:szCs w:val="24"/>
        </w:rPr>
        <w:t>This objective would preserve us from being unduly rough on the brethren</w:t>
      </w:r>
      <w:r w:rsidR="009B2024">
        <w:rPr>
          <w:rFonts w:cs="Times New Roman"/>
          <w:bCs/>
          <w:szCs w:val="24"/>
        </w:rPr>
        <w:t xml:space="preserve">.  </w:t>
      </w:r>
      <w:r w:rsidRPr="000C79DF">
        <w:rPr>
          <w:rFonts w:cs="Times New Roman"/>
          <w:bCs/>
          <w:szCs w:val="24"/>
        </w:rPr>
        <w:t>There would be a tenderness with service of this kind because the Lord Himself is tender; and patience too, and yet we need to maintain that high standard.</w:t>
      </w:r>
    </w:p>
    <w:p w14:paraId="7A46539B" w14:textId="067F2555"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 xml:space="preserve">The apostle said </w:t>
      </w:r>
      <w:r w:rsidR="004F26F1">
        <w:rPr>
          <w:rFonts w:cs="Times New Roman"/>
          <w:bCs/>
          <w:szCs w:val="24"/>
        </w:rPr>
        <w:t>“</w:t>
      </w:r>
      <w:r w:rsidRPr="000C79DF">
        <w:rPr>
          <w:rFonts w:cs="Times New Roman"/>
          <w:bCs/>
          <w:szCs w:val="24"/>
        </w:rPr>
        <w:t>I am jealous as to you with a jealousy which is of God</w:t>
      </w:r>
      <w:r w:rsidR="004F26F1">
        <w:rPr>
          <w:rFonts w:cs="Times New Roman"/>
          <w:bCs/>
          <w:szCs w:val="24"/>
        </w:rPr>
        <w:t>”</w:t>
      </w:r>
      <w:r w:rsidR="009B2024">
        <w:rPr>
          <w:rFonts w:cs="Times New Roman"/>
          <w:bCs/>
          <w:szCs w:val="24"/>
        </w:rPr>
        <w:t xml:space="preserve">.  </w:t>
      </w:r>
      <w:r w:rsidRPr="000C79DF">
        <w:rPr>
          <w:rFonts w:cs="Times New Roman"/>
          <w:bCs/>
          <w:szCs w:val="24"/>
        </w:rPr>
        <w:t>Do you think this kind of motive needs support and encouragement in order to help the saints that this pure line of things for Christ might be developed more</w:t>
      </w:r>
      <w:r w:rsidR="003C3CAD">
        <w:rPr>
          <w:rFonts w:cs="Times New Roman"/>
          <w:bCs/>
          <w:szCs w:val="24"/>
        </w:rPr>
        <w:t xml:space="preserve">?  </w:t>
      </w:r>
    </w:p>
    <w:p w14:paraId="77025A17" w14:textId="4C317C5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Jealousy is the form love takes in certain circumstances.</w:t>
      </w:r>
    </w:p>
    <w:p w14:paraId="30471D11" w14:textId="13FEFBED" w:rsidR="000C79DF" w:rsidRPr="000C79DF" w:rsidRDefault="000C79DF" w:rsidP="000C79DF">
      <w:pPr>
        <w:spacing w:before="120" w:after="0" w:line="240" w:lineRule="auto"/>
        <w:jc w:val="both"/>
        <w:rPr>
          <w:rFonts w:cs="Times New Roman"/>
          <w:bCs/>
          <w:szCs w:val="24"/>
        </w:rPr>
      </w:pPr>
      <w:r w:rsidRPr="000C79DF">
        <w:rPr>
          <w:rFonts w:cs="Times New Roman"/>
          <w:bCs/>
          <w:szCs w:val="24"/>
        </w:rPr>
        <w:t>B.T</w:t>
      </w:r>
      <w:r w:rsidR="009B2024">
        <w:rPr>
          <w:rFonts w:cs="Times New Roman"/>
          <w:bCs/>
          <w:szCs w:val="24"/>
        </w:rPr>
        <w:t xml:space="preserve">.  </w:t>
      </w:r>
      <w:r w:rsidRPr="000C79DF">
        <w:rPr>
          <w:rFonts w:cs="Times New Roman"/>
          <w:bCs/>
          <w:szCs w:val="24"/>
        </w:rPr>
        <w:t>Would the eyes of our heart help us in relation to keeping current with the one Man</w:t>
      </w:r>
      <w:r w:rsidR="003C3CAD">
        <w:rPr>
          <w:rFonts w:cs="Times New Roman"/>
          <w:bCs/>
          <w:szCs w:val="24"/>
        </w:rPr>
        <w:t xml:space="preserve">?  </w:t>
      </w:r>
      <w:r w:rsidRPr="000C79DF">
        <w:rPr>
          <w:rFonts w:cs="Times New Roman"/>
          <w:bCs/>
          <w:szCs w:val="24"/>
        </w:rPr>
        <w:t>Head knowledge and other things have come in in relation to the breakdown, bringing in other men</w:t>
      </w:r>
      <w:r w:rsidR="009B2024">
        <w:rPr>
          <w:rFonts w:cs="Times New Roman"/>
          <w:bCs/>
          <w:szCs w:val="24"/>
        </w:rPr>
        <w:t xml:space="preserve">.  </w:t>
      </w:r>
      <w:r w:rsidRPr="000C79DF">
        <w:rPr>
          <w:rFonts w:cs="Times New Roman"/>
          <w:bCs/>
          <w:szCs w:val="24"/>
        </w:rPr>
        <w:t>That is what has happened in professing Christendom.</w:t>
      </w:r>
    </w:p>
    <w:p w14:paraId="3332E0A1" w14:textId="523E9108"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It was a departure from this kind of outlook that brought in the breakdown</w:t>
      </w:r>
      <w:r w:rsidR="009B2024">
        <w:rPr>
          <w:rFonts w:cs="Times New Roman"/>
          <w:bCs/>
          <w:szCs w:val="24"/>
        </w:rPr>
        <w:t xml:space="preserve">.  </w:t>
      </w:r>
      <w:r w:rsidRPr="000C79DF">
        <w:rPr>
          <w:rFonts w:cs="Times New Roman"/>
          <w:bCs/>
          <w:szCs w:val="24"/>
        </w:rPr>
        <w:t>Clericalism developed, and that makes much of the cleric</w:t>
      </w:r>
      <w:r w:rsidR="009B2024">
        <w:rPr>
          <w:rFonts w:cs="Times New Roman"/>
          <w:bCs/>
          <w:szCs w:val="24"/>
        </w:rPr>
        <w:t xml:space="preserve">.  </w:t>
      </w:r>
      <w:r w:rsidRPr="000C79DF">
        <w:rPr>
          <w:rFonts w:cs="Times New Roman"/>
          <w:bCs/>
          <w:szCs w:val="24"/>
        </w:rPr>
        <w:t>What is needed is service undertaken locally with a view to the satisfaction of the heart of Christ</w:t>
      </w:r>
      <w:r w:rsidR="009B2024">
        <w:rPr>
          <w:rFonts w:cs="Times New Roman"/>
          <w:bCs/>
          <w:szCs w:val="24"/>
        </w:rPr>
        <w:t xml:space="preserve">.  </w:t>
      </w:r>
      <w:r w:rsidRPr="000C79DF">
        <w:rPr>
          <w:rFonts w:cs="Times New Roman"/>
          <w:bCs/>
          <w:szCs w:val="24"/>
        </w:rPr>
        <w:t>The feminine side of the assembly is an entity; it is not exactly so many persons</w:t>
      </w:r>
      <w:r w:rsidR="009B2024">
        <w:rPr>
          <w:rFonts w:cs="Times New Roman"/>
          <w:bCs/>
          <w:szCs w:val="24"/>
        </w:rPr>
        <w:t xml:space="preserve">.  </w:t>
      </w:r>
      <w:r w:rsidRPr="000C79DF">
        <w:rPr>
          <w:rFonts w:cs="Times New Roman"/>
          <w:bCs/>
          <w:szCs w:val="24"/>
        </w:rPr>
        <w:t xml:space="preserve">Sonship involves so many </w:t>
      </w:r>
      <w:r w:rsidR="00A86B80" w:rsidRPr="000C79DF">
        <w:rPr>
          <w:rFonts w:cs="Times New Roman"/>
          <w:bCs/>
          <w:szCs w:val="24"/>
        </w:rPr>
        <w:t>persons,</w:t>
      </w:r>
      <w:r w:rsidRPr="000C79DF">
        <w:rPr>
          <w:rFonts w:cs="Times New Roman"/>
          <w:bCs/>
          <w:szCs w:val="24"/>
        </w:rPr>
        <w:t xml:space="preserve"> brethren of Christ so many persons, but the assembly as a chaste virgin involves an entity, something in oneness and unity, one result for Christ.</w:t>
      </w:r>
    </w:p>
    <w:p w14:paraId="41E056F5" w14:textId="6C3D8E44"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What about motherhood in relation to this</w:t>
      </w:r>
      <w:r w:rsidR="003C3CAD">
        <w:rPr>
          <w:rFonts w:cs="Times New Roman"/>
          <w:bCs/>
          <w:szCs w:val="24"/>
        </w:rPr>
        <w:t xml:space="preserve">?  </w:t>
      </w:r>
    </w:p>
    <w:p w14:paraId="5674C002" w14:textId="7FFAC175"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was thinking of Ruth and the motherhood of Naomi; she really espoused Ruth for Boaz</w:t>
      </w:r>
      <w:r w:rsidR="009B2024">
        <w:rPr>
          <w:rFonts w:cs="Times New Roman"/>
          <w:bCs/>
          <w:szCs w:val="24"/>
        </w:rPr>
        <w:t xml:space="preserve">.  </w:t>
      </w:r>
      <w:r w:rsidRPr="000C79DF">
        <w:rPr>
          <w:rFonts w:cs="Times New Roman"/>
          <w:bCs/>
          <w:szCs w:val="24"/>
        </w:rPr>
        <w:t>In chapter 3 she instructs Ruth and Ruth was subject; she was espousable and also presentable.</w:t>
      </w:r>
    </w:p>
    <w:p w14:paraId="57F6DFBF" w14:textId="293AC55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She did exactly what Naomi told her: she washed herself, she anointed herself, she put on raiment</w:t>
      </w:r>
      <w:r w:rsidR="009B2024">
        <w:rPr>
          <w:rFonts w:cs="Times New Roman"/>
          <w:bCs/>
          <w:szCs w:val="24"/>
        </w:rPr>
        <w:t>—</w:t>
      </w:r>
      <w:r w:rsidRPr="000C79DF">
        <w:rPr>
          <w:rFonts w:cs="Times New Roman"/>
          <w:bCs/>
          <w:szCs w:val="24"/>
        </w:rPr>
        <w:t>which was not a gleaner</w:t>
      </w:r>
      <w:r w:rsidR="004F26F1">
        <w:rPr>
          <w:rFonts w:cs="Times New Roman"/>
          <w:bCs/>
          <w:szCs w:val="24"/>
        </w:rPr>
        <w:t>’</w:t>
      </w:r>
      <w:r w:rsidRPr="000C79DF">
        <w:rPr>
          <w:rFonts w:cs="Times New Roman"/>
          <w:bCs/>
          <w:szCs w:val="24"/>
        </w:rPr>
        <w:t>s garment I am sure</w:t>
      </w:r>
      <w:r w:rsidR="009B2024">
        <w:rPr>
          <w:rFonts w:cs="Times New Roman"/>
          <w:bCs/>
          <w:szCs w:val="24"/>
        </w:rPr>
        <w:t>—</w:t>
      </w:r>
      <w:r w:rsidRPr="000C79DF">
        <w:rPr>
          <w:rFonts w:cs="Times New Roman"/>
          <w:bCs/>
          <w:szCs w:val="24"/>
        </w:rPr>
        <w:t>and went and lay down at the feet of Boaz</w:t>
      </w:r>
      <w:r w:rsidR="009B2024">
        <w:rPr>
          <w:rFonts w:cs="Times New Roman"/>
          <w:bCs/>
          <w:szCs w:val="24"/>
        </w:rPr>
        <w:t xml:space="preserve">.  </w:t>
      </w:r>
      <w:r w:rsidRPr="000C79DF">
        <w:rPr>
          <w:rFonts w:cs="Times New Roman"/>
          <w:bCs/>
          <w:szCs w:val="24"/>
        </w:rPr>
        <w:t>I was thinking as you were speaking that that is a wonderful example of espousing.</w:t>
      </w:r>
    </w:p>
    <w:p w14:paraId="34F2861E" w14:textId="21C1197B"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It is indeed</w:t>
      </w:r>
      <w:r w:rsidR="009B2024">
        <w:rPr>
          <w:rFonts w:cs="Times New Roman"/>
          <w:bCs/>
          <w:szCs w:val="24"/>
        </w:rPr>
        <w:t xml:space="preserve">.  </w:t>
      </w:r>
      <w:r w:rsidRPr="000C79DF">
        <w:rPr>
          <w:rFonts w:cs="Times New Roman"/>
          <w:bCs/>
          <w:szCs w:val="24"/>
        </w:rPr>
        <w:t>You get many examples of it in the Old Testament, but what is needed is this kind of thing in each locality, somebody representing what the Lord is seeking and all of us subject to that element.</w:t>
      </w:r>
    </w:p>
    <w:p w14:paraId="570FFDAC" w14:textId="776C8F3D" w:rsidR="000C79DF" w:rsidRPr="000C79DF" w:rsidRDefault="000C79DF" w:rsidP="000C79DF">
      <w:pPr>
        <w:spacing w:before="120" w:after="0" w:line="240" w:lineRule="auto"/>
        <w:jc w:val="both"/>
        <w:rPr>
          <w:rFonts w:cs="Times New Roman"/>
          <w:bCs/>
          <w:szCs w:val="24"/>
        </w:rPr>
      </w:pPr>
      <w:r w:rsidRPr="000C79DF">
        <w:rPr>
          <w:rFonts w:cs="Times New Roman"/>
          <w:bCs/>
          <w:szCs w:val="24"/>
        </w:rPr>
        <w:t>B.T</w:t>
      </w:r>
      <w:r w:rsidR="009B2024">
        <w:rPr>
          <w:rFonts w:cs="Times New Roman"/>
          <w:bCs/>
          <w:szCs w:val="24"/>
        </w:rPr>
        <w:t xml:space="preserve">.  </w:t>
      </w:r>
      <w:r w:rsidRPr="000C79DF">
        <w:rPr>
          <w:rFonts w:cs="Times New Roman"/>
          <w:bCs/>
          <w:szCs w:val="24"/>
        </w:rPr>
        <w:t xml:space="preserve"> God said </w:t>
      </w:r>
      <w:r w:rsidR="004F26F1">
        <w:rPr>
          <w:rFonts w:cs="Times New Roman"/>
          <w:bCs/>
          <w:szCs w:val="24"/>
        </w:rPr>
        <w:t>“</w:t>
      </w:r>
      <w:r w:rsidRPr="000C79DF">
        <w:rPr>
          <w:rFonts w:cs="Times New Roman"/>
          <w:bCs/>
          <w:szCs w:val="24"/>
        </w:rPr>
        <w:t>I remember for thee</w:t>
      </w:r>
      <w:r w:rsidR="00A86B80">
        <w:rPr>
          <w:rFonts w:cs="Times New Roman"/>
          <w:bCs/>
          <w:szCs w:val="24"/>
        </w:rPr>
        <w:t xml:space="preserve"> </w:t>
      </w:r>
      <w:r w:rsidR="009B2024">
        <w:rPr>
          <w:rFonts w:cs="Times New Roman"/>
          <w:bCs/>
          <w:szCs w:val="24"/>
        </w:rPr>
        <w:t xml:space="preserve">... </w:t>
      </w:r>
      <w:r w:rsidRPr="000C79DF">
        <w:rPr>
          <w:rFonts w:cs="Times New Roman"/>
          <w:bCs/>
          <w:szCs w:val="24"/>
        </w:rPr>
        <w:t>the love of thine espousals</w:t>
      </w:r>
      <w:r w:rsidR="004F26F1">
        <w:rPr>
          <w:rFonts w:cs="Times New Roman"/>
          <w:bCs/>
          <w:szCs w:val="24"/>
        </w:rPr>
        <w:t>”</w:t>
      </w:r>
      <w:r w:rsidRPr="000C79DF">
        <w:rPr>
          <w:rFonts w:cs="Times New Roman"/>
          <w:bCs/>
          <w:szCs w:val="24"/>
        </w:rPr>
        <w:t xml:space="preserve"> (Jer 2: 2) as if it is a delightful matter to Him.</w:t>
      </w:r>
    </w:p>
    <w:p w14:paraId="1B8381FC" w14:textId="6507769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There is a freshness about espousal; it is full of promise; it opens up a new vista.</w:t>
      </w:r>
    </w:p>
    <w:p w14:paraId="1F1E5380" w14:textId="51F132E6" w:rsidR="000C79DF" w:rsidRPr="000C79DF" w:rsidRDefault="000C79DF" w:rsidP="000C79DF">
      <w:pPr>
        <w:spacing w:before="120" w:after="0" w:line="240" w:lineRule="auto"/>
        <w:jc w:val="both"/>
        <w:rPr>
          <w:rFonts w:cs="Times New Roman"/>
          <w:bCs/>
          <w:szCs w:val="24"/>
        </w:rPr>
      </w:pPr>
      <w:r w:rsidRPr="000C79DF">
        <w:rPr>
          <w:rFonts w:cs="Times New Roman"/>
          <w:bCs/>
          <w:szCs w:val="24"/>
        </w:rPr>
        <w:t>P.L.D</w:t>
      </w:r>
      <w:r w:rsidR="009B2024">
        <w:rPr>
          <w:rFonts w:cs="Times New Roman"/>
          <w:bCs/>
          <w:szCs w:val="24"/>
        </w:rPr>
        <w:t xml:space="preserve">.  </w:t>
      </w:r>
      <w:r w:rsidRPr="000C79DF">
        <w:rPr>
          <w:rFonts w:cs="Times New Roman"/>
          <w:bCs/>
          <w:szCs w:val="24"/>
        </w:rPr>
        <w:t xml:space="preserve">Does the overcomer in Philadelphia fit with this and with what you said yesterday about Paul saying </w:t>
      </w:r>
      <w:r w:rsidR="004F26F1">
        <w:rPr>
          <w:rFonts w:cs="Times New Roman"/>
          <w:bCs/>
          <w:szCs w:val="24"/>
        </w:rPr>
        <w:t>“</w:t>
      </w:r>
      <w:r w:rsidRPr="000C79DF">
        <w:rPr>
          <w:rFonts w:cs="Times New Roman"/>
          <w:bCs/>
          <w:szCs w:val="24"/>
        </w:rPr>
        <w:t>My God</w:t>
      </w:r>
      <w:r w:rsidR="004F26F1">
        <w:rPr>
          <w:rFonts w:cs="Times New Roman"/>
          <w:bCs/>
          <w:szCs w:val="24"/>
        </w:rPr>
        <w:t>”</w:t>
      </w:r>
      <w:r w:rsidR="003C3CAD">
        <w:rPr>
          <w:rFonts w:cs="Times New Roman"/>
          <w:bCs/>
          <w:szCs w:val="24"/>
        </w:rPr>
        <w:t xml:space="preserve">?  </w:t>
      </w:r>
      <w:r w:rsidRPr="000C79DF">
        <w:rPr>
          <w:rFonts w:cs="Times New Roman"/>
          <w:bCs/>
          <w:szCs w:val="24"/>
        </w:rPr>
        <w:t xml:space="preserve">All this is written upon one person; </w:t>
      </w:r>
      <w:r w:rsidR="004F26F1">
        <w:rPr>
          <w:rFonts w:cs="Times New Roman"/>
          <w:bCs/>
          <w:szCs w:val="24"/>
        </w:rPr>
        <w:t>“</w:t>
      </w:r>
      <w:r w:rsidRPr="000C79DF">
        <w:rPr>
          <w:rFonts w:cs="Times New Roman"/>
          <w:bCs/>
          <w:szCs w:val="24"/>
        </w:rPr>
        <w:t>the name of the city of my God, the new Jerusalem, which comes down out of heaven, from my God</w:t>
      </w:r>
      <w:r w:rsidR="004F26F1">
        <w:rPr>
          <w:rFonts w:cs="Times New Roman"/>
          <w:bCs/>
          <w:szCs w:val="24"/>
        </w:rPr>
        <w:t>”</w:t>
      </w:r>
      <w:r w:rsidRPr="000C79DF">
        <w:rPr>
          <w:rFonts w:cs="Times New Roman"/>
          <w:bCs/>
          <w:szCs w:val="24"/>
        </w:rPr>
        <w:t>, Rev 3: 12</w:t>
      </w:r>
      <w:r w:rsidR="009B2024">
        <w:rPr>
          <w:rFonts w:cs="Times New Roman"/>
          <w:bCs/>
          <w:szCs w:val="24"/>
        </w:rPr>
        <w:t xml:space="preserve">.  </w:t>
      </w:r>
      <w:r w:rsidRPr="000C79DF">
        <w:rPr>
          <w:rFonts w:cs="Times New Roman"/>
          <w:bCs/>
          <w:szCs w:val="24"/>
        </w:rPr>
        <w:t>Would not this link with the way Paul desires to set Christ forward</w:t>
      </w:r>
      <w:r w:rsidR="003C3CAD">
        <w:rPr>
          <w:rFonts w:cs="Times New Roman"/>
          <w:bCs/>
          <w:szCs w:val="24"/>
        </w:rPr>
        <w:t xml:space="preserve">?  </w:t>
      </w:r>
      <w:r w:rsidRPr="000C79DF">
        <w:rPr>
          <w:rFonts w:cs="Times New Roman"/>
          <w:bCs/>
          <w:szCs w:val="24"/>
        </w:rPr>
        <w:t>And then Christ gives God all the glory for it.</w:t>
      </w:r>
    </w:p>
    <w:p w14:paraId="69761CC1" w14:textId="48E5CAB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good, because I think we are in the day of the overcomers of Philadelphia</w:t>
      </w:r>
      <w:r w:rsidR="009B2024">
        <w:rPr>
          <w:rFonts w:cs="Times New Roman"/>
          <w:bCs/>
          <w:szCs w:val="24"/>
        </w:rPr>
        <w:t xml:space="preserve">.  </w:t>
      </w:r>
      <w:r w:rsidRPr="000C79DF">
        <w:rPr>
          <w:rFonts w:cs="Times New Roman"/>
          <w:bCs/>
          <w:szCs w:val="24"/>
        </w:rPr>
        <w:t>Looking back we have a certain advantage over those who have gone before us</w:t>
      </w:r>
      <w:r w:rsidR="009B2024">
        <w:rPr>
          <w:rFonts w:cs="Times New Roman"/>
          <w:bCs/>
          <w:szCs w:val="24"/>
        </w:rPr>
        <w:t xml:space="preserve">.  </w:t>
      </w:r>
      <w:r w:rsidRPr="000C79DF">
        <w:rPr>
          <w:rFonts w:cs="Times New Roman"/>
          <w:bCs/>
          <w:szCs w:val="24"/>
        </w:rPr>
        <w:t>In certain years the claiming to be Philadelphia was repudiated and rightly so, but looking back on all that has happened since I think we can recognise a Philadelphian phase of things in the history of the testimony, when there was a ministry in power and freshness taken account of universally</w:t>
      </w:r>
      <w:r w:rsidR="009B2024">
        <w:rPr>
          <w:rFonts w:cs="Times New Roman"/>
          <w:bCs/>
          <w:szCs w:val="24"/>
        </w:rPr>
        <w:t xml:space="preserve">.  </w:t>
      </w:r>
      <w:r w:rsidRPr="000C79DF">
        <w:rPr>
          <w:rFonts w:cs="Times New Roman"/>
          <w:bCs/>
          <w:szCs w:val="24"/>
        </w:rPr>
        <w:t>Mr Darby</w:t>
      </w:r>
      <w:r w:rsidR="004F26F1">
        <w:rPr>
          <w:rFonts w:cs="Times New Roman"/>
          <w:bCs/>
          <w:szCs w:val="24"/>
        </w:rPr>
        <w:t>’</w:t>
      </w:r>
      <w:r w:rsidRPr="000C79DF">
        <w:rPr>
          <w:rFonts w:cs="Times New Roman"/>
          <w:bCs/>
          <w:szCs w:val="24"/>
        </w:rPr>
        <w:t>s ministry was a known matter, his Collected Writings are known in Christendom</w:t>
      </w:r>
      <w:r w:rsidR="009B2024">
        <w:rPr>
          <w:rFonts w:cs="Times New Roman"/>
          <w:bCs/>
          <w:szCs w:val="24"/>
        </w:rPr>
        <w:t xml:space="preserve">.  </w:t>
      </w:r>
      <w:r w:rsidRPr="000C79DF">
        <w:rPr>
          <w:rFonts w:cs="Times New Roman"/>
          <w:bCs/>
          <w:szCs w:val="24"/>
        </w:rPr>
        <w:t>There was a power and life that made an impact on Christendom, and that lasted for one hundred and twenty years</w:t>
      </w:r>
      <w:r w:rsidR="009B2024">
        <w:rPr>
          <w:rFonts w:cs="Times New Roman"/>
          <w:bCs/>
          <w:szCs w:val="24"/>
        </w:rPr>
        <w:t xml:space="preserve">.  </w:t>
      </w:r>
      <w:r w:rsidRPr="000C79DF">
        <w:rPr>
          <w:rFonts w:cs="Times New Roman"/>
          <w:bCs/>
          <w:szCs w:val="24"/>
        </w:rPr>
        <w:t>Now publicly that has passed and we are into a Laodicean order of things.</w:t>
      </w:r>
    </w:p>
    <w:p w14:paraId="733A0E59" w14:textId="2958E168"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And we realise that we thought we were in it but we really were not</w:t>
      </w:r>
      <w:r w:rsidR="009B2024">
        <w:rPr>
          <w:rFonts w:cs="Times New Roman"/>
          <w:bCs/>
          <w:szCs w:val="24"/>
        </w:rPr>
        <w:t xml:space="preserve">.  </w:t>
      </w:r>
      <w:r w:rsidRPr="000C79DF">
        <w:rPr>
          <w:rFonts w:cs="Times New Roman"/>
          <w:bCs/>
          <w:szCs w:val="24"/>
        </w:rPr>
        <w:t>There was the expression of it but many of us were really not in it.</w:t>
      </w:r>
    </w:p>
    <w:p w14:paraId="15455E4D" w14:textId="5DB9545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But we can be overcomers</w:t>
      </w:r>
      <w:r w:rsidR="009B2024">
        <w:rPr>
          <w:rFonts w:cs="Times New Roman"/>
          <w:bCs/>
          <w:szCs w:val="24"/>
        </w:rPr>
        <w:t xml:space="preserve">.  </w:t>
      </w:r>
      <w:r w:rsidRPr="000C79DF">
        <w:rPr>
          <w:rFonts w:cs="Times New Roman"/>
          <w:bCs/>
          <w:szCs w:val="24"/>
        </w:rPr>
        <w:t>I often used to wonder why there were overcomers in Philadelphia.</w:t>
      </w:r>
    </w:p>
    <w:p w14:paraId="213F6E17" w14:textId="7613DC5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Are we not overcomers in Laodicea rather</w:t>
      </w:r>
      <w:r w:rsidR="003C3CAD">
        <w:rPr>
          <w:rFonts w:cs="Times New Roman"/>
          <w:bCs/>
          <w:szCs w:val="24"/>
        </w:rPr>
        <w:t xml:space="preserve">?  </w:t>
      </w:r>
    </w:p>
    <w:p w14:paraId="196F3216" w14:textId="25724D9F"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Yes, we are overcomers in Laodicea</w:t>
      </w:r>
      <w:r w:rsidR="009B2024">
        <w:rPr>
          <w:rFonts w:cs="Times New Roman"/>
          <w:bCs/>
          <w:szCs w:val="24"/>
        </w:rPr>
        <w:t xml:space="preserve">.  </w:t>
      </w:r>
      <w:r w:rsidRPr="000C79DF">
        <w:rPr>
          <w:rFonts w:cs="Times New Roman"/>
          <w:bCs/>
          <w:szCs w:val="24"/>
        </w:rPr>
        <w:t>If we are anything at all we are overcomers in Laodicea.</w:t>
      </w:r>
    </w:p>
    <w:p w14:paraId="59E145A4" w14:textId="2038D31E"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The only way for us to get into any Philadelphian character is to be overcomers in Laodicea.</w:t>
      </w:r>
    </w:p>
    <w:p w14:paraId="323981A4" w14:textId="2F60F90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the truth I am sure.</w:t>
      </w:r>
    </w:p>
    <w:p w14:paraId="632F3AFB" w14:textId="3210F684"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C.F.D</w:t>
      </w:r>
      <w:r w:rsidR="009B2024">
        <w:rPr>
          <w:rFonts w:cs="Times New Roman"/>
          <w:bCs/>
          <w:szCs w:val="24"/>
        </w:rPr>
        <w:t xml:space="preserve">.  </w:t>
      </w:r>
      <w:r w:rsidRPr="000C79DF">
        <w:rPr>
          <w:rFonts w:cs="Times New Roman"/>
          <w:bCs/>
          <w:szCs w:val="24"/>
        </w:rPr>
        <w:t>The last four assemblies addressed, as we have been helped to see, run concurrently right on to the end, do they not</w:t>
      </w:r>
      <w:r w:rsidR="003C3CAD">
        <w:rPr>
          <w:rFonts w:cs="Times New Roman"/>
          <w:bCs/>
          <w:szCs w:val="24"/>
        </w:rPr>
        <w:t xml:space="preserve">?  </w:t>
      </w:r>
      <w:r w:rsidRPr="000C79DF">
        <w:rPr>
          <w:rFonts w:cs="Times New Roman"/>
          <w:bCs/>
          <w:szCs w:val="24"/>
        </w:rPr>
        <w:t>Therefore the feature of the overcomer seems to be the key at the present time as to whether we really fit into that pattern.</w:t>
      </w:r>
    </w:p>
    <w:p w14:paraId="25F69730" w14:textId="759FF07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Yes, we have been taught, and I agree with it, that these four go on to the end</w:t>
      </w:r>
      <w:r w:rsidR="009B2024">
        <w:rPr>
          <w:rFonts w:cs="Times New Roman"/>
          <w:bCs/>
          <w:szCs w:val="24"/>
        </w:rPr>
        <w:t xml:space="preserve">.  </w:t>
      </w:r>
      <w:r w:rsidRPr="000C79DF">
        <w:rPr>
          <w:rFonts w:cs="Times New Roman"/>
          <w:bCs/>
          <w:szCs w:val="24"/>
        </w:rPr>
        <w:t>But in the historical setting Sardis came out of Thyatira, Philadelphia came out of Sardis, and Laodicea follows on that.</w:t>
      </w:r>
    </w:p>
    <w:p w14:paraId="0012C46A" w14:textId="7C8759A1"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I think what you have said as to the overcomer is something extremely important in our own day because the expression of these things is to be found somewhere</w:t>
      </w:r>
      <w:r w:rsidR="009B2024">
        <w:rPr>
          <w:rFonts w:cs="Times New Roman"/>
          <w:bCs/>
          <w:szCs w:val="24"/>
        </w:rPr>
        <w:t xml:space="preserve">.  </w:t>
      </w:r>
      <w:r w:rsidRPr="000C79DF">
        <w:rPr>
          <w:rFonts w:cs="Times New Roman"/>
          <w:bCs/>
          <w:szCs w:val="24"/>
        </w:rPr>
        <w:t xml:space="preserve">Do you not think that it is in the overcomer that the expression of it is seen and therefore the challenge to </w:t>
      </w:r>
      <w:r w:rsidR="007A318B" w:rsidRPr="000C79DF">
        <w:rPr>
          <w:rFonts w:cs="Times New Roman"/>
          <w:bCs/>
          <w:szCs w:val="24"/>
        </w:rPr>
        <w:t>every one</w:t>
      </w:r>
      <w:r w:rsidRPr="000C79DF">
        <w:rPr>
          <w:rFonts w:cs="Times New Roman"/>
          <w:bCs/>
          <w:szCs w:val="24"/>
        </w:rPr>
        <w:t xml:space="preserve"> of us here today is, Are we truly overcomers in these conditions</w:t>
      </w:r>
      <w:r w:rsidR="003C3CAD">
        <w:rPr>
          <w:rFonts w:cs="Times New Roman"/>
          <w:bCs/>
          <w:szCs w:val="24"/>
        </w:rPr>
        <w:t xml:space="preserve">?  </w:t>
      </w:r>
      <w:r w:rsidRPr="000C79DF">
        <w:rPr>
          <w:rFonts w:cs="Times New Roman"/>
          <w:bCs/>
          <w:szCs w:val="24"/>
        </w:rPr>
        <w:t>Because we are here it does not mean necessarily that we are.</w:t>
      </w:r>
    </w:p>
    <w:p w14:paraId="6B05BDEB" w14:textId="23CA383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So overcomers locally at the present time are the answer to </w:t>
      </w:r>
      <w:r w:rsidR="004F26F1">
        <w:rPr>
          <w:rFonts w:cs="Times New Roman"/>
          <w:bCs/>
          <w:szCs w:val="24"/>
        </w:rPr>
        <w:t>“</w:t>
      </w:r>
      <w:r w:rsidRPr="000C79DF">
        <w:rPr>
          <w:rFonts w:cs="Times New Roman"/>
          <w:bCs/>
          <w:szCs w:val="24"/>
        </w:rPr>
        <w:t>where two or three are gathered together unto my name</w:t>
      </w:r>
      <w:r w:rsidR="004F26F1">
        <w:rPr>
          <w:rFonts w:cs="Times New Roman"/>
          <w:bCs/>
          <w:szCs w:val="24"/>
        </w:rPr>
        <w:t>”</w:t>
      </w:r>
      <w:r w:rsidRPr="000C79DF">
        <w:rPr>
          <w:rFonts w:cs="Times New Roman"/>
          <w:bCs/>
          <w:szCs w:val="24"/>
        </w:rPr>
        <w:t>, Matt 18: 20</w:t>
      </w:r>
      <w:r w:rsidR="009B2024">
        <w:rPr>
          <w:rFonts w:cs="Times New Roman"/>
          <w:bCs/>
          <w:szCs w:val="24"/>
        </w:rPr>
        <w:t xml:space="preserve">.  </w:t>
      </w:r>
      <w:r w:rsidRPr="000C79DF">
        <w:rPr>
          <w:rFonts w:cs="Times New Roman"/>
          <w:bCs/>
          <w:szCs w:val="24"/>
        </w:rPr>
        <w:t>They are two or three overcomers, and I believe that there have been overcomers right through the different phases</w:t>
      </w:r>
      <w:r w:rsidR="009B2024">
        <w:rPr>
          <w:rFonts w:cs="Times New Roman"/>
          <w:bCs/>
          <w:szCs w:val="24"/>
        </w:rPr>
        <w:t xml:space="preserve">.  </w:t>
      </w:r>
      <w:r w:rsidRPr="000C79DF">
        <w:rPr>
          <w:rFonts w:cs="Times New Roman"/>
          <w:bCs/>
          <w:szCs w:val="24"/>
        </w:rPr>
        <w:t>The overcomers in Smyrna lost their lives in martyrdom; I am sure there were overcomers in Pergamos and in Thyatira, and so on right through, there were overcomers in Sardis; and if Philadelphia exists at all today it is in overcomers.</w:t>
      </w:r>
    </w:p>
    <w:p w14:paraId="5653CF0A" w14:textId="2A8F581D"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004F26F1">
        <w:rPr>
          <w:rFonts w:cs="Times New Roman"/>
          <w:bCs/>
          <w:szCs w:val="24"/>
        </w:rPr>
        <w:t>“</w:t>
      </w:r>
      <w:r w:rsidRPr="000C79DF">
        <w:rPr>
          <w:rFonts w:cs="Times New Roman"/>
          <w:bCs/>
          <w:szCs w:val="24"/>
        </w:rPr>
        <w:t>Behold, I stand at the door and am knocking</w:t>
      </w:r>
      <w:r w:rsidR="004F26F1">
        <w:rPr>
          <w:rFonts w:cs="Times New Roman"/>
          <w:bCs/>
          <w:szCs w:val="24"/>
        </w:rPr>
        <w:t>”</w:t>
      </w:r>
      <w:r w:rsidRPr="000C79DF">
        <w:rPr>
          <w:rFonts w:cs="Times New Roman"/>
          <w:bCs/>
          <w:szCs w:val="24"/>
        </w:rPr>
        <w:t xml:space="preserve"> (Rev 3: 20): is that not a great appeal for us to open from our side</w:t>
      </w:r>
      <w:r w:rsidR="003C3CAD">
        <w:rPr>
          <w:rFonts w:cs="Times New Roman"/>
          <w:bCs/>
          <w:szCs w:val="24"/>
        </w:rPr>
        <w:t xml:space="preserve">?  </w:t>
      </w:r>
      <w:r w:rsidRPr="000C79DF">
        <w:rPr>
          <w:rFonts w:cs="Times New Roman"/>
          <w:bCs/>
          <w:szCs w:val="24"/>
        </w:rPr>
        <w:t xml:space="preserve">The overcomer is like 2 Timothy 2: </w:t>
      </w:r>
      <w:r w:rsidR="004F26F1">
        <w:rPr>
          <w:rFonts w:cs="Times New Roman"/>
          <w:bCs/>
          <w:szCs w:val="24"/>
        </w:rPr>
        <w:t>“</w:t>
      </w:r>
      <w:r w:rsidRPr="000C79DF">
        <w:rPr>
          <w:rFonts w:cs="Times New Roman"/>
          <w:bCs/>
          <w:szCs w:val="24"/>
        </w:rPr>
        <w:t>if therefore one</w:t>
      </w:r>
      <w:r w:rsidR="004F26F1">
        <w:rPr>
          <w:rFonts w:cs="Times New Roman"/>
          <w:bCs/>
          <w:szCs w:val="24"/>
        </w:rPr>
        <w:t>”</w:t>
      </w:r>
      <w:r w:rsidRPr="000C79DF">
        <w:rPr>
          <w:rFonts w:cs="Times New Roman"/>
          <w:bCs/>
          <w:szCs w:val="24"/>
        </w:rPr>
        <w:t xml:space="preserve"> (v 21); so it comes down to what is individual.</w:t>
      </w:r>
    </w:p>
    <w:p w14:paraId="683AA50C" w14:textId="50885EF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It comes into John 14 as well: </w:t>
      </w:r>
      <w:r w:rsidR="004F26F1">
        <w:rPr>
          <w:rFonts w:cs="Times New Roman"/>
          <w:bCs/>
          <w:szCs w:val="24"/>
        </w:rPr>
        <w:t>“</w:t>
      </w:r>
      <w:r w:rsidRPr="000C79DF">
        <w:rPr>
          <w:rFonts w:cs="Times New Roman"/>
          <w:bCs/>
          <w:szCs w:val="24"/>
        </w:rPr>
        <w:t>He that has my commandments and keeps them, he it is that loves me</w:t>
      </w:r>
      <w:r w:rsidR="004F26F1">
        <w:rPr>
          <w:rFonts w:cs="Times New Roman"/>
          <w:bCs/>
          <w:szCs w:val="24"/>
        </w:rPr>
        <w:t>”</w:t>
      </w:r>
      <w:r w:rsidRPr="000C79DF">
        <w:rPr>
          <w:rFonts w:cs="Times New Roman"/>
          <w:bCs/>
          <w:szCs w:val="24"/>
        </w:rPr>
        <w:t xml:space="preserve"> (v 21); that is the overcomer</w:t>
      </w:r>
      <w:r w:rsidR="009B2024">
        <w:rPr>
          <w:rFonts w:cs="Times New Roman"/>
          <w:bCs/>
          <w:szCs w:val="24"/>
        </w:rPr>
        <w:t xml:space="preserve">.  </w:t>
      </w:r>
      <w:r w:rsidRPr="000C79DF">
        <w:rPr>
          <w:rFonts w:cs="Times New Roman"/>
          <w:bCs/>
          <w:szCs w:val="24"/>
        </w:rPr>
        <w:t>It comes down to two in Matthew 18; it comes down to one in John 14.</w:t>
      </w:r>
    </w:p>
    <w:p w14:paraId="2CDAA536" w14:textId="6ECD7AF7"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Mr Raven stressed the importance of what is individual so that we would understand how to act in the light of the assembly.</w:t>
      </w:r>
    </w:p>
    <w:p w14:paraId="5B00D904" w14:textId="737E9E0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Paul says here </w:t>
      </w:r>
      <w:r w:rsidR="004F26F1">
        <w:rPr>
          <w:rFonts w:cs="Times New Roman"/>
          <w:bCs/>
          <w:szCs w:val="24"/>
        </w:rPr>
        <w:t>“</w:t>
      </w:r>
      <w:r w:rsidRPr="000C79DF">
        <w:rPr>
          <w:rFonts w:cs="Times New Roman"/>
          <w:bCs/>
          <w:szCs w:val="24"/>
        </w:rPr>
        <w:t>I fear</w:t>
      </w:r>
      <w:r w:rsidR="004F26F1">
        <w:rPr>
          <w:rFonts w:cs="Times New Roman"/>
          <w:bCs/>
          <w:szCs w:val="24"/>
        </w:rPr>
        <w:t>”</w:t>
      </w:r>
      <w:r w:rsidR="009B2024">
        <w:rPr>
          <w:rFonts w:cs="Times New Roman"/>
          <w:bCs/>
          <w:szCs w:val="24"/>
        </w:rPr>
        <w:t xml:space="preserve">.  </w:t>
      </w:r>
      <w:r w:rsidRPr="000C79DF">
        <w:rPr>
          <w:rFonts w:cs="Times New Roman"/>
          <w:bCs/>
          <w:szCs w:val="24"/>
        </w:rPr>
        <w:t>He had espoused them; that was what took place in his mind</w:t>
      </w:r>
      <w:r w:rsidR="009B2024">
        <w:rPr>
          <w:rFonts w:cs="Times New Roman"/>
          <w:bCs/>
          <w:szCs w:val="24"/>
        </w:rPr>
        <w:t xml:space="preserve">.  </w:t>
      </w:r>
      <w:r w:rsidRPr="000C79DF">
        <w:rPr>
          <w:rFonts w:cs="Times New Roman"/>
          <w:bCs/>
          <w:szCs w:val="24"/>
        </w:rPr>
        <w:t>I suppose the gospel really espouses us</w:t>
      </w:r>
      <w:r w:rsidR="009B2024">
        <w:rPr>
          <w:rFonts w:cs="Times New Roman"/>
          <w:bCs/>
          <w:szCs w:val="24"/>
        </w:rPr>
        <w:t xml:space="preserve">.  </w:t>
      </w:r>
      <w:r w:rsidRPr="000C79DF">
        <w:rPr>
          <w:rFonts w:cs="Times New Roman"/>
          <w:bCs/>
          <w:szCs w:val="24"/>
        </w:rPr>
        <w:t xml:space="preserve">In the first epistle Paul gives a list of sinful persons and he says </w:t>
      </w:r>
      <w:r w:rsidR="004F26F1">
        <w:rPr>
          <w:rFonts w:cs="Times New Roman"/>
          <w:bCs/>
          <w:szCs w:val="24"/>
        </w:rPr>
        <w:t>“</w:t>
      </w:r>
      <w:r w:rsidRPr="000C79DF">
        <w:rPr>
          <w:rFonts w:cs="Times New Roman"/>
          <w:bCs/>
          <w:szCs w:val="24"/>
        </w:rPr>
        <w:t>these things were some of you</w:t>
      </w:r>
      <w:r w:rsidR="004F26F1">
        <w:rPr>
          <w:rFonts w:cs="Times New Roman"/>
          <w:bCs/>
          <w:szCs w:val="24"/>
        </w:rPr>
        <w:t>”</w:t>
      </w:r>
      <w:r w:rsidRPr="000C79DF">
        <w:rPr>
          <w:rFonts w:cs="Times New Roman"/>
          <w:bCs/>
          <w:szCs w:val="24"/>
        </w:rPr>
        <w:t>, chap 6: 11</w:t>
      </w:r>
      <w:r w:rsidR="009B2024">
        <w:rPr>
          <w:rFonts w:cs="Times New Roman"/>
          <w:bCs/>
          <w:szCs w:val="24"/>
        </w:rPr>
        <w:t xml:space="preserve">.  </w:t>
      </w:r>
      <w:r w:rsidRPr="000C79DF">
        <w:rPr>
          <w:rFonts w:cs="Times New Roman"/>
          <w:bCs/>
          <w:szCs w:val="24"/>
        </w:rPr>
        <w:t xml:space="preserve">Paul had espoused them by means of the glad </w:t>
      </w:r>
      <w:r w:rsidRPr="000C79DF">
        <w:rPr>
          <w:rFonts w:cs="Times New Roman"/>
          <w:bCs/>
          <w:szCs w:val="24"/>
        </w:rPr>
        <w:lastRenderedPageBreak/>
        <w:t xml:space="preserve">tidings: </w:t>
      </w:r>
      <w:r w:rsidR="004F26F1">
        <w:rPr>
          <w:rFonts w:cs="Times New Roman"/>
          <w:bCs/>
          <w:szCs w:val="24"/>
        </w:rPr>
        <w:t>“</w:t>
      </w:r>
      <w:r w:rsidRPr="000C79DF">
        <w:rPr>
          <w:rFonts w:cs="Times New Roman"/>
          <w:bCs/>
          <w:szCs w:val="24"/>
        </w:rPr>
        <w:t>but ye have been washed, but ye have been sanctified, but ye have been justified in the name of the Lord Jesus, and by the Spirit of our God</w:t>
      </w:r>
      <w:r w:rsidR="004F26F1">
        <w:rPr>
          <w:rFonts w:cs="Times New Roman"/>
          <w:bCs/>
          <w:szCs w:val="24"/>
        </w:rPr>
        <w:t>”</w:t>
      </w:r>
      <w:r w:rsidR="009B2024">
        <w:rPr>
          <w:rFonts w:cs="Times New Roman"/>
          <w:bCs/>
          <w:szCs w:val="24"/>
        </w:rPr>
        <w:t xml:space="preserve">.  </w:t>
      </w:r>
      <w:r w:rsidRPr="000C79DF">
        <w:rPr>
          <w:rFonts w:cs="Times New Roman"/>
          <w:bCs/>
          <w:szCs w:val="24"/>
        </w:rPr>
        <w:t>We have been espoused by the glad tidings, but do we go far enough as to what is for the heart of Christ</w:t>
      </w:r>
      <w:r w:rsidR="003C3CAD">
        <w:rPr>
          <w:rFonts w:cs="Times New Roman"/>
          <w:bCs/>
          <w:szCs w:val="24"/>
        </w:rPr>
        <w:t xml:space="preserve">?  </w:t>
      </w:r>
    </w:p>
    <w:p w14:paraId="4A924478" w14:textId="59413AB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was wondering about that because the servant saw in Rebecca something that he had not effectuated</w:t>
      </w:r>
      <w:r w:rsidR="009B2024">
        <w:rPr>
          <w:rFonts w:cs="Times New Roman"/>
          <w:bCs/>
          <w:szCs w:val="24"/>
        </w:rPr>
        <w:t xml:space="preserve">.  </w:t>
      </w:r>
      <w:r w:rsidRPr="000C79DF">
        <w:rPr>
          <w:rFonts w:cs="Times New Roman"/>
          <w:bCs/>
          <w:szCs w:val="24"/>
        </w:rPr>
        <w:t xml:space="preserve">He could adorn it, he could bring the garments from the heavenly sphere which would make her suitable for it in relation to the espousal, but there must be something there; she said </w:t>
      </w:r>
      <w:r w:rsidR="004F26F1">
        <w:rPr>
          <w:rFonts w:cs="Times New Roman"/>
          <w:bCs/>
          <w:szCs w:val="24"/>
        </w:rPr>
        <w:t>“</w:t>
      </w:r>
      <w:r w:rsidRPr="000C79DF">
        <w:rPr>
          <w:rFonts w:cs="Times New Roman"/>
          <w:bCs/>
          <w:szCs w:val="24"/>
        </w:rPr>
        <w:t>I will go</w:t>
      </w:r>
      <w:r w:rsidR="004F26F1">
        <w:rPr>
          <w:rFonts w:cs="Times New Roman"/>
          <w:bCs/>
          <w:szCs w:val="24"/>
        </w:rPr>
        <w:t>”</w:t>
      </w:r>
      <w:r w:rsidRPr="000C79DF">
        <w:rPr>
          <w:rFonts w:cs="Times New Roman"/>
          <w:bCs/>
          <w:szCs w:val="24"/>
        </w:rPr>
        <w:t>.</w:t>
      </w:r>
    </w:p>
    <w:p w14:paraId="68599D83" w14:textId="06ACBFB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She lived by the local well before the servant espoused her.</w:t>
      </w:r>
    </w:p>
    <w:p w14:paraId="50FC9656" w14:textId="1F43DD2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That was not her first visit there.</w:t>
      </w:r>
    </w:p>
    <w:p w14:paraId="052042BA" w14:textId="695259A0"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The well is a local idea; it is what is available to us locally in the Spirit in freshness and life, and she lived by that, she was subject in that area.</w:t>
      </w:r>
    </w:p>
    <w:p w14:paraId="41AC991C" w14:textId="55CDE00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 In contrast to a river, for instance.</w:t>
      </w:r>
    </w:p>
    <w:p w14:paraId="157AA236" w14:textId="33A7183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Exactly</w:t>
      </w:r>
      <w:r w:rsidR="009B2024">
        <w:rPr>
          <w:rFonts w:cs="Times New Roman"/>
          <w:bCs/>
          <w:szCs w:val="24"/>
        </w:rPr>
        <w:t xml:space="preserve">.  </w:t>
      </w:r>
      <w:r w:rsidRPr="000C79DF">
        <w:rPr>
          <w:rFonts w:cs="Times New Roman"/>
          <w:bCs/>
          <w:szCs w:val="24"/>
        </w:rPr>
        <w:t>You see it in the Old Testament, Beer-sheba for instance: Isaac</w:t>
      </w:r>
      <w:r w:rsidR="004F26F1">
        <w:rPr>
          <w:rFonts w:cs="Times New Roman"/>
          <w:bCs/>
          <w:szCs w:val="24"/>
        </w:rPr>
        <w:t>’</w:t>
      </w:r>
      <w:r w:rsidRPr="000C79DF">
        <w:rPr>
          <w:rFonts w:cs="Times New Roman"/>
          <w:bCs/>
          <w:szCs w:val="24"/>
        </w:rPr>
        <w:t xml:space="preserve">s servants dug a well </w:t>
      </w:r>
      <w:r w:rsidR="004F26F1">
        <w:rPr>
          <w:rFonts w:cs="Times New Roman"/>
          <w:bCs/>
          <w:szCs w:val="24"/>
        </w:rPr>
        <w:t>“</w:t>
      </w:r>
      <w:r w:rsidRPr="000C79DF">
        <w:rPr>
          <w:rFonts w:cs="Times New Roman"/>
          <w:bCs/>
          <w:szCs w:val="24"/>
        </w:rPr>
        <w:t>and he called it Shebah</w:t>
      </w:r>
      <w:r w:rsidR="004F26F1">
        <w:rPr>
          <w:rFonts w:cs="Times New Roman"/>
          <w:bCs/>
          <w:szCs w:val="24"/>
        </w:rPr>
        <w:t>”</w:t>
      </w:r>
      <w:r w:rsidRPr="000C79DF">
        <w:rPr>
          <w:rFonts w:cs="Times New Roman"/>
          <w:bCs/>
          <w:szCs w:val="24"/>
        </w:rPr>
        <w:t>, Gen 26: 33</w:t>
      </w:r>
      <w:r w:rsidR="009B2024">
        <w:rPr>
          <w:rFonts w:cs="Times New Roman"/>
          <w:bCs/>
          <w:szCs w:val="24"/>
        </w:rPr>
        <w:t xml:space="preserve">.  </w:t>
      </w:r>
      <w:r w:rsidRPr="000C79DF">
        <w:rPr>
          <w:rFonts w:cs="Times New Roman"/>
          <w:bCs/>
          <w:szCs w:val="24"/>
        </w:rPr>
        <w:t>Later there was the city of Beer-sheba; that is, the city was built around the well, the well being a local idea where refreshment and life were maintained.</w:t>
      </w:r>
    </w:p>
    <w:p w14:paraId="1CADBFB2" w14:textId="6A2A7F11"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 xml:space="preserve">There is a reference in verse 3 to </w:t>
      </w:r>
      <w:r w:rsidR="004F26F1">
        <w:rPr>
          <w:rFonts w:cs="Times New Roman"/>
          <w:bCs/>
          <w:szCs w:val="24"/>
        </w:rPr>
        <w:t>“</w:t>
      </w:r>
      <w:r w:rsidRPr="000C79DF">
        <w:rPr>
          <w:rFonts w:cs="Times New Roman"/>
          <w:bCs/>
          <w:szCs w:val="24"/>
        </w:rPr>
        <w:t>your thoughts</w:t>
      </w:r>
      <w:r w:rsidR="004F26F1">
        <w:rPr>
          <w:rFonts w:cs="Times New Roman"/>
          <w:bCs/>
          <w:szCs w:val="24"/>
        </w:rPr>
        <w:t>”</w:t>
      </w:r>
      <w:r w:rsidR="009B2024">
        <w:rPr>
          <w:rFonts w:cs="Times New Roman"/>
          <w:bCs/>
          <w:szCs w:val="24"/>
        </w:rPr>
        <w:t xml:space="preserve">.  </w:t>
      </w:r>
      <w:r w:rsidRPr="000C79DF">
        <w:rPr>
          <w:rFonts w:cs="Times New Roman"/>
          <w:bCs/>
          <w:szCs w:val="24"/>
        </w:rPr>
        <w:t>If I am living by the well will not my thoughts be protected</w:t>
      </w:r>
      <w:r w:rsidR="003C3CAD">
        <w:rPr>
          <w:rFonts w:cs="Times New Roman"/>
          <w:bCs/>
          <w:szCs w:val="24"/>
        </w:rPr>
        <w:t xml:space="preserve">?  </w:t>
      </w:r>
      <w:r w:rsidRPr="000C79DF">
        <w:rPr>
          <w:rFonts w:cs="Times New Roman"/>
          <w:bCs/>
          <w:szCs w:val="24"/>
        </w:rPr>
        <w:t>Our mind is an area we need to protect, do we not</w:t>
      </w:r>
      <w:r w:rsidR="003C3CAD">
        <w:rPr>
          <w:rFonts w:cs="Times New Roman"/>
          <w:bCs/>
          <w:szCs w:val="24"/>
        </w:rPr>
        <w:t xml:space="preserve">?  </w:t>
      </w:r>
    </w:p>
    <w:p w14:paraId="509FCD7B" w14:textId="0436511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Very much so; control of our minds is very important</w:t>
      </w:r>
      <w:r w:rsidR="009B2024">
        <w:rPr>
          <w:rFonts w:cs="Times New Roman"/>
          <w:bCs/>
          <w:szCs w:val="24"/>
        </w:rPr>
        <w:t xml:space="preserve">.  </w:t>
      </w:r>
      <w:r w:rsidRPr="000C79DF">
        <w:rPr>
          <w:rFonts w:cs="Times New Roman"/>
          <w:bCs/>
          <w:szCs w:val="24"/>
        </w:rPr>
        <w:t xml:space="preserve">Our minds come into the epistle to the Romans: </w:t>
      </w:r>
      <w:r w:rsidR="004F26F1">
        <w:rPr>
          <w:rFonts w:cs="Times New Roman"/>
          <w:bCs/>
          <w:szCs w:val="24"/>
        </w:rPr>
        <w:t>“</w:t>
      </w:r>
      <w:r w:rsidRPr="000C79DF">
        <w:rPr>
          <w:rFonts w:cs="Times New Roman"/>
          <w:bCs/>
          <w:szCs w:val="24"/>
        </w:rPr>
        <w:t>I myself with the mind serve God</w:t>
      </w:r>
      <w:r w:rsidR="004F26F1">
        <w:rPr>
          <w:rFonts w:cs="Times New Roman"/>
          <w:bCs/>
          <w:szCs w:val="24"/>
        </w:rPr>
        <w:t>’</w:t>
      </w:r>
      <w:r w:rsidRPr="000C79DF">
        <w:rPr>
          <w:rFonts w:cs="Times New Roman"/>
          <w:bCs/>
          <w:szCs w:val="24"/>
        </w:rPr>
        <w:t>s law</w:t>
      </w:r>
      <w:r w:rsidR="004F26F1">
        <w:rPr>
          <w:rFonts w:cs="Times New Roman"/>
          <w:bCs/>
          <w:szCs w:val="24"/>
        </w:rPr>
        <w:t>”</w:t>
      </w:r>
      <w:r w:rsidRPr="000C79DF">
        <w:rPr>
          <w:rFonts w:cs="Times New Roman"/>
          <w:bCs/>
          <w:szCs w:val="24"/>
        </w:rPr>
        <w:t>, chap 7: 25</w:t>
      </w:r>
      <w:r w:rsidR="009B2024">
        <w:rPr>
          <w:rFonts w:cs="Times New Roman"/>
          <w:bCs/>
          <w:szCs w:val="24"/>
        </w:rPr>
        <w:t xml:space="preserve">.  </w:t>
      </w:r>
      <w:r w:rsidRPr="000C79DF">
        <w:rPr>
          <w:rFonts w:cs="Times New Roman"/>
          <w:bCs/>
          <w:szCs w:val="24"/>
        </w:rPr>
        <w:t>The mind is a faculty the believer has which is to be used for his protection and his progress</w:t>
      </w:r>
      <w:r w:rsidR="009B2024">
        <w:rPr>
          <w:rFonts w:cs="Times New Roman"/>
          <w:bCs/>
          <w:szCs w:val="24"/>
        </w:rPr>
        <w:t xml:space="preserve">.  </w:t>
      </w:r>
      <w:r w:rsidRPr="000C79DF">
        <w:rPr>
          <w:rFonts w:cs="Times New Roman"/>
          <w:bCs/>
          <w:szCs w:val="24"/>
        </w:rPr>
        <w:t>The Spirit will help us to control our minds</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1D9ABBE8" w14:textId="1CADFDBD"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I was thinking of that</w:t>
      </w:r>
      <w:r w:rsidR="009B2024">
        <w:rPr>
          <w:rFonts w:cs="Times New Roman"/>
          <w:bCs/>
          <w:szCs w:val="24"/>
        </w:rPr>
        <w:t xml:space="preserve">.  </w:t>
      </w:r>
      <w:r w:rsidRPr="000C79DF">
        <w:rPr>
          <w:rFonts w:cs="Times New Roman"/>
          <w:bCs/>
          <w:szCs w:val="24"/>
        </w:rPr>
        <w:t>We need to allow the Spirit scope.</w:t>
      </w:r>
    </w:p>
    <w:p w14:paraId="54276D0D" w14:textId="6487CD9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Paul says </w:t>
      </w:r>
      <w:r w:rsidR="004F26F1">
        <w:rPr>
          <w:rFonts w:cs="Times New Roman"/>
          <w:bCs/>
          <w:szCs w:val="24"/>
        </w:rPr>
        <w:t>“</w:t>
      </w:r>
      <w:r w:rsidRPr="000C79DF">
        <w:rPr>
          <w:rFonts w:cs="Times New Roman"/>
          <w:bCs/>
          <w:szCs w:val="24"/>
        </w:rPr>
        <w:t>the arms of our warfare are not fleshly, but powerful according to God to the overthrow of strongholds; overthrowing reasonings</w:t>
      </w:r>
      <w:r w:rsidR="004F26F1">
        <w:rPr>
          <w:rFonts w:cs="Times New Roman"/>
          <w:bCs/>
          <w:szCs w:val="24"/>
        </w:rPr>
        <w:t>”</w:t>
      </w:r>
      <w:r w:rsidR="009B2024">
        <w:rPr>
          <w:rFonts w:cs="Times New Roman"/>
          <w:bCs/>
          <w:szCs w:val="24"/>
        </w:rPr>
        <w:t>—</w:t>
      </w:r>
      <w:r w:rsidRPr="000C79DF">
        <w:rPr>
          <w:rFonts w:cs="Times New Roman"/>
          <w:bCs/>
          <w:szCs w:val="24"/>
        </w:rPr>
        <w:t>we are often subject to reasonings</w:t>
      </w:r>
      <w:r w:rsidR="009B2024">
        <w:rPr>
          <w:rFonts w:cs="Times New Roman"/>
          <w:bCs/>
          <w:szCs w:val="24"/>
        </w:rPr>
        <w:t>—“</w:t>
      </w:r>
      <w:r w:rsidRPr="000C79DF">
        <w:rPr>
          <w:rFonts w:cs="Times New Roman"/>
          <w:bCs/>
          <w:szCs w:val="24"/>
        </w:rPr>
        <w:t xml:space="preserve">and every high thing that lifts itself up against the knowledge of God, and </w:t>
      </w:r>
      <w:r w:rsidRPr="000C79DF">
        <w:rPr>
          <w:rFonts w:cs="Times New Roman"/>
          <w:bCs/>
          <w:szCs w:val="24"/>
        </w:rPr>
        <w:lastRenderedPageBreak/>
        <w:t>leading captive every thought into the obedience of the Christ</w:t>
      </w:r>
      <w:r w:rsidR="004F26F1">
        <w:rPr>
          <w:rFonts w:cs="Times New Roman"/>
          <w:bCs/>
          <w:szCs w:val="24"/>
        </w:rPr>
        <w:t>”</w:t>
      </w:r>
      <w:r w:rsidRPr="000C79DF">
        <w:rPr>
          <w:rFonts w:cs="Times New Roman"/>
          <w:bCs/>
          <w:szCs w:val="24"/>
        </w:rPr>
        <w:t>, 2 Cor 10: 4,</w:t>
      </w:r>
      <w:r w:rsidR="000507B9">
        <w:rPr>
          <w:rFonts w:cs="Times New Roman"/>
          <w:bCs/>
          <w:szCs w:val="24"/>
        </w:rPr>
        <w:t xml:space="preserve"> </w:t>
      </w:r>
      <w:r w:rsidRPr="000C79DF">
        <w:rPr>
          <w:rFonts w:cs="Times New Roman"/>
          <w:bCs/>
          <w:szCs w:val="24"/>
        </w:rPr>
        <w:t>5</w:t>
      </w:r>
      <w:r w:rsidR="009B2024">
        <w:rPr>
          <w:rFonts w:cs="Times New Roman"/>
          <w:bCs/>
          <w:szCs w:val="24"/>
        </w:rPr>
        <w:t xml:space="preserve">.  </w:t>
      </w:r>
      <w:r w:rsidRPr="000C79DF">
        <w:rPr>
          <w:rFonts w:cs="Times New Roman"/>
          <w:bCs/>
          <w:szCs w:val="24"/>
        </w:rPr>
        <w:t>That is part of his espousal service.</w:t>
      </w:r>
    </w:p>
    <w:p w14:paraId="078F674A" w14:textId="7AD34332"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All that stands over against simplicity as to the Christ</w:t>
      </w:r>
      <w:r w:rsidR="009B2024">
        <w:rPr>
          <w:rFonts w:cs="Times New Roman"/>
          <w:bCs/>
          <w:szCs w:val="24"/>
        </w:rPr>
        <w:t xml:space="preserve">.  </w:t>
      </w:r>
      <w:r w:rsidRPr="000C79DF">
        <w:rPr>
          <w:rFonts w:cs="Times New Roman"/>
          <w:bCs/>
          <w:szCs w:val="24"/>
        </w:rPr>
        <w:t xml:space="preserve">When our minds become entangled and </w:t>
      </w:r>
      <w:r w:rsidR="00B62285" w:rsidRPr="000C79DF">
        <w:rPr>
          <w:rFonts w:cs="Times New Roman"/>
          <w:bCs/>
          <w:szCs w:val="24"/>
        </w:rPr>
        <w:t>complicated,</w:t>
      </w:r>
      <w:r w:rsidRPr="000C79DF">
        <w:rPr>
          <w:rFonts w:cs="Times New Roman"/>
          <w:bCs/>
          <w:szCs w:val="24"/>
        </w:rPr>
        <w:t xml:space="preserve"> we lose the touch of the simplicity as to the Christ</w:t>
      </w:r>
      <w:r w:rsidR="009B2024">
        <w:rPr>
          <w:rFonts w:cs="Times New Roman"/>
          <w:bCs/>
          <w:szCs w:val="24"/>
        </w:rPr>
        <w:t xml:space="preserve">.  </w:t>
      </w:r>
      <w:r w:rsidRPr="000C79DF">
        <w:rPr>
          <w:rFonts w:cs="Times New Roman"/>
          <w:bCs/>
          <w:szCs w:val="24"/>
        </w:rPr>
        <w:t>The Spirit of God would help us to get back to that.</w:t>
      </w:r>
    </w:p>
    <w:p w14:paraId="237A3403" w14:textId="095BAD4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004F26F1">
        <w:rPr>
          <w:rFonts w:cs="Times New Roman"/>
          <w:bCs/>
          <w:szCs w:val="24"/>
        </w:rPr>
        <w:t>“</w:t>
      </w:r>
      <w:r w:rsidRPr="000C79DF">
        <w:rPr>
          <w:rFonts w:cs="Times New Roman"/>
          <w:bCs/>
          <w:szCs w:val="24"/>
        </w:rPr>
        <w:t>Simplicity as to the Christ</w:t>
      </w:r>
      <w:r w:rsidR="004F26F1">
        <w:rPr>
          <w:rFonts w:cs="Times New Roman"/>
          <w:bCs/>
          <w:szCs w:val="24"/>
        </w:rPr>
        <w:t>”</w:t>
      </w:r>
      <w:r w:rsidRPr="000C79DF">
        <w:rPr>
          <w:rFonts w:cs="Times New Roman"/>
          <w:bCs/>
          <w:szCs w:val="24"/>
        </w:rPr>
        <w:t xml:space="preserve"> reminds you of the simple eye: </w:t>
      </w:r>
      <w:r w:rsidR="004F26F1">
        <w:rPr>
          <w:rFonts w:cs="Times New Roman"/>
          <w:bCs/>
          <w:szCs w:val="24"/>
        </w:rPr>
        <w:t>“</w:t>
      </w:r>
      <w:r w:rsidRPr="000C79DF">
        <w:rPr>
          <w:rFonts w:cs="Times New Roman"/>
          <w:bCs/>
          <w:szCs w:val="24"/>
        </w:rPr>
        <w:t>when thine eye is simple, thy whole body also is light</w:t>
      </w:r>
      <w:r w:rsidR="004F26F1">
        <w:rPr>
          <w:rFonts w:cs="Times New Roman"/>
          <w:bCs/>
          <w:szCs w:val="24"/>
        </w:rPr>
        <w:t>”</w:t>
      </w:r>
      <w:r w:rsidRPr="000C79DF">
        <w:rPr>
          <w:rFonts w:cs="Times New Roman"/>
          <w:bCs/>
          <w:szCs w:val="24"/>
        </w:rPr>
        <w:t>, Luke 11: 34</w:t>
      </w:r>
      <w:r w:rsidR="009B2024">
        <w:rPr>
          <w:rFonts w:cs="Times New Roman"/>
          <w:bCs/>
          <w:szCs w:val="24"/>
        </w:rPr>
        <w:t xml:space="preserve">.  </w:t>
      </w:r>
      <w:r w:rsidRPr="000C79DF">
        <w:rPr>
          <w:rFonts w:cs="Times New Roman"/>
          <w:bCs/>
          <w:szCs w:val="24"/>
        </w:rPr>
        <w:t>It is simplicity and singleness of purpose and outlook.</w:t>
      </w:r>
    </w:p>
    <w:p w14:paraId="222A1E6C" w14:textId="1D230986"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It seems that in marriages that take place amongst us these days there is not always the simplicity as to the Christ</w:t>
      </w:r>
      <w:r w:rsidR="009B2024">
        <w:rPr>
          <w:rFonts w:cs="Times New Roman"/>
          <w:bCs/>
          <w:szCs w:val="24"/>
        </w:rPr>
        <w:t xml:space="preserve">.  </w:t>
      </w:r>
      <w:r w:rsidRPr="000C79DF">
        <w:rPr>
          <w:rFonts w:cs="Times New Roman"/>
          <w:bCs/>
          <w:szCs w:val="24"/>
        </w:rPr>
        <w:t>I mean the wedding gowns and all the dress-up that is brought in is giving real concern</w:t>
      </w:r>
      <w:r w:rsidR="009B2024">
        <w:rPr>
          <w:rFonts w:cs="Times New Roman"/>
          <w:bCs/>
          <w:szCs w:val="24"/>
        </w:rPr>
        <w:t xml:space="preserve">.  </w:t>
      </w:r>
      <w:r w:rsidRPr="000C79DF">
        <w:rPr>
          <w:rFonts w:cs="Times New Roman"/>
          <w:bCs/>
          <w:szCs w:val="24"/>
        </w:rPr>
        <w:t>You can understand a certain amount of it and have sympathy with it, but when it is carried to extreme it gets beyond the simplicity of the Christ</w:t>
      </w:r>
      <w:r w:rsidR="009B2024">
        <w:rPr>
          <w:rFonts w:cs="Times New Roman"/>
          <w:bCs/>
          <w:szCs w:val="24"/>
        </w:rPr>
        <w:t xml:space="preserve">.  </w:t>
      </w:r>
      <w:r w:rsidRPr="000C79DF">
        <w:rPr>
          <w:rFonts w:cs="Times New Roman"/>
          <w:bCs/>
          <w:szCs w:val="24"/>
        </w:rPr>
        <w:t xml:space="preserve">John the baptist could say </w:t>
      </w:r>
      <w:r w:rsidR="004F26F1">
        <w:rPr>
          <w:rFonts w:cs="Times New Roman"/>
          <w:bCs/>
          <w:szCs w:val="24"/>
        </w:rPr>
        <w:t>“</w:t>
      </w:r>
      <w:r w:rsidRPr="000C79DF">
        <w:rPr>
          <w:rFonts w:cs="Times New Roman"/>
          <w:bCs/>
          <w:szCs w:val="24"/>
        </w:rPr>
        <w:t>He that has the bride is the bridegroom</w:t>
      </w:r>
      <w:r w:rsidR="004F26F1">
        <w:rPr>
          <w:rFonts w:cs="Times New Roman"/>
          <w:bCs/>
          <w:szCs w:val="24"/>
        </w:rPr>
        <w:t>”</w:t>
      </w:r>
      <w:r w:rsidRPr="000C79DF">
        <w:rPr>
          <w:rFonts w:cs="Times New Roman"/>
          <w:bCs/>
          <w:szCs w:val="24"/>
        </w:rPr>
        <w:t>, John 3: 29</w:t>
      </w:r>
      <w:r w:rsidR="009B2024">
        <w:rPr>
          <w:rFonts w:cs="Times New Roman"/>
          <w:bCs/>
          <w:szCs w:val="24"/>
        </w:rPr>
        <w:t xml:space="preserve">.  </w:t>
      </w:r>
      <w:r w:rsidRPr="000C79DF">
        <w:rPr>
          <w:rFonts w:cs="Times New Roman"/>
          <w:bCs/>
          <w:szCs w:val="24"/>
        </w:rPr>
        <w:t>What could be simpler or more profound than that</w:t>
      </w:r>
      <w:r w:rsidR="003C3CAD">
        <w:rPr>
          <w:rFonts w:cs="Times New Roman"/>
          <w:bCs/>
          <w:szCs w:val="24"/>
        </w:rPr>
        <w:t xml:space="preserve">?  </w:t>
      </w:r>
    </w:p>
    <w:p w14:paraId="44DDEC14" w14:textId="6834F55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Certainly we should avoid being as like the world as possible; which is a tendency</w:t>
      </w:r>
      <w:r w:rsidR="009B2024">
        <w:rPr>
          <w:rFonts w:cs="Times New Roman"/>
          <w:bCs/>
          <w:szCs w:val="24"/>
        </w:rPr>
        <w:t xml:space="preserve">.  </w:t>
      </w:r>
      <w:r w:rsidRPr="000C79DF">
        <w:rPr>
          <w:rFonts w:cs="Times New Roman"/>
          <w:bCs/>
          <w:szCs w:val="24"/>
        </w:rPr>
        <w:t>Young people, of course, we can be patient with but, as you say, it can be overdone.</w:t>
      </w:r>
    </w:p>
    <w:p w14:paraId="10B682C0" w14:textId="47C26563"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have noticed that it gets a little bit more extreme at each wedding that takes place</w:t>
      </w:r>
      <w:r w:rsidR="009B2024">
        <w:rPr>
          <w:rFonts w:cs="Times New Roman"/>
          <w:bCs/>
          <w:szCs w:val="24"/>
        </w:rPr>
        <w:t xml:space="preserve">.  </w:t>
      </w:r>
      <w:r w:rsidRPr="000C79DF">
        <w:rPr>
          <w:rFonts w:cs="Times New Roman"/>
          <w:bCs/>
          <w:szCs w:val="24"/>
        </w:rPr>
        <w:t>This kind of thing is one of the indications of what we have to be guarded against if we are going to go on in the simplicity as to the Christ.</w:t>
      </w:r>
    </w:p>
    <w:p w14:paraId="44C2BE2A" w14:textId="0A176CC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The question would be if such an exercise as yours would be heeded</w:t>
      </w:r>
      <w:r w:rsidR="009B2024">
        <w:rPr>
          <w:rFonts w:cs="Times New Roman"/>
          <w:bCs/>
          <w:szCs w:val="24"/>
        </w:rPr>
        <w:t xml:space="preserve">.  </w:t>
      </w:r>
      <w:r w:rsidRPr="000C79DF">
        <w:rPr>
          <w:rFonts w:cs="Times New Roman"/>
          <w:bCs/>
          <w:szCs w:val="24"/>
        </w:rPr>
        <w:t>Some might think you are old-fashioned, you do not understand</w:t>
      </w:r>
      <w:r w:rsidR="009B2024">
        <w:rPr>
          <w:rFonts w:cs="Times New Roman"/>
          <w:bCs/>
          <w:szCs w:val="24"/>
        </w:rPr>
        <w:t xml:space="preserve">.  </w:t>
      </w:r>
      <w:r w:rsidRPr="000C79DF">
        <w:rPr>
          <w:rFonts w:cs="Times New Roman"/>
          <w:bCs/>
          <w:szCs w:val="24"/>
        </w:rPr>
        <w:t>You are speaking in the light of espousing the local company for Christ, a chaste virgin to Christ; that is your exercise and such an exercise should be respected and persons should be subject to it</w:t>
      </w:r>
      <w:r w:rsidR="009B2024">
        <w:rPr>
          <w:rFonts w:cs="Times New Roman"/>
          <w:bCs/>
          <w:szCs w:val="24"/>
        </w:rPr>
        <w:t xml:space="preserve">.  </w:t>
      </w:r>
      <w:r w:rsidRPr="000C79DF">
        <w:rPr>
          <w:rFonts w:cs="Times New Roman"/>
          <w:bCs/>
          <w:szCs w:val="24"/>
        </w:rPr>
        <w:t xml:space="preserve">They were saying all kinds of things about Paul; I do not know whether they were saying he was old-fashioned </w:t>
      </w:r>
      <w:r w:rsidR="006E6F24" w:rsidRPr="000C79DF">
        <w:rPr>
          <w:rFonts w:cs="Times New Roman"/>
          <w:bCs/>
          <w:szCs w:val="24"/>
        </w:rPr>
        <w:t>but, in any case,</w:t>
      </w:r>
      <w:r w:rsidR="00872AC5" w:rsidRPr="000C79DF">
        <w:rPr>
          <w:rFonts w:cs="Times New Roman"/>
          <w:bCs/>
          <w:szCs w:val="24"/>
        </w:rPr>
        <w:t xml:space="preserve"> </w:t>
      </w:r>
      <w:r w:rsidRPr="000C79DF">
        <w:rPr>
          <w:rFonts w:cs="Times New Roman"/>
          <w:bCs/>
          <w:szCs w:val="24"/>
        </w:rPr>
        <w:t>they were saying all kinds of things about him in his absence</w:t>
      </w:r>
      <w:r w:rsidR="009B2024">
        <w:rPr>
          <w:rFonts w:cs="Times New Roman"/>
          <w:bCs/>
          <w:szCs w:val="24"/>
        </w:rPr>
        <w:t xml:space="preserve">.  </w:t>
      </w:r>
      <w:r w:rsidRPr="000C79DF">
        <w:rPr>
          <w:rFonts w:cs="Times New Roman"/>
          <w:bCs/>
          <w:szCs w:val="24"/>
        </w:rPr>
        <w:t>They would not say it to his face, of course; they would not say to your face that you are old-fashioned and you do not understand, and so on</w:t>
      </w:r>
      <w:r w:rsidR="009B2024">
        <w:rPr>
          <w:rFonts w:cs="Times New Roman"/>
          <w:bCs/>
          <w:szCs w:val="24"/>
        </w:rPr>
        <w:t xml:space="preserve">.  </w:t>
      </w:r>
      <w:r w:rsidRPr="000C79DF">
        <w:rPr>
          <w:rFonts w:cs="Times New Roman"/>
          <w:bCs/>
          <w:szCs w:val="24"/>
        </w:rPr>
        <w:t>I know the kind of things that could be said</w:t>
      </w:r>
      <w:r w:rsidR="009B2024">
        <w:rPr>
          <w:rFonts w:cs="Times New Roman"/>
          <w:bCs/>
          <w:szCs w:val="24"/>
        </w:rPr>
        <w:t xml:space="preserve">.  </w:t>
      </w:r>
      <w:r w:rsidRPr="000C79DF">
        <w:rPr>
          <w:rFonts w:cs="Times New Roman"/>
          <w:bCs/>
          <w:szCs w:val="24"/>
        </w:rPr>
        <w:t>But that is an example of this kind of exercise not being heeded, persons not prepared to be espoused</w:t>
      </w:r>
      <w:r w:rsidR="009B2024">
        <w:rPr>
          <w:rFonts w:cs="Times New Roman"/>
          <w:bCs/>
          <w:szCs w:val="24"/>
        </w:rPr>
        <w:t xml:space="preserve">.  </w:t>
      </w:r>
      <w:r w:rsidRPr="000C79DF">
        <w:rPr>
          <w:rFonts w:cs="Times New Roman"/>
          <w:bCs/>
          <w:szCs w:val="24"/>
        </w:rPr>
        <w:t>Do you follow</w:t>
      </w:r>
      <w:r w:rsidR="003C3CAD">
        <w:rPr>
          <w:rFonts w:cs="Times New Roman"/>
          <w:bCs/>
          <w:szCs w:val="24"/>
        </w:rPr>
        <w:t xml:space="preserve">?  </w:t>
      </w:r>
    </w:p>
    <w:p w14:paraId="7E0636DB" w14:textId="63F0FE3C"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A.B.P</w:t>
      </w:r>
      <w:r w:rsidR="009B2024">
        <w:rPr>
          <w:rFonts w:cs="Times New Roman"/>
          <w:bCs/>
          <w:szCs w:val="24"/>
        </w:rPr>
        <w:t xml:space="preserve">.  </w:t>
      </w:r>
      <w:r w:rsidRPr="000C79DF">
        <w:rPr>
          <w:rFonts w:cs="Times New Roman"/>
          <w:bCs/>
          <w:szCs w:val="24"/>
        </w:rPr>
        <w:t>I do</w:t>
      </w:r>
      <w:r w:rsidR="009B2024">
        <w:rPr>
          <w:rFonts w:cs="Times New Roman"/>
          <w:bCs/>
          <w:szCs w:val="24"/>
        </w:rPr>
        <w:t xml:space="preserve">.  </w:t>
      </w:r>
      <w:r w:rsidRPr="000C79DF">
        <w:rPr>
          <w:rFonts w:cs="Times New Roman"/>
          <w:bCs/>
          <w:szCs w:val="24"/>
        </w:rPr>
        <w:t>I hope I am not extreme in what I am saying but I really feel that there is a tendency to get away from the simplicity as to the Christ.</w:t>
      </w:r>
    </w:p>
    <w:p w14:paraId="4F737B73" w14:textId="51D69A1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You have given us a practical example I am sure.</w:t>
      </w:r>
    </w:p>
    <w:p w14:paraId="1C53C96A" w14:textId="70428F4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am sorry to bring this in.</w:t>
      </w:r>
    </w:p>
    <w:p w14:paraId="5562AACB" w14:textId="05A0A3A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We are on practical matters and that is an example of it; if only such exercises were heeded and show kept within certain limits</w:t>
      </w:r>
      <w:r w:rsidR="009B2024">
        <w:rPr>
          <w:rFonts w:cs="Times New Roman"/>
          <w:bCs/>
          <w:szCs w:val="24"/>
        </w:rPr>
        <w:t xml:space="preserve">.  </w:t>
      </w:r>
      <w:r w:rsidRPr="000C79DF">
        <w:rPr>
          <w:rFonts w:cs="Times New Roman"/>
          <w:bCs/>
          <w:szCs w:val="24"/>
        </w:rPr>
        <w:t>Not that it should not be a happy occasion; some people say it is the happiest day in a man</w:t>
      </w:r>
      <w:r w:rsidR="004F26F1">
        <w:rPr>
          <w:rFonts w:cs="Times New Roman"/>
          <w:bCs/>
          <w:szCs w:val="24"/>
        </w:rPr>
        <w:t>’</w:t>
      </w:r>
      <w:r w:rsidRPr="000C79DF">
        <w:rPr>
          <w:rFonts w:cs="Times New Roman"/>
          <w:bCs/>
          <w:szCs w:val="24"/>
        </w:rPr>
        <w:t>s life</w:t>
      </w:r>
      <w:r w:rsidR="009B2024">
        <w:rPr>
          <w:rFonts w:cs="Times New Roman"/>
          <w:bCs/>
          <w:szCs w:val="24"/>
        </w:rPr>
        <w:t xml:space="preserve">.  </w:t>
      </w:r>
      <w:r w:rsidRPr="000C79DF">
        <w:rPr>
          <w:rFonts w:cs="Times New Roman"/>
          <w:bCs/>
          <w:szCs w:val="24"/>
        </w:rPr>
        <w:t>I do not believe that; it ought to be the beginning of many happy days, and for the bride too.</w:t>
      </w:r>
    </w:p>
    <w:p w14:paraId="453F0BEE" w14:textId="77777777" w:rsidR="000C79DF" w:rsidRPr="000C79DF" w:rsidRDefault="000C79DF" w:rsidP="000C79DF">
      <w:pPr>
        <w:spacing w:before="120" w:after="0" w:line="240" w:lineRule="auto"/>
        <w:jc w:val="both"/>
        <w:rPr>
          <w:rFonts w:cs="Times New Roman"/>
          <w:bCs/>
          <w:szCs w:val="24"/>
        </w:rPr>
      </w:pPr>
    </w:p>
    <w:p w14:paraId="1EB98FAA" w14:textId="77777777" w:rsidR="000C79DF" w:rsidRPr="000C79DF" w:rsidRDefault="000C79DF" w:rsidP="000C79DF">
      <w:pPr>
        <w:spacing w:before="120" w:after="0" w:line="240" w:lineRule="auto"/>
        <w:jc w:val="both"/>
        <w:rPr>
          <w:rFonts w:cs="Times New Roman"/>
          <w:b/>
          <w:szCs w:val="24"/>
        </w:rPr>
      </w:pPr>
      <w:r w:rsidRPr="000C79DF">
        <w:rPr>
          <w:rFonts w:cs="Times New Roman"/>
          <w:b/>
          <w:szCs w:val="24"/>
        </w:rPr>
        <w:t>NEW YORK</w:t>
      </w:r>
    </w:p>
    <w:p w14:paraId="4FC93D4E" w14:textId="7AC54F52" w:rsidR="000C79DF" w:rsidRPr="000C79DF" w:rsidRDefault="000C79DF" w:rsidP="000C79DF">
      <w:pPr>
        <w:spacing w:before="120" w:after="0" w:line="240" w:lineRule="auto"/>
        <w:jc w:val="both"/>
        <w:rPr>
          <w:rFonts w:cs="Times New Roman"/>
          <w:b/>
          <w:szCs w:val="24"/>
        </w:rPr>
      </w:pPr>
      <w:r w:rsidRPr="000C79DF">
        <w:rPr>
          <w:rFonts w:cs="Times New Roman"/>
          <w:b/>
          <w:szCs w:val="24"/>
        </w:rPr>
        <w:t>18</w:t>
      </w:r>
      <w:r w:rsidRPr="000C79DF">
        <w:rPr>
          <w:rFonts w:cs="Times New Roman"/>
          <w:b/>
          <w:szCs w:val="24"/>
          <w:vertAlign w:val="superscript"/>
        </w:rPr>
        <w:t>th</w:t>
      </w:r>
      <w:r>
        <w:rPr>
          <w:rFonts w:cs="Times New Roman"/>
          <w:b/>
          <w:szCs w:val="24"/>
        </w:rPr>
        <w:t xml:space="preserve"> </w:t>
      </w:r>
      <w:r w:rsidRPr="000C79DF">
        <w:rPr>
          <w:rFonts w:cs="Times New Roman"/>
          <w:b/>
          <w:szCs w:val="24"/>
        </w:rPr>
        <w:t>November 1979</w:t>
      </w:r>
    </w:p>
    <w:p w14:paraId="7641BD4A" w14:textId="77777777" w:rsidR="000C79DF" w:rsidRPr="000C79DF" w:rsidRDefault="000C79DF" w:rsidP="000C79DF">
      <w:pPr>
        <w:spacing w:before="120" w:after="0" w:line="240" w:lineRule="auto"/>
        <w:jc w:val="both"/>
        <w:rPr>
          <w:rFonts w:cs="Times New Roman"/>
          <w:bCs/>
          <w:szCs w:val="24"/>
        </w:rPr>
      </w:pPr>
    </w:p>
    <w:p w14:paraId="5307A58F" w14:textId="77777777" w:rsidR="000C79DF" w:rsidRPr="000C79DF" w:rsidRDefault="000C79DF" w:rsidP="000C79DF">
      <w:pPr>
        <w:spacing w:before="120" w:after="0" w:line="240" w:lineRule="auto"/>
        <w:jc w:val="both"/>
        <w:rPr>
          <w:rFonts w:cs="Times New Roman"/>
          <w:b/>
          <w:szCs w:val="24"/>
        </w:rPr>
      </w:pPr>
      <w:r w:rsidRPr="000C79DF">
        <w:rPr>
          <w:rFonts w:cs="Times New Roman"/>
          <w:b/>
          <w:szCs w:val="24"/>
        </w:rPr>
        <w:t>Key to initials</w:t>
      </w:r>
    </w:p>
    <w:p w14:paraId="6A7F0DA8" w14:textId="6F66BD58" w:rsidR="00943D2D" w:rsidRDefault="000C79DF" w:rsidP="00F23689">
      <w:pPr>
        <w:spacing w:before="120" w:after="0" w:line="240" w:lineRule="auto"/>
        <w:rPr>
          <w:rFonts w:cs="Times New Roman"/>
          <w:bCs/>
          <w:szCs w:val="24"/>
        </w:rPr>
      </w:pPr>
      <w:r w:rsidRPr="000C79DF">
        <w:rPr>
          <w:rFonts w:cs="Times New Roman"/>
          <w:bCs/>
          <w:szCs w:val="24"/>
        </w:rPr>
        <w:t>C.F.Dadd, Plainfield; P.L.Druckenmiller, Plainfield; T.E.Druckenmiller, Plainfield; C.S.Elliott, New York; C.C.Greenidge, Plainfield; A.S.Hinkson, New York; O.L.Linton, New York; A.Macdonald, New York; L.MacFarlane, New York; A.B.Parker, New York; G.D.Pfingst, Plainfield; J.Renton, Edinburgh; B.Taylor, New York; G.D.Ware, New York.</w:t>
      </w:r>
    </w:p>
    <w:p w14:paraId="537ADCB1" w14:textId="656E198A" w:rsidR="00C23422" w:rsidRDefault="000C79DF" w:rsidP="000C79DF">
      <w:pPr>
        <w:spacing w:before="120" w:after="0" w:line="240" w:lineRule="auto"/>
        <w:jc w:val="center"/>
        <w:rPr>
          <w:rFonts w:cs="Times New Roman"/>
          <w:bCs/>
          <w:szCs w:val="24"/>
        </w:rPr>
      </w:pPr>
      <w:r w:rsidRPr="00FD428C">
        <w:rPr>
          <w:rFonts w:cs="Times New Roman"/>
          <w:bCs/>
          <w:szCs w:val="24"/>
        </w:rPr>
        <w:t>_____________________</w:t>
      </w:r>
    </w:p>
    <w:p w14:paraId="4BD6A01E" w14:textId="77777777" w:rsidR="00C23422" w:rsidRDefault="00C23422">
      <w:pPr>
        <w:rPr>
          <w:rFonts w:cs="Times New Roman"/>
          <w:bCs/>
          <w:szCs w:val="24"/>
        </w:rPr>
      </w:pPr>
      <w:r>
        <w:rPr>
          <w:rFonts w:cs="Times New Roman"/>
          <w:bCs/>
          <w:szCs w:val="24"/>
        </w:rPr>
        <w:br w:type="page"/>
      </w:r>
    </w:p>
    <w:p w14:paraId="0A86AA79" w14:textId="20CAB84E" w:rsidR="00C23422" w:rsidRPr="00C23422" w:rsidRDefault="004F26F1" w:rsidP="00C23422">
      <w:pPr>
        <w:pStyle w:val="Heading1"/>
      </w:pPr>
      <w:bookmarkStart w:id="68" w:name="_Toc26879128"/>
      <w:bookmarkStart w:id="69" w:name="_Toc35685486"/>
      <w:r>
        <w:lastRenderedPageBreak/>
        <w:t>“</w:t>
      </w:r>
      <w:r w:rsidR="00C23422" w:rsidRPr="00C23422">
        <w:t>AGREEABLE TO HIM</w:t>
      </w:r>
      <w:r>
        <w:t>”</w:t>
      </w:r>
      <w:bookmarkEnd w:id="68"/>
      <w:bookmarkEnd w:id="69"/>
    </w:p>
    <w:p w14:paraId="0C4F2478" w14:textId="77777777" w:rsidR="00C23422" w:rsidRPr="00526091" w:rsidRDefault="00C23422" w:rsidP="00C23422">
      <w:pPr>
        <w:spacing w:before="120" w:after="0" w:line="240" w:lineRule="auto"/>
        <w:jc w:val="both"/>
        <w:rPr>
          <w:rFonts w:cs="Times New Roman"/>
          <w:b/>
          <w:szCs w:val="24"/>
        </w:rPr>
      </w:pPr>
      <w:r w:rsidRPr="00526091">
        <w:rPr>
          <w:rFonts w:cs="Times New Roman"/>
          <w:b/>
          <w:szCs w:val="24"/>
        </w:rPr>
        <w:t>2 Corinthians 5: 4–9</w:t>
      </w:r>
    </w:p>
    <w:p w14:paraId="51948D14" w14:textId="2314AA64" w:rsidR="00C23422" w:rsidRPr="00C23422" w:rsidRDefault="00C23422" w:rsidP="00027AE1">
      <w:pPr>
        <w:spacing w:before="120" w:after="0" w:line="240" w:lineRule="auto"/>
        <w:ind w:firstLine="720"/>
        <w:jc w:val="both"/>
        <w:rPr>
          <w:rFonts w:cs="Times New Roman"/>
          <w:bCs/>
          <w:szCs w:val="24"/>
        </w:rPr>
      </w:pPr>
      <w:r w:rsidRPr="00C23422">
        <w:rPr>
          <w:rFonts w:cs="Times New Roman"/>
          <w:bCs/>
          <w:szCs w:val="24"/>
        </w:rPr>
        <w:t>An occasion like this has its own distinction in that it is not of our arrangement</w:t>
      </w:r>
      <w:r w:rsidR="009B2024">
        <w:rPr>
          <w:rFonts w:cs="Times New Roman"/>
          <w:bCs/>
          <w:szCs w:val="24"/>
        </w:rPr>
        <w:t xml:space="preserve">.  </w:t>
      </w:r>
      <w:r w:rsidRPr="00C23422">
        <w:rPr>
          <w:rFonts w:cs="Times New Roman"/>
          <w:bCs/>
          <w:szCs w:val="24"/>
        </w:rPr>
        <w:t>We are here, as our brother said in prayer, because the Lord has taken one from our midst, and it is because of the Lord</w:t>
      </w:r>
      <w:r w:rsidR="004F26F1">
        <w:rPr>
          <w:rFonts w:cs="Times New Roman"/>
          <w:bCs/>
          <w:szCs w:val="24"/>
        </w:rPr>
        <w:t>’</w:t>
      </w:r>
      <w:r w:rsidRPr="00C23422">
        <w:rPr>
          <w:rFonts w:cs="Times New Roman"/>
          <w:bCs/>
          <w:szCs w:val="24"/>
        </w:rPr>
        <w:t>s own action that we are found gathered here, and we would expect the Lord to speak to us as gathered</w:t>
      </w:r>
      <w:r w:rsidR="009B2024">
        <w:rPr>
          <w:rFonts w:cs="Times New Roman"/>
          <w:bCs/>
          <w:szCs w:val="24"/>
        </w:rPr>
        <w:t xml:space="preserve">.  </w:t>
      </w:r>
      <w:r w:rsidRPr="00C23422">
        <w:rPr>
          <w:rFonts w:cs="Times New Roman"/>
          <w:bCs/>
          <w:szCs w:val="24"/>
        </w:rPr>
        <w:t>The Lord has something in mind for us in what He has done</w:t>
      </w:r>
      <w:r w:rsidR="009B2024">
        <w:rPr>
          <w:rFonts w:cs="Times New Roman"/>
          <w:bCs/>
          <w:szCs w:val="24"/>
        </w:rPr>
        <w:t xml:space="preserve">.  </w:t>
      </w:r>
      <w:r w:rsidRPr="00C23422">
        <w:rPr>
          <w:rFonts w:cs="Times New Roman"/>
          <w:bCs/>
          <w:szCs w:val="24"/>
        </w:rPr>
        <w:t>He has something in mind for our sister whom He has taken</w:t>
      </w:r>
      <w:r w:rsidR="009B2024">
        <w:rPr>
          <w:rFonts w:cs="Times New Roman"/>
          <w:bCs/>
          <w:szCs w:val="24"/>
        </w:rPr>
        <w:t xml:space="preserve">.  </w:t>
      </w:r>
      <w:r w:rsidRPr="00C23422">
        <w:rPr>
          <w:rFonts w:cs="Times New Roman"/>
          <w:bCs/>
          <w:szCs w:val="24"/>
        </w:rPr>
        <w:t xml:space="preserve">Hers is a very blessed portion, to be with Christ, which Paul says </w:t>
      </w:r>
      <w:r w:rsidR="004F26F1">
        <w:rPr>
          <w:rFonts w:cs="Times New Roman"/>
          <w:bCs/>
          <w:szCs w:val="24"/>
        </w:rPr>
        <w:t>“</w:t>
      </w:r>
      <w:r w:rsidRPr="00C23422">
        <w:rPr>
          <w:rFonts w:cs="Times New Roman"/>
          <w:bCs/>
          <w:szCs w:val="24"/>
        </w:rPr>
        <w:t>is very much better</w:t>
      </w:r>
      <w:r w:rsidR="004F26F1">
        <w:rPr>
          <w:rFonts w:cs="Times New Roman"/>
          <w:bCs/>
          <w:szCs w:val="24"/>
        </w:rPr>
        <w:t>”</w:t>
      </w:r>
      <w:r w:rsidRPr="00C23422">
        <w:rPr>
          <w:rFonts w:cs="Times New Roman"/>
          <w:bCs/>
          <w:szCs w:val="24"/>
        </w:rPr>
        <w:t xml:space="preserve">, </w:t>
      </w:r>
      <w:r w:rsidR="00872AC5">
        <w:rPr>
          <w:rFonts w:cs="Times New Roman"/>
          <w:bCs/>
          <w:szCs w:val="24"/>
        </w:rPr>
        <w:t>Phil</w:t>
      </w:r>
      <w:r w:rsidRPr="00C23422">
        <w:rPr>
          <w:rFonts w:cs="Times New Roman"/>
          <w:bCs/>
          <w:szCs w:val="24"/>
        </w:rPr>
        <w:t xml:space="preserve"> 1: 23</w:t>
      </w:r>
      <w:r w:rsidR="009B2024">
        <w:rPr>
          <w:rFonts w:cs="Times New Roman"/>
          <w:bCs/>
          <w:szCs w:val="24"/>
        </w:rPr>
        <w:t xml:space="preserve">.  </w:t>
      </w:r>
      <w:r w:rsidRPr="00C23422">
        <w:rPr>
          <w:rFonts w:cs="Times New Roman"/>
          <w:bCs/>
          <w:szCs w:val="24"/>
        </w:rPr>
        <w:t xml:space="preserve">I remember a brother in this city once saying that we tend to think that being with the Lord is the next best thing to being here, but it is not so, it is </w:t>
      </w:r>
      <w:r w:rsidR="004F26F1">
        <w:rPr>
          <w:rFonts w:cs="Times New Roman"/>
          <w:bCs/>
          <w:szCs w:val="24"/>
        </w:rPr>
        <w:t>“</w:t>
      </w:r>
      <w:r w:rsidRPr="00C23422">
        <w:rPr>
          <w:rFonts w:cs="Times New Roman"/>
          <w:bCs/>
          <w:szCs w:val="24"/>
        </w:rPr>
        <w:t>very much better</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For our sister, her life of responsibility and service and testimony is over she is with her Lord and Saviour, put to sleep </w:t>
      </w:r>
      <w:r w:rsidR="00872AC5" w:rsidRPr="00526091">
        <w:rPr>
          <w:rFonts w:cs="Times New Roman"/>
          <w:szCs w:val="24"/>
        </w:rPr>
        <w:t xml:space="preserve">through </w:t>
      </w:r>
      <w:r w:rsidR="00526091" w:rsidRPr="00526091">
        <w:rPr>
          <w:rFonts w:cs="Times New Roman"/>
          <w:bCs/>
          <w:szCs w:val="24"/>
        </w:rPr>
        <w:t>Jesus.</w:t>
      </w:r>
      <w:r w:rsidR="009B2024">
        <w:rPr>
          <w:rFonts w:cs="Times New Roman"/>
          <w:bCs/>
          <w:szCs w:val="24"/>
        </w:rPr>
        <w:t xml:space="preserve">  </w:t>
      </w:r>
      <w:r w:rsidRPr="00C23422">
        <w:rPr>
          <w:rFonts w:cs="Times New Roman"/>
          <w:bCs/>
          <w:szCs w:val="24"/>
        </w:rPr>
        <w:t xml:space="preserve">Therefore if the Lord would speak, it would be in view of the benefit to us who are left, that the rest of our time might be filled up so as to be </w:t>
      </w:r>
      <w:r w:rsidR="004F26F1">
        <w:rPr>
          <w:rFonts w:cs="Times New Roman"/>
          <w:bCs/>
          <w:szCs w:val="24"/>
        </w:rPr>
        <w:t>“</w:t>
      </w:r>
      <w:r w:rsidRPr="00C23422">
        <w:rPr>
          <w:rFonts w:cs="Times New Roman"/>
          <w:bCs/>
          <w:szCs w:val="24"/>
        </w:rPr>
        <w:t>agreeable to him</w:t>
      </w:r>
      <w:r w:rsidR="004F26F1">
        <w:rPr>
          <w:rFonts w:cs="Times New Roman"/>
          <w:bCs/>
          <w:szCs w:val="24"/>
        </w:rPr>
        <w:t>”</w:t>
      </w:r>
      <w:r w:rsidRPr="00C23422">
        <w:rPr>
          <w:rFonts w:cs="Times New Roman"/>
          <w:bCs/>
          <w:szCs w:val="24"/>
        </w:rPr>
        <w:t>.</w:t>
      </w:r>
    </w:p>
    <w:p w14:paraId="06366AEC" w14:textId="49A2E192"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I have read this portion which speaks about </w:t>
      </w:r>
      <w:r w:rsidR="004F26F1">
        <w:rPr>
          <w:rFonts w:cs="Times New Roman"/>
          <w:bCs/>
          <w:szCs w:val="24"/>
        </w:rPr>
        <w:t>“</w:t>
      </w:r>
      <w:r w:rsidRPr="00C23422">
        <w:rPr>
          <w:rFonts w:cs="Times New Roman"/>
          <w:bCs/>
          <w:szCs w:val="24"/>
        </w:rPr>
        <w:t>our house which is from heaven</w:t>
      </w:r>
      <w:r w:rsidR="004F26F1">
        <w:rPr>
          <w:rFonts w:cs="Times New Roman"/>
          <w:bCs/>
          <w:szCs w:val="24"/>
        </w:rPr>
        <w:t>”</w:t>
      </w:r>
      <w:r w:rsidR="009B2024">
        <w:rPr>
          <w:rFonts w:cs="Times New Roman"/>
          <w:bCs/>
          <w:szCs w:val="24"/>
        </w:rPr>
        <w:t xml:space="preserve">.  </w:t>
      </w:r>
      <w:r w:rsidRPr="00C23422">
        <w:rPr>
          <w:rFonts w:cs="Times New Roman"/>
          <w:bCs/>
          <w:szCs w:val="24"/>
        </w:rPr>
        <w:t>We are within a tabernacle now—a mortal tabernacle</w:t>
      </w:r>
      <w:r w:rsidR="009B2024">
        <w:rPr>
          <w:rFonts w:cs="Times New Roman"/>
          <w:bCs/>
          <w:szCs w:val="24"/>
        </w:rPr>
        <w:t xml:space="preserve">.  </w:t>
      </w:r>
      <w:r w:rsidRPr="00C23422">
        <w:rPr>
          <w:rFonts w:cs="Times New Roman"/>
          <w:bCs/>
          <w:szCs w:val="24"/>
        </w:rPr>
        <w:t>It is a provisional condition</w:t>
      </w:r>
      <w:r w:rsidR="009B2024">
        <w:rPr>
          <w:rFonts w:cs="Times New Roman"/>
          <w:bCs/>
          <w:szCs w:val="24"/>
        </w:rPr>
        <w:t xml:space="preserve">.  </w:t>
      </w:r>
      <w:r w:rsidRPr="00C23422">
        <w:rPr>
          <w:rFonts w:cs="Times New Roman"/>
          <w:bCs/>
          <w:szCs w:val="24"/>
        </w:rPr>
        <w:t>But what is in view is a house from heaven, that is what is in view for every one of us as believers</w:t>
      </w:r>
      <w:r w:rsidR="009B2024">
        <w:rPr>
          <w:rFonts w:cs="Times New Roman"/>
          <w:bCs/>
          <w:szCs w:val="24"/>
        </w:rPr>
        <w:t xml:space="preserve">.  </w:t>
      </w:r>
      <w:r w:rsidRPr="00C23422">
        <w:rPr>
          <w:rFonts w:cs="Times New Roman"/>
          <w:bCs/>
          <w:szCs w:val="24"/>
        </w:rPr>
        <w:t xml:space="preserve">So the apostle says, </w:t>
      </w:r>
      <w:r w:rsidR="004F26F1">
        <w:rPr>
          <w:rFonts w:cs="Times New Roman"/>
          <w:bCs/>
          <w:szCs w:val="24"/>
        </w:rPr>
        <w:t>“</w:t>
      </w:r>
      <w:r w:rsidRPr="00C23422">
        <w:rPr>
          <w:rFonts w:cs="Times New Roman"/>
          <w:bCs/>
          <w:szCs w:val="24"/>
        </w:rPr>
        <w:t>For indeed we who are in the tabernacle groan, being burdened</w:t>
      </w:r>
      <w:r w:rsidR="004F26F1">
        <w:rPr>
          <w:rFonts w:cs="Times New Roman"/>
          <w:bCs/>
          <w:szCs w:val="24"/>
        </w:rPr>
        <w:t>”</w:t>
      </w:r>
      <w:r w:rsidR="009B2024">
        <w:rPr>
          <w:rFonts w:cs="Times New Roman"/>
          <w:bCs/>
          <w:szCs w:val="24"/>
        </w:rPr>
        <w:t xml:space="preserve">. </w:t>
      </w:r>
      <w:r w:rsidR="00526091" w:rsidRPr="00526091">
        <w:rPr>
          <w:rFonts w:cs="Times New Roman"/>
          <w:bCs/>
          <w:szCs w:val="24"/>
        </w:rPr>
        <w:t>Every one of us here would be a witness to the fact that we are mortal.  The groaning refers to the mortal condition, the condition of suffering and being liable to death. But he goes on to say, “yet we do not wish to be unclothed, but clothed, that what is mortal may be swallowed up by life”.  When the Lord comes and raises those who are fallen asleep, what is mortal will be “swallowed up by life”.  When He comes for those of us who may be alive and remain, what is mortal will be “swallowed up by life”; not simply overcome, but “swallowed up by life”.  Paul writes in the previous epistle, “Death has been swallowed up in victory”, 1 Cor 15: 54.</w:t>
      </w:r>
      <w:r w:rsidR="009B2024">
        <w:rPr>
          <w:rFonts w:cs="Times New Roman"/>
          <w:bCs/>
          <w:szCs w:val="24"/>
        </w:rPr>
        <w:t xml:space="preserve"> </w:t>
      </w:r>
      <w:r w:rsidRPr="00C23422">
        <w:rPr>
          <w:rFonts w:cs="Times New Roman"/>
          <w:bCs/>
          <w:szCs w:val="24"/>
        </w:rPr>
        <w:t>Being swallowed up is a very full idea</w:t>
      </w:r>
      <w:r w:rsidR="009B2024">
        <w:rPr>
          <w:rFonts w:cs="Times New Roman"/>
          <w:bCs/>
          <w:szCs w:val="24"/>
        </w:rPr>
        <w:t xml:space="preserve">.  </w:t>
      </w:r>
      <w:r w:rsidRPr="00C23422">
        <w:rPr>
          <w:rFonts w:cs="Times New Roman"/>
          <w:bCs/>
          <w:szCs w:val="24"/>
        </w:rPr>
        <w:t>That is the prospect before every one of us</w:t>
      </w:r>
      <w:r w:rsidR="009B2024">
        <w:rPr>
          <w:rFonts w:cs="Times New Roman"/>
          <w:bCs/>
          <w:szCs w:val="24"/>
        </w:rPr>
        <w:t xml:space="preserve">.  </w:t>
      </w:r>
      <w:r w:rsidR="004F26F1">
        <w:rPr>
          <w:rFonts w:cs="Times New Roman"/>
          <w:bCs/>
          <w:szCs w:val="24"/>
        </w:rPr>
        <w:t>“</w:t>
      </w:r>
      <w:r w:rsidRPr="00C23422">
        <w:rPr>
          <w:rFonts w:cs="Times New Roman"/>
          <w:bCs/>
          <w:szCs w:val="24"/>
        </w:rPr>
        <w:t>Now he that has wrought us for this very thing is God</w:t>
      </w:r>
      <w:r w:rsidR="004F26F1">
        <w:rPr>
          <w:rFonts w:cs="Times New Roman"/>
          <w:bCs/>
          <w:szCs w:val="24"/>
        </w:rPr>
        <w:t>”</w:t>
      </w:r>
      <w:r w:rsidRPr="00C23422">
        <w:rPr>
          <w:rFonts w:cs="Times New Roman"/>
          <w:bCs/>
          <w:szCs w:val="24"/>
        </w:rPr>
        <w:t xml:space="preserve">—God has wrought us in view of finality, a final condition, no longer a mortal condition, but a condition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a condition that will go into eternity</w:t>
      </w:r>
      <w:r w:rsidR="009B2024">
        <w:rPr>
          <w:rFonts w:cs="Times New Roman"/>
          <w:bCs/>
          <w:szCs w:val="24"/>
        </w:rPr>
        <w:t xml:space="preserve">.  </w:t>
      </w:r>
      <w:r w:rsidRPr="00C23422">
        <w:rPr>
          <w:rFonts w:cs="Times New Roman"/>
          <w:bCs/>
          <w:szCs w:val="24"/>
        </w:rPr>
        <w:t>How wonderful that is!</w:t>
      </w:r>
    </w:p>
    <w:p w14:paraId="70B095D4" w14:textId="6BBF17A1" w:rsidR="00526091" w:rsidRPr="00526091" w:rsidRDefault="00526091" w:rsidP="00526091">
      <w:pPr>
        <w:spacing w:before="120" w:after="0" w:line="240" w:lineRule="auto"/>
        <w:ind w:firstLine="720"/>
        <w:jc w:val="both"/>
        <w:rPr>
          <w:rFonts w:cs="Times New Roman"/>
          <w:bCs/>
          <w:szCs w:val="24"/>
        </w:rPr>
      </w:pPr>
      <w:r w:rsidRPr="00526091">
        <w:rPr>
          <w:rFonts w:cs="Times New Roman"/>
          <w:bCs/>
          <w:szCs w:val="24"/>
        </w:rPr>
        <w:lastRenderedPageBreak/>
        <w:t xml:space="preserve">“Now he that has wrought us for this very thing is God, who also has given to us the earnest of the Spirit. Therefore we are always confident, and know that while present in the body we are absent from the Lord”.  That is the condition in which we are, “present in the body” and “absent from the Lord”. Our sister is “absent from the body and present with the Lord”, but the time of our being “absent from the Lord”, “present in the body”, is the time when we need to be </w:t>
      </w:r>
      <w:r w:rsidR="00E97336">
        <w:rPr>
          <w:rFonts w:cs="Times New Roman"/>
          <w:bCs/>
          <w:szCs w:val="24"/>
        </w:rPr>
        <w:t xml:space="preserve">committed.  </w:t>
      </w:r>
      <w:r w:rsidRPr="00526091">
        <w:rPr>
          <w:rFonts w:cs="Times New Roman"/>
          <w:bCs/>
          <w:szCs w:val="24"/>
        </w:rPr>
        <w:t>For our sister, her time of committal, of devotion, of responsibility and service of a testimonial character is over, over for ever.  Our time of testimony is a comparatively short time, hence the need to be faithful.</w:t>
      </w:r>
    </w:p>
    <w:p w14:paraId="3BA1783C" w14:textId="52C1B07D" w:rsidR="00C23422" w:rsidRPr="00C23422" w:rsidRDefault="00C23422" w:rsidP="004D0572">
      <w:pPr>
        <w:spacing w:before="120" w:after="0" w:line="240" w:lineRule="auto"/>
        <w:ind w:firstLine="720"/>
        <w:jc w:val="both"/>
        <w:rPr>
          <w:rFonts w:cs="Times New Roman"/>
          <w:bCs/>
          <w:szCs w:val="24"/>
        </w:rPr>
      </w:pPr>
      <w:r w:rsidRPr="00C23422">
        <w:rPr>
          <w:rFonts w:cs="Times New Roman"/>
          <w:bCs/>
          <w:szCs w:val="24"/>
        </w:rPr>
        <w:t>I was thinking of Boaz in the book of Ruth</w:t>
      </w:r>
      <w:r w:rsidR="009B2024">
        <w:rPr>
          <w:rFonts w:cs="Times New Roman"/>
          <w:bCs/>
          <w:szCs w:val="24"/>
        </w:rPr>
        <w:t xml:space="preserve">.  </w:t>
      </w:r>
      <w:r w:rsidRPr="00C23422">
        <w:rPr>
          <w:rFonts w:cs="Times New Roman"/>
          <w:bCs/>
          <w:szCs w:val="24"/>
        </w:rPr>
        <w:t>In chapter 3 he is engaged in the winnowing process, and he is viewed as having laid himself down at the end of the heap of corn; the threshing and the winnowing have taken place</w:t>
      </w:r>
      <w:r w:rsidR="009B2024">
        <w:rPr>
          <w:rFonts w:cs="Times New Roman"/>
          <w:bCs/>
          <w:szCs w:val="24"/>
        </w:rPr>
        <w:t xml:space="preserve">.  </w:t>
      </w:r>
      <w:r w:rsidRPr="00C23422">
        <w:rPr>
          <w:rFonts w:cs="Times New Roman"/>
          <w:bCs/>
          <w:szCs w:val="24"/>
        </w:rPr>
        <w:t>The winnowing is a</w:t>
      </w:r>
      <w:r w:rsidR="004D0572">
        <w:rPr>
          <w:rFonts w:cs="Times New Roman"/>
          <w:bCs/>
          <w:szCs w:val="24"/>
        </w:rPr>
        <w:t xml:space="preserve"> </w:t>
      </w:r>
      <w:r w:rsidRPr="00C23422">
        <w:rPr>
          <w:rFonts w:cs="Times New Roman"/>
          <w:bCs/>
          <w:szCs w:val="24"/>
        </w:rPr>
        <w:t>refining process; the threshing is a violent, severe process, a process of beating; but the winnowing is more gentle; it is a wind process, blowing the chaff from off the wheat</w:t>
      </w:r>
      <w:r w:rsidR="009B2024">
        <w:rPr>
          <w:rFonts w:cs="Times New Roman"/>
          <w:bCs/>
          <w:szCs w:val="24"/>
        </w:rPr>
        <w:t xml:space="preserve">.  </w:t>
      </w:r>
      <w:r w:rsidRPr="00C23422">
        <w:rPr>
          <w:rFonts w:cs="Times New Roman"/>
          <w:bCs/>
          <w:szCs w:val="24"/>
        </w:rPr>
        <w:t>We would all experience something of the threshing process; our sister has been an example of that</w:t>
      </w:r>
      <w:r w:rsidR="009B2024">
        <w:rPr>
          <w:rFonts w:cs="Times New Roman"/>
          <w:bCs/>
          <w:szCs w:val="24"/>
        </w:rPr>
        <w:t xml:space="preserve">.  </w:t>
      </w:r>
      <w:r w:rsidRPr="00C23422">
        <w:rPr>
          <w:rFonts w:cs="Times New Roman"/>
          <w:bCs/>
          <w:szCs w:val="24"/>
        </w:rPr>
        <w:t>There was a time when she went through very severe suffering, but finally you could see the winnowing process, something more gentle taking place, in view of refinement, in view of a finished product, a finished article</w:t>
      </w:r>
      <w:r w:rsidR="009B2024">
        <w:rPr>
          <w:rFonts w:cs="Times New Roman"/>
          <w:bCs/>
          <w:szCs w:val="24"/>
        </w:rPr>
        <w:t xml:space="preserve">.  </w:t>
      </w:r>
      <w:r w:rsidRPr="00C23422">
        <w:rPr>
          <w:rFonts w:cs="Times New Roman"/>
          <w:bCs/>
          <w:szCs w:val="24"/>
        </w:rPr>
        <w:t>That is what we could see with our sister, and that is what the Lord has in mind for every one of us</w:t>
      </w:r>
      <w:r w:rsidR="009B2024">
        <w:rPr>
          <w:rFonts w:cs="Times New Roman"/>
          <w:bCs/>
          <w:szCs w:val="24"/>
        </w:rPr>
        <w:t xml:space="preserve">.  </w:t>
      </w:r>
      <w:r w:rsidRPr="00C23422">
        <w:rPr>
          <w:rFonts w:cs="Times New Roman"/>
          <w:bCs/>
          <w:szCs w:val="24"/>
        </w:rPr>
        <w:t xml:space="preserve">In chapter 3 of the Book of Ruth, Boaz is winnowing, and then he lays himself down </w:t>
      </w:r>
      <w:r w:rsidR="004F26F1">
        <w:rPr>
          <w:rFonts w:cs="Times New Roman"/>
          <w:bCs/>
          <w:szCs w:val="24"/>
        </w:rPr>
        <w:t>“</w:t>
      </w:r>
      <w:r w:rsidRPr="00C23422">
        <w:rPr>
          <w:rFonts w:cs="Times New Roman"/>
          <w:bCs/>
          <w:szCs w:val="24"/>
        </w:rPr>
        <w:t>at the end of the heap of corn</w:t>
      </w:r>
      <w:r w:rsidR="004F26F1">
        <w:rPr>
          <w:rFonts w:cs="Times New Roman"/>
          <w:bCs/>
          <w:szCs w:val="24"/>
        </w:rPr>
        <w:t>”</w:t>
      </w:r>
      <w:r w:rsidR="004C3E50">
        <w:rPr>
          <w:rFonts w:cs="Times New Roman"/>
          <w:bCs/>
          <w:szCs w:val="24"/>
        </w:rPr>
        <w:t xml:space="preserve">, </w:t>
      </w:r>
      <w:r w:rsidRPr="00C23422">
        <w:rPr>
          <w:rFonts w:cs="Times New Roman"/>
          <w:bCs/>
          <w:szCs w:val="24"/>
        </w:rPr>
        <w:t>Ruth 3: 7</w:t>
      </w:r>
      <w:r w:rsidR="009B2024">
        <w:rPr>
          <w:rFonts w:cs="Times New Roman"/>
          <w:bCs/>
          <w:szCs w:val="24"/>
        </w:rPr>
        <w:t xml:space="preserve">.  </w:t>
      </w:r>
      <w:r w:rsidRPr="00C23422">
        <w:rPr>
          <w:rFonts w:cs="Times New Roman"/>
          <w:bCs/>
          <w:szCs w:val="24"/>
        </w:rPr>
        <w:t>Now the corn has been secured; it has gone through the winnowing process; there is no more service to be rendered to the corn in that setting</w:t>
      </w:r>
      <w:r w:rsidR="009B2024">
        <w:rPr>
          <w:rFonts w:cs="Times New Roman"/>
          <w:bCs/>
          <w:szCs w:val="24"/>
        </w:rPr>
        <w:t xml:space="preserve">.  </w:t>
      </w:r>
      <w:r w:rsidRPr="00C23422">
        <w:rPr>
          <w:rFonts w:cs="Times New Roman"/>
          <w:bCs/>
          <w:szCs w:val="24"/>
        </w:rPr>
        <w:t>The corn represents the finished product</w:t>
      </w:r>
      <w:r w:rsidR="009B2024">
        <w:rPr>
          <w:rFonts w:cs="Times New Roman"/>
          <w:bCs/>
          <w:szCs w:val="24"/>
        </w:rPr>
        <w:t xml:space="preserve">.  </w:t>
      </w:r>
      <w:r w:rsidRPr="00C23422">
        <w:rPr>
          <w:rFonts w:cs="Times New Roman"/>
          <w:bCs/>
          <w:szCs w:val="24"/>
        </w:rPr>
        <w:t>I thought it might represent those who sleep in Jesus</w:t>
      </w:r>
      <w:r w:rsidR="009B2024">
        <w:rPr>
          <w:rFonts w:cs="Times New Roman"/>
          <w:bCs/>
          <w:szCs w:val="24"/>
        </w:rPr>
        <w:t xml:space="preserve">.  </w:t>
      </w:r>
      <w:r w:rsidRPr="00C23422">
        <w:rPr>
          <w:rFonts w:cs="Times New Roman"/>
          <w:bCs/>
          <w:szCs w:val="24"/>
        </w:rPr>
        <w:t xml:space="preserve">In </w:t>
      </w:r>
      <w:r w:rsidR="004F26F1">
        <w:rPr>
          <w:rFonts w:cs="Times New Roman"/>
          <w:bCs/>
          <w:szCs w:val="24"/>
        </w:rPr>
        <w:t>“</w:t>
      </w:r>
      <w:r w:rsidRPr="00C23422">
        <w:rPr>
          <w:rFonts w:cs="Times New Roman"/>
          <w:bCs/>
          <w:szCs w:val="24"/>
        </w:rPr>
        <w:t>the heap of corn</w:t>
      </w:r>
      <w:r w:rsidR="004F26F1">
        <w:rPr>
          <w:rFonts w:cs="Times New Roman"/>
          <w:bCs/>
          <w:szCs w:val="24"/>
        </w:rPr>
        <w:t>”</w:t>
      </w:r>
      <w:r w:rsidRPr="00C23422">
        <w:rPr>
          <w:rFonts w:cs="Times New Roman"/>
          <w:bCs/>
          <w:szCs w:val="24"/>
        </w:rPr>
        <w:t xml:space="preserve"> life is latent; </w:t>
      </w:r>
      <w:r w:rsidR="00D51121" w:rsidRPr="00C23422">
        <w:rPr>
          <w:rFonts w:cs="Times New Roman"/>
          <w:bCs/>
          <w:szCs w:val="24"/>
        </w:rPr>
        <w:t>there meantime</w:t>
      </w:r>
      <w:r w:rsidRPr="00C23422">
        <w:rPr>
          <w:rFonts w:cs="Times New Roman"/>
          <w:bCs/>
          <w:szCs w:val="24"/>
        </w:rPr>
        <w:t xml:space="preserve"> it is latent</w:t>
      </w:r>
      <w:r w:rsidR="009B2024">
        <w:rPr>
          <w:rFonts w:cs="Times New Roman"/>
          <w:bCs/>
          <w:szCs w:val="24"/>
        </w:rPr>
        <w:t xml:space="preserve">.  </w:t>
      </w:r>
      <w:r w:rsidRPr="00C23422">
        <w:rPr>
          <w:rFonts w:cs="Times New Roman"/>
          <w:bCs/>
          <w:szCs w:val="24"/>
        </w:rPr>
        <w:t xml:space="preserve">He laid himself down </w:t>
      </w:r>
      <w:r w:rsidR="004F26F1">
        <w:rPr>
          <w:rFonts w:cs="Times New Roman"/>
          <w:bCs/>
          <w:szCs w:val="24"/>
        </w:rPr>
        <w:t>“</w:t>
      </w:r>
      <w:r w:rsidRPr="00C23422">
        <w:rPr>
          <w:rFonts w:cs="Times New Roman"/>
          <w:bCs/>
          <w:szCs w:val="24"/>
        </w:rPr>
        <w:t>at the end of the heap of corn</w:t>
      </w:r>
      <w:r w:rsidR="004F26F1">
        <w:rPr>
          <w:rFonts w:cs="Times New Roman"/>
          <w:bCs/>
          <w:szCs w:val="24"/>
        </w:rPr>
        <w:t>”</w:t>
      </w:r>
      <w:r w:rsidRPr="00C23422">
        <w:rPr>
          <w:rFonts w:cs="Times New Roman"/>
          <w:bCs/>
          <w:szCs w:val="24"/>
        </w:rPr>
        <w:t>.</w:t>
      </w:r>
    </w:p>
    <w:p w14:paraId="45035435" w14:textId="28447FCB"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We tend to forget the Lord</w:t>
      </w:r>
      <w:r w:rsidR="004F26F1">
        <w:rPr>
          <w:rFonts w:cs="Times New Roman"/>
          <w:bCs/>
          <w:szCs w:val="24"/>
        </w:rPr>
        <w:t>’</w:t>
      </w:r>
      <w:r w:rsidRPr="00C23422">
        <w:rPr>
          <w:rFonts w:cs="Times New Roman"/>
          <w:bCs/>
          <w:szCs w:val="24"/>
        </w:rPr>
        <w:t>s satisfaction in taking His own to be with Himself</w:t>
      </w:r>
      <w:r w:rsidR="009B2024">
        <w:rPr>
          <w:rFonts w:cs="Times New Roman"/>
          <w:bCs/>
          <w:szCs w:val="24"/>
        </w:rPr>
        <w:t xml:space="preserve">.  </w:t>
      </w:r>
      <w:r w:rsidRPr="00C23422">
        <w:rPr>
          <w:rFonts w:cs="Times New Roman"/>
          <w:bCs/>
          <w:szCs w:val="24"/>
        </w:rPr>
        <w:t>We think of the blessedness for the persons who are taken; we may be reluctant to think that theirs is a blessed portion, but it is nevertheless</w:t>
      </w:r>
      <w:r w:rsidR="009B2024">
        <w:rPr>
          <w:rFonts w:cs="Times New Roman"/>
          <w:bCs/>
          <w:szCs w:val="24"/>
        </w:rPr>
        <w:t xml:space="preserve">.  </w:t>
      </w:r>
      <w:r w:rsidRPr="00C23422">
        <w:rPr>
          <w:rFonts w:cs="Times New Roman"/>
          <w:bCs/>
          <w:szCs w:val="24"/>
        </w:rPr>
        <w:t>But then, think of the satisfaction that the Lord has in having myriads with Himself</w:t>
      </w:r>
      <w:r w:rsidR="009B2024">
        <w:rPr>
          <w:rFonts w:cs="Times New Roman"/>
          <w:bCs/>
          <w:szCs w:val="24"/>
        </w:rPr>
        <w:t xml:space="preserve">.  </w:t>
      </w:r>
      <w:r w:rsidRPr="00C23422">
        <w:rPr>
          <w:rFonts w:cs="Times New Roman"/>
          <w:bCs/>
          <w:szCs w:val="24"/>
        </w:rPr>
        <w:t>The larger part of the assembly He has with Himself secure, the finishing process having taken place, and there for His own pleasure, soon to be manifested</w:t>
      </w:r>
      <w:r w:rsidR="009B2024">
        <w:rPr>
          <w:rFonts w:cs="Times New Roman"/>
          <w:bCs/>
          <w:szCs w:val="24"/>
        </w:rPr>
        <w:t xml:space="preserve">.  </w:t>
      </w:r>
      <w:r w:rsidRPr="00C23422">
        <w:rPr>
          <w:rFonts w:cs="Times New Roman"/>
          <w:bCs/>
          <w:szCs w:val="24"/>
        </w:rPr>
        <w:t>It says that Boaz</w:t>
      </w:r>
      <w:r w:rsidR="004F26F1">
        <w:rPr>
          <w:rFonts w:cs="Times New Roman"/>
          <w:bCs/>
          <w:szCs w:val="24"/>
        </w:rPr>
        <w:t>’</w:t>
      </w:r>
      <w:r w:rsidR="00AD515E">
        <w:rPr>
          <w:rFonts w:cs="Times New Roman"/>
          <w:bCs/>
          <w:szCs w:val="24"/>
        </w:rPr>
        <w:t>s</w:t>
      </w:r>
      <w:r w:rsidRPr="00C23422">
        <w:rPr>
          <w:rFonts w:cs="Times New Roman"/>
          <w:bCs/>
          <w:szCs w:val="24"/>
        </w:rPr>
        <w:t xml:space="preserve"> </w:t>
      </w:r>
      <w:r w:rsidR="004F26F1">
        <w:rPr>
          <w:rFonts w:cs="Times New Roman"/>
          <w:bCs/>
          <w:szCs w:val="24"/>
        </w:rPr>
        <w:t>“</w:t>
      </w:r>
      <w:r w:rsidRPr="00C23422">
        <w:rPr>
          <w:rFonts w:cs="Times New Roman"/>
          <w:bCs/>
          <w:szCs w:val="24"/>
        </w:rPr>
        <w:t>heart was merry</w:t>
      </w:r>
      <w:r w:rsidR="004F26F1">
        <w:rPr>
          <w:rFonts w:cs="Times New Roman"/>
          <w:bCs/>
          <w:szCs w:val="24"/>
        </w:rPr>
        <w:t>”</w:t>
      </w:r>
      <w:r w:rsidRPr="00C23422">
        <w:rPr>
          <w:rFonts w:cs="Times New Roman"/>
          <w:bCs/>
          <w:szCs w:val="24"/>
        </w:rPr>
        <w:t xml:space="preserve"> as he laid himself down at the end of the heap of corn; it is </w:t>
      </w:r>
      <w:r w:rsidRPr="00C23422">
        <w:rPr>
          <w:rFonts w:cs="Times New Roman"/>
          <w:bCs/>
          <w:szCs w:val="24"/>
        </w:rPr>
        <w:lastRenderedPageBreak/>
        <w:t>his own satisfaction in that process having taken place</w:t>
      </w:r>
      <w:r w:rsidR="009B2024">
        <w:rPr>
          <w:rFonts w:cs="Times New Roman"/>
          <w:bCs/>
          <w:szCs w:val="24"/>
        </w:rPr>
        <w:t xml:space="preserve">.  </w:t>
      </w:r>
      <w:r w:rsidRPr="00C23422">
        <w:rPr>
          <w:rFonts w:cs="Times New Roman"/>
          <w:bCs/>
          <w:szCs w:val="24"/>
        </w:rPr>
        <w:t>But then Ruth comes on the scene</w:t>
      </w:r>
      <w:r w:rsidR="009B2024">
        <w:rPr>
          <w:rFonts w:cs="Times New Roman"/>
          <w:bCs/>
          <w:szCs w:val="24"/>
        </w:rPr>
        <w:t xml:space="preserve">.  </w:t>
      </w:r>
      <w:r w:rsidRPr="00C23422">
        <w:rPr>
          <w:rFonts w:cs="Times New Roman"/>
          <w:bCs/>
          <w:szCs w:val="24"/>
        </w:rPr>
        <w:t>Ruth came into that threshing-floor</w:t>
      </w:r>
      <w:r w:rsidR="009B2024">
        <w:rPr>
          <w:rFonts w:cs="Times New Roman"/>
          <w:bCs/>
          <w:szCs w:val="24"/>
        </w:rPr>
        <w:t xml:space="preserve">.  </w:t>
      </w:r>
      <w:r w:rsidRPr="00C23422">
        <w:rPr>
          <w:rFonts w:cs="Times New Roman"/>
          <w:bCs/>
          <w:szCs w:val="24"/>
        </w:rPr>
        <w:t>She laid herself down at the</w:t>
      </w:r>
      <w:r>
        <w:rPr>
          <w:rFonts w:cs="Times New Roman"/>
          <w:bCs/>
          <w:szCs w:val="24"/>
        </w:rPr>
        <w:t xml:space="preserve"> </w:t>
      </w:r>
      <w:r w:rsidRPr="00C23422">
        <w:rPr>
          <w:rFonts w:cs="Times New Roman"/>
          <w:bCs/>
          <w:szCs w:val="24"/>
        </w:rPr>
        <w:t>feet of Boaz</w:t>
      </w:r>
      <w:r w:rsidR="001C2664">
        <w:rPr>
          <w:rFonts w:cs="Times New Roman"/>
          <w:bCs/>
          <w:szCs w:val="24"/>
        </w:rPr>
        <w:t xml:space="preserve">. </w:t>
      </w:r>
      <w:r w:rsidRPr="00C23422">
        <w:rPr>
          <w:rFonts w:cs="Times New Roman"/>
          <w:bCs/>
          <w:szCs w:val="24"/>
        </w:rPr>
        <w:t xml:space="preserve"> She said, </w:t>
      </w:r>
      <w:r w:rsidR="004F26F1">
        <w:rPr>
          <w:rFonts w:cs="Times New Roman"/>
          <w:bCs/>
          <w:szCs w:val="24"/>
        </w:rPr>
        <w:t>“</w:t>
      </w:r>
      <w:r w:rsidRPr="00C23422">
        <w:rPr>
          <w:rFonts w:cs="Times New Roman"/>
          <w:bCs/>
          <w:szCs w:val="24"/>
        </w:rPr>
        <w:t>Spread thy skirt</w:t>
      </w:r>
      <w:r w:rsidR="004F26F1">
        <w:rPr>
          <w:rFonts w:cs="Times New Roman"/>
          <w:bCs/>
          <w:szCs w:val="24"/>
        </w:rPr>
        <w:t>”</w:t>
      </w:r>
      <w:r w:rsidRPr="00C23422">
        <w:rPr>
          <w:rFonts w:cs="Times New Roman"/>
          <w:bCs/>
          <w:szCs w:val="24"/>
        </w:rPr>
        <w:t xml:space="preserve"> (or thy </w:t>
      </w:r>
      <w:r w:rsidR="004F26F1">
        <w:rPr>
          <w:rFonts w:cs="Times New Roman"/>
          <w:bCs/>
          <w:szCs w:val="24"/>
        </w:rPr>
        <w:t>‘</w:t>
      </w:r>
      <w:r w:rsidRPr="00C23422">
        <w:rPr>
          <w:rFonts w:cs="Times New Roman"/>
          <w:bCs/>
          <w:szCs w:val="24"/>
        </w:rPr>
        <w:t>wing</w:t>
      </w:r>
      <w:r w:rsidR="004F26F1">
        <w:rPr>
          <w:rFonts w:cs="Times New Roman"/>
          <w:bCs/>
          <w:szCs w:val="24"/>
        </w:rPr>
        <w:t>’</w:t>
      </w:r>
      <w:r w:rsidRPr="00C23422">
        <w:rPr>
          <w:rFonts w:cs="Times New Roman"/>
          <w:bCs/>
          <w:szCs w:val="24"/>
        </w:rPr>
        <w:t xml:space="preserve">) </w:t>
      </w:r>
      <w:r w:rsidR="004F26F1">
        <w:rPr>
          <w:rFonts w:cs="Times New Roman"/>
          <w:bCs/>
          <w:szCs w:val="24"/>
        </w:rPr>
        <w:t>“</w:t>
      </w:r>
      <w:r w:rsidRPr="00C23422">
        <w:rPr>
          <w:rFonts w:cs="Times New Roman"/>
          <w:bCs/>
          <w:szCs w:val="24"/>
        </w:rPr>
        <w:t>over thy handmaid</w:t>
      </w:r>
      <w:r w:rsidR="004F26F1">
        <w:rPr>
          <w:rFonts w:cs="Times New Roman"/>
          <w:bCs/>
          <w:szCs w:val="24"/>
        </w:rPr>
        <w:t>”</w:t>
      </w:r>
      <w:r w:rsidR="009B2024">
        <w:rPr>
          <w:rFonts w:cs="Times New Roman"/>
          <w:bCs/>
          <w:szCs w:val="24"/>
        </w:rPr>
        <w:t xml:space="preserve">.  </w:t>
      </w:r>
      <w:r w:rsidRPr="00C23422">
        <w:rPr>
          <w:rFonts w:cs="Times New Roman"/>
          <w:bCs/>
          <w:szCs w:val="24"/>
        </w:rPr>
        <w:t>Boaz was active in relation to Ruth</w:t>
      </w:r>
      <w:r w:rsidR="009B2024">
        <w:rPr>
          <w:rFonts w:cs="Times New Roman"/>
          <w:bCs/>
          <w:szCs w:val="24"/>
        </w:rPr>
        <w:t xml:space="preserve">.  </w:t>
      </w:r>
      <w:r w:rsidRPr="00C23422">
        <w:rPr>
          <w:rFonts w:cs="Times New Roman"/>
          <w:bCs/>
          <w:szCs w:val="24"/>
        </w:rPr>
        <w:t>In a sense, the Lord</w:t>
      </w:r>
      <w:r w:rsidR="004F26F1">
        <w:rPr>
          <w:rFonts w:cs="Times New Roman"/>
          <w:bCs/>
          <w:szCs w:val="24"/>
        </w:rPr>
        <w:t>’</w:t>
      </w:r>
      <w:r w:rsidRPr="00C23422">
        <w:rPr>
          <w:rFonts w:cs="Times New Roman"/>
          <w:bCs/>
          <w:szCs w:val="24"/>
        </w:rPr>
        <w:t>s service regarding His own who are with Himself is complete, just as Boaz</w:t>
      </w:r>
      <w:r w:rsidR="004F26F1">
        <w:rPr>
          <w:rFonts w:cs="Times New Roman"/>
          <w:bCs/>
          <w:szCs w:val="24"/>
        </w:rPr>
        <w:t>’</w:t>
      </w:r>
      <w:r w:rsidRPr="00C23422">
        <w:rPr>
          <w:rFonts w:cs="Times New Roman"/>
          <w:bCs/>
          <w:szCs w:val="24"/>
        </w:rPr>
        <w:t xml:space="preserve"> activity with the heap of corn was complete, but his activities are in view of Ruth</w:t>
      </w:r>
      <w:r w:rsidR="009B2024">
        <w:rPr>
          <w:rFonts w:cs="Times New Roman"/>
          <w:bCs/>
          <w:szCs w:val="24"/>
        </w:rPr>
        <w:t xml:space="preserve">.  </w:t>
      </w:r>
      <w:r w:rsidRPr="00C23422">
        <w:rPr>
          <w:rFonts w:cs="Times New Roman"/>
          <w:bCs/>
          <w:szCs w:val="24"/>
        </w:rPr>
        <w:t xml:space="preserve">Ruth would represent ourselves here, the current position of those of us who are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Pr="00C23422">
        <w:rPr>
          <w:rFonts w:cs="Times New Roman"/>
          <w:bCs/>
          <w:szCs w:val="24"/>
        </w:rPr>
        <w:t xml:space="preserve"> and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the Lord is active towards each one of us.</w:t>
      </w:r>
    </w:p>
    <w:p w14:paraId="2BC24DE5" w14:textId="0B3D1023"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As we read the remaining part of the third chapter of the Book of Ruth and the fourth chapter, we can see how Boaz is active in relation to final relationships known between Ruth and himself, and that is what the Lord is after in this time in which we are</w:t>
      </w:r>
      <w:r w:rsidR="009B2024">
        <w:rPr>
          <w:rFonts w:cs="Times New Roman"/>
          <w:bCs/>
          <w:szCs w:val="24"/>
        </w:rPr>
        <w:t xml:space="preserve">.  </w:t>
      </w:r>
      <w:r w:rsidRPr="00C23422">
        <w:rPr>
          <w:rFonts w:cs="Times New Roman"/>
          <w:bCs/>
          <w:szCs w:val="24"/>
        </w:rPr>
        <w:t xml:space="preserve">While we are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Pr="00C23422">
        <w:rPr>
          <w:rFonts w:cs="Times New Roman"/>
          <w:bCs/>
          <w:szCs w:val="24"/>
        </w:rPr>
        <w:t xml:space="preserve"> and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it is the time of the Lord</w:t>
      </w:r>
      <w:r w:rsidR="004F26F1">
        <w:rPr>
          <w:rFonts w:cs="Times New Roman"/>
          <w:bCs/>
          <w:szCs w:val="24"/>
        </w:rPr>
        <w:t>’</w:t>
      </w:r>
      <w:r w:rsidRPr="00C23422">
        <w:rPr>
          <w:rFonts w:cs="Times New Roman"/>
          <w:bCs/>
          <w:szCs w:val="24"/>
        </w:rPr>
        <w:t>s service, and the Spirit</w:t>
      </w:r>
      <w:r w:rsidR="004F26F1">
        <w:rPr>
          <w:rFonts w:cs="Times New Roman"/>
          <w:bCs/>
          <w:szCs w:val="24"/>
        </w:rPr>
        <w:t>’</w:t>
      </w:r>
      <w:r w:rsidRPr="00C23422">
        <w:rPr>
          <w:rFonts w:cs="Times New Roman"/>
          <w:bCs/>
          <w:szCs w:val="24"/>
        </w:rPr>
        <w:t>s service, towards every one of us in view of each one of us being a finished article for the Lord</w:t>
      </w:r>
      <w:r w:rsidR="004F26F1">
        <w:rPr>
          <w:rFonts w:cs="Times New Roman"/>
          <w:bCs/>
          <w:szCs w:val="24"/>
        </w:rPr>
        <w:t>’</w:t>
      </w:r>
      <w:r w:rsidRPr="00C23422">
        <w:rPr>
          <w:rFonts w:cs="Times New Roman"/>
          <w:bCs/>
          <w:szCs w:val="24"/>
        </w:rPr>
        <w:t>s pleasure eternally</w:t>
      </w:r>
      <w:r w:rsidR="009B2024">
        <w:rPr>
          <w:rFonts w:cs="Times New Roman"/>
          <w:bCs/>
          <w:szCs w:val="24"/>
        </w:rPr>
        <w:t xml:space="preserve">.  </w:t>
      </w:r>
      <w:r w:rsidRPr="00C23422">
        <w:rPr>
          <w:rFonts w:cs="Times New Roman"/>
          <w:bCs/>
          <w:szCs w:val="24"/>
        </w:rPr>
        <w:t>You can think of that heap of corn in relation to the personnel of the assembly secured; you can think of that heap as representing those who sleep from Abel onwards, myriads, millions, all that is now secured for the Lord</w:t>
      </w:r>
      <w:r w:rsidR="004F26F1">
        <w:rPr>
          <w:rFonts w:cs="Times New Roman"/>
          <w:bCs/>
          <w:szCs w:val="24"/>
        </w:rPr>
        <w:t>’</w:t>
      </w:r>
      <w:r w:rsidRPr="00C23422">
        <w:rPr>
          <w:rFonts w:cs="Times New Roman"/>
          <w:bCs/>
          <w:szCs w:val="24"/>
        </w:rPr>
        <w:t xml:space="preserve">s own satisfaction, soon to be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life in manifestation for the pleasure and glory of God and for the heart of Christ.</w:t>
      </w:r>
    </w:p>
    <w:p w14:paraId="2574D6DE" w14:textId="20D31AC9"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So Paul says, </w:t>
      </w:r>
      <w:r w:rsidR="004F26F1">
        <w:rPr>
          <w:rFonts w:cs="Times New Roman"/>
          <w:bCs/>
          <w:szCs w:val="24"/>
        </w:rPr>
        <w:t>“</w:t>
      </w:r>
      <w:r w:rsidRPr="00C23422">
        <w:rPr>
          <w:rFonts w:cs="Times New Roman"/>
          <w:bCs/>
          <w:szCs w:val="24"/>
        </w:rPr>
        <w:t>while present in the body we are absent from the Lord</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The very fact that we are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means that it is to be a time that calls for faithfulness, for testimony, for devoted committal; that is the time that we are in as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009B2024">
        <w:rPr>
          <w:rFonts w:cs="Times New Roman"/>
          <w:bCs/>
          <w:szCs w:val="24"/>
        </w:rPr>
        <w:t xml:space="preserve">.  </w:t>
      </w:r>
      <w:r w:rsidRPr="00C23422">
        <w:rPr>
          <w:rFonts w:cs="Times New Roman"/>
          <w:bCs/>
          <w:szCs w:val="24"/>
        </w:rPr>
        <w:t>The body is what expresses what is inward</w:t>
      </w:r>
      <w:r w:rsidR="009B2024">
        <w:rPr>
          <w:rFonts w:cs="Times New Roman"/>
          <w:bCs/>
          <w:szCs w:val="24"/>
        </w:rPr>
        <w:t xml:space="preserve">.  </w:t>
      </w:r>
      <w:r w:rsidRPr="00C23422">
        <w:rPr>
          <w:rFonts w:cs="Times New Roman"/>
          <w:bCs/>
          <w:szCs w:val="24"/>
        </w:rPr>
        <w:t>We were hearing last night about our being, our spirits, but the body is needed for expression</w:t>
      </w:r>
      <w:r w:rsidR="009B2024">
        <w:rPr>
          <w:rFonts w:cs="Times New Roman"/>
          <w:bCs/>
          <w:szCs w:val="24"/>
        </w:rPr>
        <w:t xml:space="preserve">.  </w:t>
      </w:r>
      <w:r w:rsidRPr="00C23422">
        <w:rPr>
          <w:rFonts w:cs="Times New Roman"/>
          <w:bCs/>
          <w:szCs w:val="24"/>
        </w:rPr>
        <w:t>Those who have been taken to be with the Lord are in a sense unclothed; there</w:t>
      </w:r>
      <w:r>
        <w:rPr>
          <w:rFonts w:cs="Times New Roman"/>
          <w:bCs/>
          <w:szCs w:val="24"/>
        </w:rPr>
        <w:t xml:space="preserve"> </w:t>
      </w:r>
      <w:r w:rsidRPr="00C23422">
        <w:rPr>
          <w:rFonts w:cs="Times New Roman"/>
          <w:bCs/>
          <w:szCs w:val="24"/>
        </w:rPr>
        <w:t>is not the same ability to express what there is</w:t>
      </w:r>
      <w:r w:rsidR="009B2024">
        <w:rPr>
          <w:rFonts w:cs="Times New Roman"/>
          <w:bCs/>
          <w:szCs w:val="24"/>
        </w:rPr>
        <w:t xml:space="preserve">.  </w:t>
      </w:r>
      <w:r w:rsidRPr="00C23422">
        <w:rPr>
          <w:rFonts w:cs="Times New Roman"/>
          <w:bCs/>
          <w:szCs w:val="24"/>
        </w:rPr>
        <w:t>That is going to come</w:t>
      </w:r>
      <w:r w:rsidR="009B2024">
        <w:rPr>
          <w:rFonts w:cs="Times New Roman"/>
          <w:bCs/>
          <w:szCs w:val="24"/>
        </w:rPr>
        <w:t xml:space="preserve">.  </w:t>
      </w:r>
      <w:r w:rsidRPr="00C23422">
        <w:rPr>
          <w:rFonts w:cs="Times New Roman"/>
          <w:bCs/>
          <w:szCs w:val="24"/>
        </w:rPr>
        <w:t>What an expression it will be when it does come</w:t>
      </w:r>
      <w:r w:rsidR="003C3CAD">
        <w:rPr>
          <w:rFonts w:cs="Times New Roman"/>
          <w:bCs/>
          <w:szCs w:val="24"/>
        </w:rPr>
        <w:t xml:space="preserve">!  </w:t>
      </w:r>
      <w:r w:rsidRPr="00C23422">
        <w:rPr>
          <w:rFonts w:cs="Times New Roman"/>
          <w:bCs/>
          <w:szCs w:val="24"/>
        </w:rPr>
        <w:t xml:space="preserve">What is mortal will be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003C3CAD">
        <w:rPr>
          <w:rFonts w:cs="Times New Roman"/>
          <w:bCs/>
          <w:szCs w:val="24"/>
        </w:rPr>
        <w:t xml:space="preserve">!  </w:t>
      </w:r>
      <w:r w:rsidRPr="00C23422">
        <w:rPr>
          <w:rFonts w:cs="Times New Roman"/>
          <w:bCs/>
          <w:szCs w:val="24"/>
        </w:rPr>
        <w:t>But meantime we are present in the body, and there is meant to be an expression of something for the pleasure of God, and for the heart of Christ</w:t>
      </w:r>
      <w:r w:rsidR="009B2024">
        <w:rPr>
          <w:rFonts w:cs="Times New Roman"/>
          <w:bCs/>
          <w:szCs w:val="24"/>
        </w:rPr>
        <w:t xml:space="preserv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is a time for fidelity, a time for testimony, and that is expressed in our bodies</w:t>
      </w:r>
      <w:r w:rsidR="009B2024">
        <w:rPr>
          <w:rFonts w:cs="Times New Roman"/>
          <w:bCs/>
          <w:szCs w:val="24"/>
        </w:rPr>
        <w:t xml:space="preserve">.  </w:t>
      </w:r>
      <w:r w:rsidR="004F26F1">
        <w:rPr>
          <w:rFonts w:cs="Times New Roman"/>
          <w:bCs/>
          <w:szCs w:val="24"/>
        </w:rPr>
        <w:t>“</w:t>
      </w:r>
      <w:r w:rsidRPr="00C23422">
        <w:rPr>
          <w:rFonts w:cs="Times New Roman"/>
          <w:bCs/>
          <w:szCs w:val="24"/>
        </w:rPr>
        <w:t>We walk by faith, not by sight</w:t>
      </w:r>
      <w:r w:rsidR="004F26F1">
        <w:rPr>
          <w:rFonts w:cs="Times New Roman"/>
          <w:bCs/>
          <w:szCs w:val="24"/>
        </w:rPr>
        <w:t>”</w:t>
      </w:r>
      <w:r w:rsidRPr="00C23422">
        <w:rPr>
          <w:rFonts w:cs="Times New Roman"/>
          <w:bCs/>
          <w:szCs w:val="24"/>
        </w:rPr>
        <w:t>; that is because we are absent from the Lord</w:t>
      </w:r>
      <w:r w:rsidR="009B2024">
        <w:rPr>
          <w:rFonts w:cs="Times New Roman"/>
          <w:bCs/>
          <w:szCs w:val="24"/>
        </w:rPr>
        <w:t xml:space="preserve">.  </w:t>
      </w:r>
      <w:r w:rsidRPr="00C23422">
        <w:rPr>
          <w:rFonts w:cs="Times New Roman"/>
          <w:bCs/>
          <w:szCs w:val="24"/>
        </w:rPr>
        <w:t>Soon we will see Him, we will actually see the Lord Jesus face to face; the time of faith will be over</w:t>
      </w:r>
      <w:r w:rsidR="009B2024">
        <w:rPr>
          <w:rFonts w:cs="Times New Roman"/>
          <w:bCs/>
          <w:szCs w:val="24"/>
        </w:rPr>
        <w:t xml:space="preserve">.  </w:t>
      </w:r>
      <w:r w:rsidRPr="00C23422">
        <w:rPr>
          <w:rFonts w:cs="Times New Roman"/>
          <w:bCs/>
          <w:szCs w:val="24"/>
        </w:rPr>
        <w:t xml:space="preserve">Paul says that it is preferable </w:t>
      </w:r>
      <w:r w:rsidR="004F26F1">
        <w:rPr>
          <w:rFonts w:cs="Times New Roman"/>
          <w:bCs/>
          <w:szCs w:val="24"/>
        </w:rPr>
        <w:t>“</w:t>
      </w:r>
      <w:r w:rsidRPr="00C23422">
        <w:rPr>
          <w:rFonts w:cs="Times New Roman"/>
          <w:bCs/>
          <w:szCs w:val="24"/>
        </w:rPr>
        <w:t>to be absent from the body and present with the Lord</w:t>
      </w:r>
      <w:r w:rsidR="004F26F1">
        <w:rPr>
          <w:rFonts w:cs="Times New Roman"/>
          <w:bCs/>
          <w:szCs w:val="24"/>
        </w:rPr>
        <w:t>”</w:t>
      </w:r>
      <w:r w:rsidRPr="00C23422">
        <w:rPr>
          <w:rFonts w:cs="Times New Roman"/>
          <w:bCs/>
          <w:szCs w:val="24"/>
        </w:rPr>
        <w:t xml:space="preserve">, but soon, dear brethren, we </w:t>
      </w:r>
      <w:r w:rsidRPr="00C23422">
        <w:rPr>
          <w:rFonts w:cs="Times New Roman"/>
          <w:bCs/>
          <w:szCs w:val="24"/>
        </w:rPr>
        <w:lastRenderedPageBreak/>
        <w:t xml:space="preserve">will be present in </w:t>
      </w:r>
      <w:r w:rsidR="005C3911" w:rsidRPr="00C23422">
        <w:rPr>
          <w:rFonts w:cs="Times New Roman"/>
          <w:bCs/>
          <w:szCs w:val="24"/>
        </w:rPr>
        <w:t>the body</w:t>
      </w:r>
      <w:r w:rsidRPr="00C23422">
        <w:rPr>
          <w:rFonts w:cs="Times New Roman"/>
          <w:bCs/>
          <w:szCs w:val="24"/>
        </w:rPr>
        <w:t xml:space="preserve"> and present with the Lord</w:t>
      </w:r>
      <w:r w:rsidR="009B2024">
        <w:rPr>
          <w:rFonts w:cs="Times New Roman"/>
          <w:bCs/>
          <w:szCs w:val="24"/>
        </w:rPr>
        <w:t xml:space="preserve">.  </w:t>
      </w:r>
      <w:r w:rsidRPr="00C23422">
        <w:rPr>
          <w:rFonts w:cs="Times New Roman"/>
          <w:bCs/>
          <w:szCs w:val="24"/>
        </w:rPr>
        <w:t>We are going to have bodies of glory to express what God has wrought in each one of us</w:t>
      </w:r>
      <w:r w:rsidR="009B2024">
        <w:rPr>
          <w:rFonts w:cs="Times New Roman"/>
          <w:bCs/>
          <w:szCs w:val="24"/>
        </w:rPr>
        <w:t xml:space="preserve">.  </w:t>
      </w:r>
      <w:r w:rsidRPr="00C23422">
        <w:rPr>
          <w:rFonts w:cs="Times New Roman"/>
          <w:bCs/>
          <w:szCs w:val="24"/>
        </w:rPr>
        <w:t xml:space="preserve">He </w:t>
      </w:r>
      <w:r w:rsidR="004F26F1">
        <w:rPr>
          <w:rFonts w:cs="Times New Roman"/>
          <w:bCs/>
          <w:szCs w:val="24"/>
        </w:rPr>
        <w:t>“</w:t>
      </w:r>
      <w:r w:rsidRPr="00C23422">
        <w:rPr>
          <w:rFonts w:cs="Times New Roman"/>
          <w:bCs/>
          <w:szCs w:val="24"/>
        </w:rPr>
        <w:t>has wrought us for this very thing</w:t>
      </w:r>
      <w:r w:rsidR="004F26F1">
        <w:rPr>
          <w:rFonts w:cs="Times New Roman"/>
          <w:bCs/>
          <w:szCs w:val="24"/>
        </w:rPr>
        <w:t>”</w:t>
      </w:r>
      <w:r w:rsidR="009B2024">
        <w:rPr>
          <w:rFonts w:cs="Times New Roman"/>
          <w:bCs/>
          <w:szCs w:val="24"/>
        </w:rPr>
        <w:t xml:space="preserve">.  </w:t>
      </w:r>
      <w:r w:rsidRPr="00C23422">
        <w:rPr>
          <w:rFonts w:cs="Times New Roman"/>
          <w:bCs/>
          <w:szCs w:val="24"/>
        </w:rPr>
        <w:t>There is going to be the full expression in bodies of glory like that of our Lord Jesus Christ</w:t>
      </w:r>
      <w:r w:rsidR="009B2024">
        <w:rPr>
          <w:rFonts w:cs="Times New Roman"/>
          <w:bCs/>
          <w:szCs w:val="24"/>
        </w:rPr>
        <w:t xml:space="preserve">.  </w:t>
      </w:r>
      <w:r w:rsidRPr="00C23422">
        <w:rPr>
          <w:rFonts w:cs="Times New Roman"/>
          <w:bCs/>
          <w:szCs w:val="24"/>
        </w:rPr>
        <w:t xml:space="preserve">Think of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how glorious, how blessed and how triumphant these thoughts are</w:t>
      </w:r>
      <w:r w:rsidR="003C3CAD">
        <w:rPr>
          <w:rFonts w:cs="Times New Roman"/>
          <w:bCs/>
          <w:szCs w:val="24"/>
        </w:rPr>
        <w:t xml:space="preserve">!  </w:t>
      </w:r>
      <w:r w:rsidRPr="00C23422">
        <w:rPr>
          <w:rFonts w:cs="Times New Roman"/>
          <w:bCs/>
          <w:szCs w:val="24"/>
        </w:rPr>
        <w:t xml:space="preserve">They are to energise us and strengthen us in our time of fidelity while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w:t>
      </w:r>
    </w:p>
    <w:p w14:paraId="661F9A44" w14:textId="171542FC" w:rsidR="000C79DF"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Therefore Paul says, </w:t>
      </w:r>
      <w:r w:rsidR="004F26F1">
        <w:rPr>
          <w:rFonts w:cs="Times New Roman"/>
          <w:bCs/>
          <w:szCs w:val="24"/>
        </w:rPr>
        <w:t>“</w:t>
      </w:r>
      <w:r w:rsidRPr="00C23422">
        <w:rPr>
          <w:rFonts w:cs="Times New Roman"/>
          <w:bCs/>
          <w:szCs w:val="24"/>
        </w:rPr>
        <w:t>Wherefore also we are zealous</w:t>
      </w:r>
      <w:r w:rsidR="004F26F1">
        <w:rPr>
          <w:rFonts w:cs="Times New Roman"/>
          <w:bCs/>
          <w:szCs w:val="24"/>
        </w:rPr>
        <w:t>”</w:t>
      </w:r>
      <w:r w:rsidR="009B2024">
        <w:rPr>
          <w:rFonts w:cs="Times New Roman"/>
          <w:bCs/>
          <w:szCs w:val="24"/>
        </w:rPr>
        <w:t xml:space="preserve">.  </w:t>
      </w:r>
      <w:r w:rsidRPr="00C23422">
        <w:rPr>
          <w:rFonts w:cs="Times New Roman"/>
          <w:bCs/>
          <w:szCs w:val="24"/>
        </w:rPr>
        <w:t>There is a need, dear brethren, for being zealous, not half-hearted, not just nominal</w:t>
      </w:r>
      <w:r w:rsidR="009B2024">
        <w:rPr>
          <w:rFonts w:cs="Times New Roman"/>
          <w:bCs/>
          <w:szCs w:val="24"/>
        </w:rPr>
        <w:t xml:space="preserve">.  </w:t>
      </w:r>
      <w:r w:rsidR="004F26F1">
        <w:rPr>
          <w:rFonts w:cs="Times New Roman"/>
          <w:bCs/>
          <w:szCs w:val="24"/>
        </w:rPr>
        <w:t>“</w:t>
      </w:r>
      <w:r w:rsidRPr="00C23422">
        <w:rPr>
          <w:rFonts w:cs="Times New Roman"/>
          <w:bCs/>
          <w:szCs w:val="24"/>
        </w:rPr>
        <w:t>Wherefore also we are zealous, whether present or absent</w:t>
      </w:r>
      <w:r w:rsidR="004F26F1">
        <w:rPr>
          <w:rFonts w:cs="Times New Roman"/>
          <w:bCs/>
          <w:szCs w:val="24"/>
        </w:rPr>
        <w:t>”</w:t>
      </w:r>
      <w:r w:rsidRPr="00C23422">
        <w:rPr>
          <w:rFonts w:cs="Times New Roman"/>
          <w:bCs/>
          <w:szCs w:val="24"/>
        </w:rPr>
        <w:t xml:space="preserve">, that is, whether we view ourselves as present in the body or absent from the Lord, which is the time we are in, </w:t>
      </w:r>
      <w:r w:rsidR="004F26F1">
        <w:rPr>
          <w:rFonts w:cs="Times New Roman"/>
          <w:bCs/>
          <w:szCs w:val="24"/>
        </w:rPr>
        <w:t>“</w:t>
      </w:r>
      <w:r w:rsidRPr="00C23422">
        <w:rPr>
          <w:rFonts w:cs="Times New Roman"/>
          <w:bCs/>
          <w:szCs w:val="24"/>
        </w:rPr>
        <w:t xml:space="preserve">we are zealous </w:t>
      </w:r>
      <w:r w:rsidR="009B2024">
        <w:rPr>
          <w:rFonts w:cs="Times New Roman"/>
          <w:bCs/>
          <w:szCs w:val="24"/>
        </w:rPr>
        <w:t xml:space="preserve">... </w:t>
      </w:r>
      <w:r w:rsidRPr="00C23422">
        <w:rPr>
          <w:rFonts w:cs="Times New Roman"/>
          <w:bCs/>
          <w:szCs w:val="24"/>
        </w:rPr>
        <w:t>to be agreeable to him</w:t>
      </w:r>
      <w:r w:rsidR="004F26F1">
        <w:rPr>
          <w:rFonts w:cs="Times New Roman"/>
          <w:bCs/>
          <w:szCs w:val="24"/>
        </w:rPr>
        <w:t>”</w:t>
      </w:r>
      <w:r w:rsidR="009B2024">
        <w:rPr>
          <w:rFonts w:cs="Times New Roman"/>
          <w:bCs/>
          <w:szCs w:val="24"/>
        </w:rPr>
        <w:t xml:space="preserve">.  </w:t>
      </w:r>
      <w:r w:rsidRPr="00C23422">
        <w:rPr>
          <w:rFonts w:cs="Times New Roman"/>
          <w:bCs/>
          <w:szCs w:val="24"/>
        </w:rPr>
        <w:t>May the Lord help us all</w:t>
      </w:r>
      <w:r w:rsidR="009B2024">
        <w:rPr>
          <w:rFonts w:cs="Times New Roman"/>
          <w:bCs/>
          <w:szCs w:val="24"/>
        </w:rPr>
        <w:t xml:space="preserve">.  </w:t>
      </w:r>
      <w:r w:rsidRPr="00C23422">
        <w:rPr>
          <w:rFonts w:cs="Times New Roman"/>
          <w:bCs/>
          <w:szCs w:val="24"/>
        </w:rPr>
        <w:t>Our sister has had her active part in this city in testimony, in hospitality, in deaconess service; she has fulfilled her part</w:t>
      </w:r>
      <w:r w:rsidR="009B2024">
        <w:rPr>
          <w:rFonts w:cs="Times New Roman"/>
          <w:bCs/>
          <w:szCs w:val="24"/>
        </w:rPr>
        <w:t xml:space="preserve">.  </w:t>
      </w:r>
      <w:r w:rsidRPr="00C23422">
        <w:rPr>
          <w:rFonts w:cs="Times New Roman"/>
          <w:bCs/>
          <w:szCs w:val="24"/>
        </w:rPr>
        <w:t>There is a need to fill the ranks in this city in which we are</w:t>
      </w:r>
      <w:r w:rsidR="009B2024">
        <w:rPr>
          <w:rFonts w:cs="Times New Roman"/>
          <w:bCs/>
          <w:szCs w:val="24"/>
        </w:rPr>
        <w:t xml:space="preserve">.  </w:t>
      </w:r>
      <w:r w:rsidRPr="00C23422">
        <w:rPr>
          <w:rFonts w:cs="Times New Roman"/>
          <w:bCs/>
          <w:szCs w:val="24"/>
        </w:rPr>
        <w:t xml:space="preserve">May we all be more zealous </w:t>
      </w:r>
      <w:r w:rsidR="004F26F1">
        <w:rPr>
          <w:rFonts w:cs="Times New Roman"/>
          <w:bCs/>
          <w:szCs w:val="24"/>
        </w:rPr>
        <w:t>“</w:t>
      </w:r>
      <w:r w:rsidRPr="00C23422">
        <w:rPr>
          <w:rFonts w:cs="Times New Roman"/>
          <w:bCs/>
          <w:szCs w:val="24"/>
        </w:rPr>
        <w:t>to be agreeable to him</w:t>
      </w:r>
      <w:r w:rsidR="004F26F1">
        <w:rPr>
          <w:rFonts w:cs="Times New Roman"/>
          <w:bCs/>
          <w:szCs w:val="24"/>
        </w:rPr>
        <w:t>”</w:t>
      </w:r>
      <w:r w:rsidRPr="00C23422">
        <w:rPr>
          <w:rFonts w:cs="Times New Roman"/>
          <w:bCs/>
          <w:szCs w:val="24"/>
        </w:rPr>
        <w:t xml:space="preserve">, for His </w:t>
      </w:r>
      <w:r w:rsidR="00B140A5">
        <w:rPr>
          <w:rFonts w:cs="Times New Roman"/>
          <w:bCs/>
          <w:szCs w:val="24"/>
        </w:rPr>
        <w:t>N</w:t>
      </w:r>
      <w:r w:rsidRPr="00C23422">
        <w:rPr>
          <w:rFonts w:cs="Times New Roman"/>
          <w:bCs/>
          <w:szCs w:val="24"/>
        </w:rPr>
        <w:t>ame</w:t>
      </w:r>
      <w:r w:rsidR="004F26F1">
        <w:rPr>
          <w:rFonts w:cs="Times New Roman"/>
          <w:bCs/>
          <w:szCs w:val="24"/>
        </w:rPr>
        <w:t>’</w:t>
      </w:r>
      <w:r w:rsidRPr="00C23422">
        <w:rPr>
          <w:rFonts w:cs="Times New Roman"/>
          <w:bCs/>
          <w:szCs w:val="24"/>
        </w:rPr>
        <w:t>s sake.</w:t>
      </w:r>
    </w:p>
    <w:p w14:paraId="06E2683A" w14:textId="77777777" w:rsidR="001142DB" w:rsidRDefault="001142DB" w:rsidP="001142DB">
      <w:pPr>
        <w:spacing w:before="120" w:after="0" w:line="240" w:lineRule="auto"/>
        <w:jc w:val="both"/>
        <w:rPr>
          <w:sz w:val="23"/>
          <w:szCs w:val="23"/>
        </w:rPr>
      </w:pPr>
    </w:p>
    <w:p w14:paraId="30E86527" w14:textId="46789AF4" w:rsidR="001142DB" w:rsidRPr="001142DB" w:rsidRDefault="001142DB" w:rsidP="001142DB">
      <w:pPr>
        <w:spacing w:before="120" w:after="0" w:line="240" w:lineRule="auto"/>
        <w:jc w:val="both"/>
        <w:rPr>
          <w:b/>
          <w:bCs/>
          <w:sz w:val="23"/>
          <w:szCs w:val="23"/>
        </w:rPr>
      </w:pPr>
      <w:r w:rsidRPr="001142DB">
        <w:rPr>
          <w:b/>
          <w:bCs/>
          <w:sz w:val="23"/>
          <w:szCs w:val="23"/>
        </w:rPr>
        <w:t>EDINBURGH</w:t>
      </w:r>
    </w:p>
    <w:p w14:paraId="2C49F5D1" w14:textId="77777777" w:rsidR="001142DB" w:rsidRPr="001142DB" w:rsidRDefault="001142DB" w:rsidP="001142DB">
      <w:pPr>
        <w:spacing w:before="120" w:after="0" w:line="240" w:lineRule="auto"/>
        <w:jc w:val="both"/>
        <w:rPr>
          <w:b/>
          <w:bCs/>
          <w:sz w:val="23"/>
          <w:szCs w:val="23"/>
        </w:rPr>
      </w:pPr>
      <w:r w:rsidRPr="001142DB">
        <w:rPr>
          <w:b/>
          <w:bCs/>
          <w:sz w:val="23"/>
          <w:szCs w:val="23"/>
        </w:rPr>
        <w:t>23</w:t>
      </w:r>
      <w:r w:rsidRPr="001142DB">
        <w:rPr>
          <w:b/>
          <w:bCs/>
          <w:sz w:val="23"/>
          <w:szCs w:val="23"/>
          <w:vertAlign w:val="superscript"/>
        </w:rPr>
        <w:t>rd</w:t>
      </w:r>
      <w:r w:rsidRPr="001142DB">
        <w:rPr>
          <w:b/>
          <w:bCs/>
          <w:sz w:val="23"/>
          <w:szCs w:val="23"/>
        </w:rPr>
        <w:t xml:space="preserve"> January 1980 </w:t>
      </w:r>
    </w:p>
    <w:p w14:paraId="5CF7F210" w14:textId="76AC983E" w:rsidR="00C23422" w:rsidRPr="001142DB" w:rsidRDefault="001142DB" w:rsidP="001142DB">
      <w:pPr>
        <w:spacing w:before="120" w:after="0" w:line="240" w:lineRule="auto"/>
        <w:jc w:val="both"/>
        <w:rPr>
          <w:rFonts w:cs="Times New Roman"/>
          <w:bCs/>
          <w:i/>
          <w:iCs/>
          <w:szCs w:val="24"/>
        </w:rPr>
      </w:pPr>
      <w:r w:rsidRPr="001142DB">
        <w:rPr>
          <w:i/>
          <w:iCs/>
          <w:sz w:val="23"/>
          <w:szCs w:val="23"/>
        </w:rPr>
        <w:t xml:space="preserve">at </w:t>
      </w:r>
      <w:r w:rsidR="004D0572">
        <w:rPr>
          <w:i/>
          <w:iCs/>
          <w:sz w:val="23"/>
          <w:szCs w:val="23"/>
        </w:rPr>
        <w:t>a</w:t>
      </w:r>
      <w:r w:rsidRPr="001142DB">
        <w:rPr>
          <w:i/>
          <w:iCs/>
          <w:sz w:val="23"/>
          <w:szCs w:val="23"/>
        </w:rPr>
        <w:t xml:space="preserve"> burial</w:t>
      </w:r>
      <w:r w:rsidR="004D0572">
        <w:rPr>
          <w:i/>
          <w:iCs/>
          <w:sz w:val="23"/>
          <w:szCs w:val="23"/>
        </w:rPr>
        <w:t xml:space="preserve"> meeting</w:t>
      </w:r>
      <w:r w:rsidRPr="001142DB">
        <w:rPr>
          <w:i/>
          <w:iCs/>
          <w:sz w:val="23"/>
          <w:szCs w:val="23"/>
        </w:rPr>
        <w:t xml:space="preserve"> </w:t>
      </w:r>
    </w:p>
    <w:p w14:paraId="0A1F2997" w14:textId="7D76699B" w:rsidR="00D82C31" w:rsidRDefault="00C23422" w:rsidP="00C23422">
      <w:pPr>
        <w:spacing w:before="120" w:after="0" w:line="240" w:lineRule="auto"/>
        <w:jc w:val="center"/>
        <w:rPr>
          <w:rFonts w:cs="Times New Roman"/>
          <w:bCs/>
          <w:szCs w:val="24"/>
        </w:rPr>
      </w:pPr>
      <w:r w:rsidRPr="00FD428C">
        <w:rPr>
          <w:rFonts w:cs="Times New Roman"/>
          <w:bCs/>
          <w:szCs w:val="24"/>
        </w:rPr>
        <w:t>_____________________</w:t>
      </w:r>
    </w:p>
    <w:p w14:paraId="42BE6D13" w14:textId="77777777" w:rsidR="00D82C31" w:rsidRDefault="00D82C31">
      <w:pPr>
        <w:rPr>
          <w:rFonts w:cs="Times New Roman"/>
          <w:bCs/>
          <w:szCs w:val="24"/>
        </w:rPr>
      </w:pPr>
      <w:r>
        <w:rPr>
          <w:rFonts w:cs="Times New Roman"/>
          <w:bCs/>
          <w:szCs w:val="24"/>
        </w:rPr>
        <w:br w:type="page"/>
      </w:r>
    </w:p>
    <w:p w14:paraId="346F16A3" w14:textId="6E974695" w:rsidR="00D82C31" w:rsidRPr="00D82C31" w:rsidRDefault="004F26F1" w:rsidP="00D82C31">
      <w:pPr>
        <w:pStyle w:val="Heading1"/>
      </w:pPr>
      <w:bookmarkStart w:id="70" w:name="_Toc26879129"/>
      <w:bookmarkStart w:id="71" w:name="_Toc35685487"/>
      <w:r>
        <w:lastRenderedPageBreak/>
        <w:t>“</w:t>
      </w:r>
      <w:r w:rsidR="00D82C31" w:rsidRPr="00D82C31">
        <w:t>HIS OWN</w:t>
      </w:r>
      <w:r>
        <w:t>”</w:t>
      </w:r>
      <w:r w:rsidR="00D82C31" w:rsidRPr="00D82C31">
        <w:t xml:space="preserve"> AND </w:t>
      </w:r>
      <w:r>
        <w:t>“</w:t>
      </w:r>
      <w:r w:rsidR="00D82C31" w:rsidRPr="00D82C31">
        <w:t>HER OWN</w:t>
      </w:r>
      <w:r>
        <w:t>”</w:t>
      </w:r>
      <w:bookmarkEnd w:id="70"/>
      <w:bookmarkEnd w:id="71"/>
    </w:p>
    <w:p w14:paraId="165DF57F" w14:textId="448F8D93" w:rsidR="00D82C31" w:rsidRPr="00526091" w:rsidRDefault="00D82C31" w:rsidP="00384F39">
      <w:pPr>
        <w:spacing w:before="100" w:after="0" w:line="240" w:lineRule="auto"/>
        <w:jc w:val="both"/>
        <w:rPr>
          <w:rFonts w:cs="Times New Roman"/>
          <w:b/>
          <w:szCs w:val="24"/>
        </w:rPr>
      </w:pPr>
      <w:r w:rsidRPr="00526091">
        <w:rPr>
          <w:rFonts w:cs="Times New Roman"/>
          <w:b/>
          <w:szCs w:val="24"/>
        </w:rPr>
        <w:t>Ephesians 5: 28</w:t>
      </w:r>
      <w:r w:rsidR="00526091" w:rsidRPr="00526091">
        <w:rPr>
          <w:rFonts w:cs="Times New Roman"/>
          <w:b/>
          <w:szCs w:val="24"/>
        </w:rPr>
        <w:t>-</w:t>
      </w:r>
      <w:r w:rsidRPr="00526091">
        <w:rPr>
          <w:rFonts w:cs="Times New Roman"/>
          <w:b/>
          <w:szCs w:val="24"/>
        </w:rPr>
        <w:t>32</w:t>
      </w:r>
    </w:p>
    <w:p w14:paraId="2D9FCAA0" w14:textId="1BCEA6CE"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I desire to say a few words about the uniqueness of the marriage bond</w:t>
      </w:r>
      <w:r w:rsidR="009B2024">
        <w:rPr>
          <w:rFonts w:cs="Times New Roman"/>
          <w:bCs/>
          <w:szCs w:val="24"/>
        </w:rPr>
        <w:t xml:space="preserve">.  </w:t>
      </w:r>
      <w:r w:rsidRPr="00D82C31">
        <w:rPr>
          <w:rFonts w:cs="Times New Roman"/>
          <w:bCs/>
          <w:szCs w:val="24"/>
        </w:rPr>
        <w:t>There is nothing else like it in relationships</w:t>
      </w:r>
      <w:r w:rsidR="009B2024">
        <w:rPr>
          <w:rFonts w:cs="Times New Roman"/>
          <w:bCs/>
          <w:szCs w:val="24"/>
        </w:rPr>
        <w:t xml:space="preserve">.  </w:t>
      </w:r>
      <w:r w:rsidRPr="00D82C31">
        <w:rPr>
          <w:rFonts w:cs="Times New Roman"/>
          <w:bCs/>
          <w:szCs w:val="24"/>
        </w:rPr>
        <w:t>I refer to the latter part of verse 2 in 1 Corinthians 7</w:t>
      </w:r>
      <w:r w:rsidR="00DE5020">
        <w:rPr>
          <w:rFonts w:cs="Times New Roman"/>
          <w:bCs/>
          <w:szCs w:val="24"/>
        </w:rPr>
        <w:t xml:space="preserve">—“Let </w:t>
      </w:r>
      <w:r w:rsidRPr="00D82C31">
        <w:rPr>
          <w:rFonts w:cs="Times New Roman"/>
          <w:bCs/>
          <w:szCs w:val="24"/>
        </w:rPr>
        <w:t>each have his own wife, and each woman have her own husband</w:t>
      </w:r>
      <w:r w:rsidR="004F26F1">
        <w:rPr>
          <w:rFonts w:cs="Times New Roman"/>
          <w:bCs/>
          <w:szCs w:val="24"/>
        </w:rPr>
        <w:t>”</w:t>
      </w:r>
      <w:r w:rsidRPr="00D82C31">
        <w:rPr>
          <w:rFonts w:cs="Times New Roman"/>
          <w:bCs/>
          <w:szCs w:val="24"/>
        </w:rPr>
        <w:t>—his own and her own</w:t>
      </w:r>
      <w:r w:rsidR="009B2024">
        <w:rPr>
          <w:rFonts w:cs="Times New Roman"/>
          <w:bCs/>
          <w:szCs w:val="24"/>
        </w:rPr>
        <w:t xml:space="preserve">.  </w:t>
      </w:r>
      <w:r w:rsidRPr="00D82C31">
        <w:rPr>
          <w:rFonts w:cs="Times New Roman"/>
          <w:bCs/>
          <w:szCs w:val="24"/>
        </w:rPr>
        <w:t>A brother may have a house; he may have many possessions; but there is nothing as close as his wife, his own wife</w:t>
      </w:r>
      <w:r w:rsidR="009B2024">
        <w:rPr>
          <w:rFonts w:cs="Times New Roman"/>
          <w:bCs/>
          <w:szCs w:val="24"/>
        </w:rPr>
        <w:t xml:space="preserve">.  </w:t>
      </w:r>
      <w:r w:rsidRPr="00D82C31">
        <w:rPr>
          <w:rFonts w:cs="Times New Roman"/>
          <w:bCs/>
          <w:szCs w:val="24"/>
        </w:rPr>
        <w:t>No matter what possessions a sister may have, there is something closer than anything else—her own husband</w:t>
      </w:r>
      <w:r w:rsidR="009B2024">
        <w:rPr>
          <w:rFonts w:cs="Times New Roman"/>
          <w:bCs/>
          <w:szCs w:val="24"/>
        </w:rPr>
        <w:t xml:space="preserve">.  </w:t>
      </w:r>
      <w:r w:rsidRPr="00D82C31">
        <w:rPr>
          <w:rFonts w:cs="Times New Roman"/>
          <w:bCs/>
          <w:szCs w:val="24"/>
        </w:rPr>
        <w:t>His own and her own is a closer relationship than father and son, or mother and daughter</w:t>
      </w:r>
      <w:r w:rsidR="009B2024">
        <w:rPr>
          <w:rFonts w:cs="Times New Roman"/>
          <w:bCs/>
          <w:szCs w:val="24"/>
        </w:rPr>
        <w:t xml:space="preserve">.  </w:t>
      </w:r>
      <w:r w:rsidRPr="00D82C31">
        <w:rPr>
          <w:rFonts w:cs="Times New Roman"/>
          <w:bCs/>
          <w:szCs w:val="24"/>
        </w:rPr>
        <w:t>The marriage bond is the most intimate of all relationships</w:t>
      </w:r>
      <w:r w:rsidR="009B2024">
        <w:rPr>
          <w:rFonts w:cs="Times New Roman"/>
          <w:bCs/>
          <w:szCs w:val="24"/>
        </w:rPr>
        <w:t xml:space="preserve">.  </w:t>
      </w:r>
      <w:r w:rsidRPr="00D82C31">
        <w:rPr>
          <w:rFonts w:cs="Times New Roman"/>
          <w:bCs/>
          <w:szCs w:val="24"/>
        </w:rPr>
        <w:t>There is a certain sanctity about the marriage bond; it is a divine institution</w:t>
      </w:r>
      <w:r w:rsidR="009B2024">
        <w:rPr>
          <w:rFonts w:cs="Times New Roman"/>
          <w:bCs/>
          <w:szCs w:val="24"/>
        </w:rPr>
        <w:t xml:space="preserve">.  </w:t>
      </w:r>
      <w:r w:rsidRPr="00D82C31">
        <w:rPr>
          <w:rFonts w:cs="Times New Roman"/>
          <w:bCs/>
          <w:szCs w:val="24"/>
        </w:rPr>
        <w:t>We need to keep this level of things before us, not only our young brother and sister who are married today, but all of us</w:t>
      </w:r>
      <w:r w:rsidR="009B2024">
        <w:rPr>
          <w:rFonts w:cs="Times New Roman"/>
          <w:bCs/>
          <w:szCs w:val="24"/>
        </w:rPr>
        <w:t xml:space="preserve">.  </w:t>
      </w:r>
      <w:r w:rsidRPr="00D82C31">
        <w:rPr>
          <w:rFonts w:cs="Times New Roman"/>
          <w:bCs/>
          <w:szCs w:val="24"/>
        </w:rPr>
        <w:t>We need to be reminded of the unique intimacy of the marriage bond</w:t>
      </w:r>
      <w:r w:rsidR="009B2024">
        <w:rPr>
          <w:rFonts w:cs="Times New Roman"/>
          <w:bCs/>
          <w:szCs w:val="24"/>
        </w:rPr>
        <w:t xml:space="preserve">.  </w:t>
      </w:r>
      <w:r w:rsidRPr="00D82C31">
        <w:rPr>
          <w:rFonts w:cs="Times New Roman"/>
          <w:bCs/>
          <w:szCs w:val="24"/>
        </w:rPr>
        <w:t>Our brother spoke about sharing, sharing thoughts, sharing impressions; that ought to be true with husband and wife; his own wife, her own husband</w:t>
      </w:r>
      <w:r w:rsidR="009B2024">
        <w:rPr>
          <w:rFonts w:cs="Times New Roman"/>
          <w:bCs/>
          <w:szCs w:val="24"/>
        </w:rPr>
        <w:t xml:space="preserve">.  </w:t>
      </w:r>
      <w:r w:rsidRPr="00D82C31">
        <w:rPr>
          <w:rFonts w:cs="Times New Roman"/>
          <w:bCs/>
          <w:szCs w:val="24"/>
        </w:rPr>
        <w:t>A man may say he has his own house, but it is not his own in the same sense that his wife is his own.</w:t>
      </w:r>
    </w:p>
    <w:p w14:paraId="3FCC2896" w14:textId="7AB7A9CF"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 xml:space="preserve">It is seen, as this scripture in Ephesians presents it to us, in Christ and the assembly: </w:t>
      </w:r>
      <w:r w:rsidR="004F26F1">
        <w:rPr>
          <w:rFonts w:cs="Times New Roman"/>
          <w:bCs/>
          <w:szCs w:val="24"/>
        </w:rPr>
        <w:t>“</w:t>
      </w:r>
      <w:r w:rsidRPr="00D82C31">
        <w:rPr>
          <w:rFonts w:cs="Times New Roman"/>
          <w:bCs/>
          <w:szCs w:val="24"/>
        </w:rPr>
        <w:t>So ought men also to love their own wives as their own bodies</w:t>
      </w:r>
      <w:r w:rsidR="004F26F1">
        <w:rPr>
          <w:rFonts w:cs="Times New Roman"/>
          <w:bCs/>
          <w:szCs w:val="24"/>
        </w:rPr>
        <w:t>”</w:t>
      </w:r>
      <w:r w:rsidR="009B2024">
        <w:rPr>
          <w:rFonts w:cs="Times New Roman"/>
          <w:bCs/>
          <w:szCs w:val="24"/>
        </w:rPr>
        <w:t xml:space="preserve">.  </w:t>
      </w:r>
      <w:r w:rsidRPr="00D82C31">
        <w:rPr>
          <w:rFonts w:cs="Times New Roman"/>
          <w:bCs/>
          <w:szCs w:val="24"/>
        </w:rPr>
        <w:t>This scripture is often referred to in an occasion like this, and often stress is laid on subjection on the part of the wife, which is all right in its place, but actually there is more said</w:t>
      </w:r>
      <w:r>
        <w:rPr>
          <w:rFonts w:cs="Times New Roman"/>
          <w:bCs/>
          <w:szCs w:val="24"/>
        </w:rPr>
        <w:t xml:space="preserve"> </w:t>
      </w:r>
      <w:r w:rsidRPr="00D82C31">
        <w:rPr>
          <w:rFonts w:cs="Times New Roman"/>
          <w:bCs/>
          <w:szCs w:val="24"/>
        </w:rPr>
        <w:t>about the husband than about the wife</w:t>
      </w:r>
      <w:r w:rsidR="009B2024">
        <w:rPr>
          <w:rFonts w:cs="Times New Roman"/>
          <w:bCs/>
          <w:szCs w:val="24"/>
        </w:rPr>
        <w:t xml:space="preserve">.  </w:t>
      </w:r>
      <w:r w:rsidRPr="00D82C31">
        <w:rPr>
          <w:rFonts w:cs="Times New Roman"/>
          <w:bCs/>
          <w:szCs w:val="24"/>
        </w:rPr>
        <w:t xml:space="preserve">There is more said about the husband because the husband is to present </w:t>
      </w:r>
      <w:r w:rsidR="00AD515E">
        <w:rPr>
          <w:rFonts w:cs="Times New Roman"/>
          <w:bCs/>
          <w:szCs w:val="24"/>
        </w:rPr>
        <w:t>initiative</w:t>
      </w:r>
      <w:r w:rsidRPr="00D82C31">
        <w:rPr>
          <w:rFonts w:cs="Times New Roman"/>
          <w:bCs/>
          <w:szCs w:val="24"/>
        </w:rPr>
        <w:t xml:space="preserve"> in love</w:t>
      </w:r>
      <w:r w:rsidR="009B2024">
        <w:rPr>
          <w:rFonts w:cs="Times New Roman"/>
          <w:bCs/>
          <w:szCs w:val="24"/>
        </w:rPr>
        <w:t xml:space="preserve">.  </w:t>
      </w:r>
      <w:r w:rsidRPr="00D82C31">
        <w:rPr>
          <w:rFonts w:cs="Times New Roman"/>
          <w:bCs/>
          <w:szCs w:val="24"/>
        </w:rPr>
        <w:t>This is needed because as husbands we are all selfish</w:t>
      </w:r>
      <w:r w:rsidR="009B2024">
        <w:rPr>
          <w:rFonts w:cs="Times New Roman"/>
          <w:bCs/>
          <w:szCs w:val="24"/>
        </w:rPr>
        <w:t xml:space="preserve">.  </w:t>
      </w:r>
      <w:r w:rsidRPr="00D82C31">
        <w:rPr>
          <w:rFonts w:cs="Times New Roman"/>
          <w:bCs/>
          <w:szCs w:val="24"/>
        </w:rPr>
        <w:t>We would have to accept that men are basically selfish, hence the need for these injunctions that the husband should love his own wife</w:t>
      </w:r>
      <w:r w:rsidR="009B2024">
        <w:rPr>
          <w:rFonts w:cs="Times New Roman"/>
          <w:bCs/>
          <w:szCs w:val="24"/>
        </w:rPr>
        <w:t xml:space="preserve">.  </w:t>
      </w:r>
      <w:r w:rsidR="004F26F1">
        <w:rPr>
          <w:rFonts w:cs="Times New Roman"/>
          <w:bCs/>
          <w:szCs w:val="24"/>
        </w:rPr>
        <w:t>“</w:t>
      </w:r>
      <w:r w:rsidRPr="00D82C31">
        <w:rPr>
          <w:rFonts w:cs="Times New Roman"/>
          <w:bCs/>
          <w:szCs w:val="24"/>
        </w:rPr>
        <w:t>So ought men also to love their own wives as their own bodies</w:t>
      </w:r>
      <w:r w:rsidR="004F26F1">
        <w:rPr>
          <w:rFonts w:cs="Times New Roman"/>
          <w:bCs/>
          <w:szCs w:val="24"/>
        </w:rPr>
        <w:t>”</w:t>
      </w:r>
      <w:r w:rsidR="009B2024">
        <w:rPr>
          <w:rFonts w:cs="Times New Roman"/>
          <w:bCs/>
          <w:szCs w:val="24"/>
        </w:rPr>
        <w:t xml:space="preserve">.  </w:t>
      </w:r>
      <w:r w:rsidRPr="00D82C31">
        <w:rPr>
          <w:rFonts w:cs="Times New Roman"/>
          <w:bCs/>
          <w:szCs w:val="24"/>
        </w:rPr>
        <w:t>What could be closer than husband and wife in this setting, in the sanctity and the intimacy of the marriage bond</w:t>
      </w:r>
      <w:r w:rsidR="003C3CAD">
        <w:rPr>
          <w:rFonts w:cs="Times New Roman"/>
          <w:bCs/>
          <w:szCs w:val="24"/>
        </w:rPr>
        <w:t xml:space="preserve">?  </w:t>
      </w:r>
      <w:r w:rsidRPr="00D82C31">
        <w:rPr>
          <w:rFonts w:cs="Times New Roman"/>
          <w:bCs/>
          <w:szCs w:val="24"/>
        </w:rPr>
        <w:t>This bond has been entered into today by our young brother and sister</w:t>
      </w:r>
      <w:r w:rsidR="009B2024">
        <w:rPr>
          <w:rFonts w:cs="Times New Roman"/>
          <w:bCs/>
          <w:szCs w:val="24"/>
        </w:rPr>
        <w:t xml:space="preserve">.  </w:t>
      </w:r>
      <w:r w:rsidRPr="00D82C31">
        <w:rPr>
          <w:rFonts w:cs="Times New Roman"/>
          <w:bCs/>
          <w:szCs w:val="24"/>
        </w:rPr>
        <w:t>The husband needs to have this attitude of showing initiative in love, which will be responded to on the part of his own wife</w:t>
      </w:r>
      <w:r w:rsidR="009B2024">
        <w:rPr>
          <w:rFonts w:cs="Times New Roman"/>
          <w:bCs/>
          <w:szCs w:val="24"/>
        </w:rPr>
        <w:t xml:space="preserve">.  </w:t>
      </w:r>
      <w:r w:rsidRPr="00D82C31">
        <w:rPr>
          <w:rFonts w:cs="Times New Roman"/>
          <w:bCs/>
          <w:szCs w:val="24"/>
        </w:rPr>
        <w:t>Initiative in love is to be maintained</w:t>
      </w:r>
      <w:r w:rsidR="009B2024">
        <w:rPr>
          <w:rFonts w:cs="Times New Roman"/>
          <w:bCs/>
          <w:szCs w:val="24"/>
        </w:rPr>
        <w:t xml:space="preserve">.  </w:t>
      </w:r>
      <w:r w:rsidRPr="00D82C31">
        <w:rPr>
          <w:rFonts w:cs="Times New Roman"/>
          <w:bCs/>
          <w:szCs w:val="24"/>
        </w:rPr>
        <w:t>How beautifully it is set forth, how perfectly, in our Lord Jesus Christ</w:t>
      </w:r>
      <w:r w:rsidR="003C3CAD">
        <w:rPr>
          <w:rFonts w:cs="Times New Roman"/>
          <w:bCs/>
          <w:szCs w:val="24"/>
        </w:rPr>
        <w:t xml:space="preserve">!  </w:t>
      </w:r>
      <w:r w:rsidRPr="00D82C31">
        <w:rPr>
          <w:rFonts w:cs="Times New Roman"/>
          <w:bCs/>
          <w:szCs w:val="24"/>
        </w:rPr>
        <w:t>Has there not been demonstration of initiative in love in Christ which has begotten a response with every one of us</w:t>
      </w:r>
      <w:r w:rsidR="003C3CAD">
        <w:rPr>
          <w:rFonts w:cs="Times New Roman"/>
          <w:bCs/>
          <w:szCs w:val="24"/>
        </w:rPr>
        <w:t xml:space="preserve">?  </w:t>
      </w:r>
      <w:r w:rsidRPr="00D82C31">
        <w:rPr>
          <w:rFonts w:cs="Times New Roman"/>
          <w:bCs/>
          <w:szCs w:val="24"/>
        </w:rPr>
        <w:t xml:space="preserve">That is to be the divine standard in relation to which our marriages are to work out </w:t>
      </w:r>
      <w:r w:rsidRPr="00D82C31">
        <w:rPr>
          <w:rFonts w:cs="Times New Roman"/>
          <w:bCs/>
          <w:szCs w:val="24"/>
        </w:rPr>
        <w:lastRenderedPageBreak/>
        <w:t>for the glory and pleasure of God, and for the furtherance of the testimony.</w:t>
      </w:r>
    </w:p>
    <w:p w14:paraId="5E4C01B5" w14:textId="157BFF79" w:rsidR="00D82C31" w:rsidRPr="00D82C31" w:rsidRDefault="004F26F1" w:rsidP="00384F39">
      <w:pPr>
        <w:spacing w:before="100" w:after="0" w:line="240" w:lineRule="auto"/>
        <w:ind w:firstLine="720"/>
        <w:jc w:val="both"/>
        <w:rPr>
          <w:rFonts w:cs="Times New Roman"/>
          <w:bCs/>
          <w:szCs w:val="24"/>
        </w:rPr>
      </w:pPr>
      <w:r>
        <w:rPr>
          <w:rFonts w:cs="Times New Roman"/>
          <w:bCs/>
          <w:szCs w:val="24"/>
        </w:rPr>
        <w:t>“</w:t>
      </w:r>
      <w:r w:rsidR="00D82C31" w:rsidRPr="00D82C31">
        <w:rPr>
          <w:rFonts w:cs="Times New Roman"/>
          <w:bCs/>
          <w:szCs w:val="24"/>
        </w:rPr>
        <w:t>So ought men also to love their own wives as their own bodies; he that loves his own wife loves himself</w:t>
      </w:r>
      <w:r>
        <w:rPr>
          <w:rFonts w:cs="Times New Roman"/>
          <w:bCs/>
          <w:szCs w:val="24"/>
        </w:rPr>
        <w:t>”</w:t>
      </w:r>
      <w:r w:rsidR="009B2024">
        <w:rPr>
          <w:rFonts w:cs="Times New Roman"/>
          <w:bCs/>
          <w:szCs w:val="24"/>
        </w:rPr>
        <w:t xml:space="preserve">.  </w:t>
      </w:r>
      <w:r w:rsidR="00D82C31" w:rsidRPr="00D82C31">
        <w:rPr>
          <w:rFonts w:cs="Times New Roman"/>
          <w:bCs/>
          <w:szCs w:val="24"/>
        </w:rPr>
        <w:t>We need to let this lay hold of us</w:t>
      </w:r>
      <w:r w:rsidR="009B2024">
        <w:rPr>
          <w:rFonts w:cs="Times New Roman"/>
          <w:bCs/>
          <w:szCs w:val="24"/>
        </w:rPr>
        <w:t xml:space="preserve">.  </w:t>
      </w:r>
      <w:r>
        <w:rPr>
          <w:rFonts w:cs="Times New Roman"/>
          <w:bCs/>
          <w:szCs w:val="24"/>
        </w:rPr>
        <w:t>“</w:t>
      </w:r>
      <w:r w:rsidR="00D82C31" w:rsidRPr="00D82C31">
        <w:rPr>
          <w:rFonts w:cs="Times New Roman"/>
          <w:bCs/>
          <w:szCs w:val="24"/>
        </w:rPr>
        <w:t>For no one has ever hated his own flesh</w:t>
      </w:r>
      <w:r>
        <w:rPr>
          <w:rFonts w:cs="Times New Roman"/>
          <w:bCs/>
          <w:szCs w:val="24"/>
        </w:rPr>
        <w:t>”</w:t>
      </w:r>
      <w:r w:rsidR="00D82C31" w:rsidRPr="00D82C31">
        <w:rPr>
          <w:rFonts w:cs="Times New Roman"/>
          <w:bCs/>
          <w:szCs w:val="24"/>
        </w:rPr>
        <w:t>—that is true naturally</w:t>
      </w:r>
      <w:r w:rsidR="007D20F8">
        <w:rPr>
          <w:rFonts w:cs="Times New Roman"/>
          <w:bCs/>
          <w:szCs w:val="24"/>
        </w:rPr>
        <w:t>—“</w:t>
      </w:r>
      <w:r w:rsidR="00D82C31" w:rsidRPr="00D82C31">
        <w:rPr>
          <w:rFonts w:cs="Times New Roman"/>
          <w:bCs/>
          <w:szCs w:val="24"/>
        </w:rPr>
        <w:t>but nourishes it and cherishes it</w:t>
      </w:r>
      <w:r>
        <w:rPr>
          <w:rFonts w:cs="Times New Roman"/>
          <w:bCs/>
          <w:szCs w:val="24"/>
        </w:rPr>
        <w:t>”</w:t>
      </w:r>
      <w:r w:rsidR="00D82C31" w:rsidRPr="00D82C31">
        <w:rPr>
          <w:rFonts w:cs="Times New Roman"/>
          <w:bCs/>
          <w:szCs w:val="24"/>
        </w:rPr>
        <w:t xml:space="preserve">—that is true too, but it goes on, </w:t>
      </w:r>
      <w:r>
        <w:rPr>
          <w:rFonts w:cs="Times New Roman"/>
          <w:bCs/>
          <w:szCs w:val="24"/>
        </w:rPr>
        <w:t>“</w:t>
      </w:r>
      <w:r w:rsidR="00D82C31" w:rsidRPr="00D82C31">
        <w:rPr>
          <w:rFonts w:cs="Times New Roman"/>
          <w:bCs/>
          <w:szCs w:val="24"/>
        </w:rPr>
        <w:t>even as also the Christ the assembly</w:t>
      </w:r>
      <w:r>
        <w:rPr>
          <w:rFonts w:cs="Times New Roman"/>
          <w:bCs/>
          <w:szCs w:val="24"/>
        </w:rPr>
        <w:t>”</w:t>
      </w:r>
      <w:r w:rsidR="009B2024">
        <w:rPr>
          <w:rFonts w:cs="Times New Roman"/>
          <w:bCs/>
          <w:szCs w:val="24"/>
        </w:rPr>
        <w:t xml:space="preserve">.  </w:t>
      </w:r>
      <w:r w:rsidR="00D82C31" w:rsidRPr="00D82C31">
        <w:rPr>
          <w:rFonts w:cs="Times New Roman"/>
          <w:bCs/>
          <w:szCs w:val="24"/>
        </w:rPr>
        <w:t>The assembly is the counterpart of Christ</w:t>
      </w:r>
      <w:r w:rsidR="009B2024">
        <w:rPr>
          <w:rFonts w:cs="Times New Roman"/>
          <w:bCs/>
          <w:szCs w:val="24"/>
        </w:rPr>
        <w:t xml:space="preserve">.  </w:t>
      </w:r>
      <w:r w:rsidR="00D82C31" w:rsidRPr="00D82C31">
        <w:rPr>
          <w:rFonts w:cs="Times New Roman"/>
          <w:bCs/>
          <w:szCs w:val="24"/>
        </w:rPr>
        <w:t xml:space="preserve">We often speak about it, delight to speak about it, delight in the light that through mercy has been vouchsafed to us because of the faithfulness of those who have gone before us; but it needs to be maintained in our marriages and in our households, </w:t>
      </w:r>
      <w:r>
        <w:rPr>
          <w:rFonts w:cs="Times New Roman"/>
          <w:bCs/>
          <w:szCs w:val="24"/>
        </w:rPr>
        <w:t>“</w:t>
      </w:r>
      <w:r w:rsidR="00D82C31" w:rsidRPr="00D82C31">
        <w:rPr>
          <w:rFonts w:cs="Times New Roman"/>
          <w:bCs/>
          <w:szCs w:val="24"/>
        </w:rPr>
        <w:t xml:space="preserve">for we are members of his body; </w:t>
      </w:r>
      <w:r w:rsidR="00935E65">
        <w:rPr>
          <w:rFonts w:cs="Times New Roman"/>
          <w:bCs/>
          <w:szCs w:val="24"/>
        </w:rPr>
        <w:t>we are</w:t>
      </w:r>
      <w:r w:rsidR="00D82C31" w:rsidRPr="00D82C31">
        <w:rPr>
          <w:rFonts w:cs="Times New Roman"/>
          <w:bCs/>
          <w:szCs w:val="24"/>
        </w:rPr>
        <w:t xml:space="preserve"> of his flesh, and of his bones</w:t>
      </w:r>
      <w:r>
        <w:rPr>
          <w:rFonts w:cs="Times New Roman"/>
          <w:bCs/>
          <w:szCs w:val="24"/>
        </w:rPr>
        <w:t>”</w:t>
      </w:r>
      <w:r w:rsidR="009B2024">
        <w:rPr>
          <w:rFonts w:cs="Times New Roman"/>
          <w:bCs/>
          <w:szCs w:val="24"/>
        </w:rPr>
        <w:t xml:space="preserve">.  </w:t>
      </w:r>
      <w:r w:rsidR="00D82C31" w:rsidRPr="00D82C31">
        <w:rPr>
          <w:rFonts w:cs="Times New Roman"/>
          <w:bCs/>
          <w:szCs w:val="24"/>
        </w:rPr>
        <w:t>We speak about the truth of union; this is the truth of union</w:t>
      </w:r>
      <w:r w:rsidR="00935E65">
        <w:rPr>
          <w:rFonts w:cs="Times New Roman"/>
          <w:bCs/>
          <w:szCs w:val="24"/>
        </w:rPr>
        <w:t>—“</w:t>
      </w:r>
      <w:r w:rsidR="00D82C31" w:rsidRPr="00D82C31">
        <w:rPr>
          <w:rFonts w:cs="Times New Roman"/>
          <w:bCs/>
          <w:szCs w:val="24"/>
        </w:rPr>
        <w:t>he that loves his own wife loves himself</w:t>
      </w:r>
      <w:r>
        <w:rPr>
          <w:rFonts w:cs="Times New Roman"/>
          <w:bCs/>
          <w:szCs w:val="24"/>
        </w:rPr>
        <w:t>”</w:t>
      </w:r>
      <w:r w:rsidR="009B2024">
        <w:rPr>
          <w:rFonts w:cs="Times New Roman"/>
          <w:bCs/>
          <w:szCs w:val="24"/>
        </w:rPr>
        <w:t xml:space="preserve">.  </w:t>
      </w:r>
      <w:r w:rsidR="00D82C31" w:rsidRPr="00D82C31">
        <w:rPr>
          <w:rFonts w:cs="Times New Roman"/>
          <w:bCs/>
          <w:szCs w:val="24"/>
        </w:rPr>
        <w:t>That is how Christ loves the assembly</w:t>
      </w:r>
      <w:r w:rsidR="009B2024">
        <w:rPr>
          <w:rFonts w:cs="Times New Roman"/>
          <w:bCs/>
          <w:szCs w:val="24"/>
        </w:rPr>
        <w:t xml:space="preserve">.  </w:t>
      </w:r>
      <w:r w:rsidR="00D82C31" w:rsidRPr="00D82C31">
        <w:rPr>
          <w:rFonts w:cs="Times New Roman"/>
          <w:bCs/>
          <w:szCs w:val="24"/>
        </w:rPr>
        <w:t>Assembly</w:t>
      </w:r>
      <w:r w:rsidR="00D82C31">
        <w:rPr>
          <w:rFonts w:cs="Times New Roman"/>
          <w:bCs/>
          <w:szCs w:val="24"/>
        </w:rPr>
        <w:t xml:space="preserve"> </w:t>
      </w:r>
      <w:r w:rsidR="00D82C31" w:rsidRPr="00D82C31">
        <w:rPr>
          <w:rFonts w:cs="Times New Roman"/>
          <w:bCs/>
          <w:szCs w:val="24"/>
        </w:rPr>
        <w:t>persons think as Christ does</w:t>
      </w:r>
      <w:r w:rsidR="009B2024">
        <w:rPr>
          <w:rFonts w:cs="Times New Roman"/>
          <w:bCs/>
          <w:szCs w:val="24"/>
        </w:rPr>
        <w:t xml:space="preserve">.  </w:t>
      </w:r>
      <w:r w:rsidR="00D82C31" w:rsidRPr="00D82C31">
        <w:rPr>
          <w:rFonts w:cs="Times New Roman"/>
          <w:bCs/>
          <w:szCs w:val="24"/>
        </w:rPr>
        <w:t>These are assembly features, taken on by assembly persons.</w:t>
      </w:r>
    </w:p>
    <w:p w14:paraId="24EA5A6B" w14:textId="207F0490"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It would be a poor thing if we have the light of the assembly and do not fill it out in our daily lives down here</w:t>
      </w:r>
      <w:r w:rsidR="009B2024">
        <w:rPr>
          <w:rFonts w:cs="Times New Roman"/>
          <w:bCs/>
          <w:szCs w:val="24"/>
        </w:rPr>
        <w:t xml:space="preserve">.  </w:t>
      </w:r>
      <w:r w:rsidRPr="00D82C31">
        <w:rPr>
          <w:rFonts w:cs="Times New Roman"/>
          <w:bCs/>
          <w:szCs w:val="24"/>
        </w:rPr>
        <w:t>This is the divine standard for all of us, not only for our brother and sister who are married today, but all of us are to maintain this divine level.</w:t>
      </w:r>
    </w:p>
    <w:p w14:paraId="4D9B704B" w14:textId="197ACC77"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Look around in the world today, as our brother has already said, and marriage is regarded as a temporary thing</w:t>
      </w:r>
      <w:r w:rsidR="009B2024">
        <w:rPr>
          <w:rFonts w:cs="Times New Roman"/>
          <w:bCs/>
          <w:szCs w:val="24"/>
        </w:rPr>
        <w:t xml:space="preserve">.  </w:t>
      </w:r>
      <w:r w:rsidRPr="00D82C31">
        <w:rPr>
          <w:rFonts w:cs="Times New Roman"/>
          <w:bCs/>
          <w:szCs w:val="24"/>
        </w:rPr>
        <w:t>How awful</w:t>
      </w:r>
      <w:r w:rsidR="003C3CAD">
        <w:rPr>
          <w:rFonts w:cs="Times New Roman"/>
          <w:bCs/>
          <w:szCs w:val="24"/>
        </w:rPr>
        <w:t xml:space="preserve">!  </w:t>
      </w:r>
      <w:r w:rsidRPr="00D82C31">
        <w:rPr>
          <w:rFonts w:cs="Times New Roman"/>
          <w:bCs/>
          <w:szCs w:val="24"/>
        </w:rPr>
        <w:t>What a departure that is</w:t>
      </w:r>
      <w:r w:rsidR="003C3CAD">
        <w:rPr>
          <w:rFonts w:cs="Times New Roman"/>
          <w:bCs/>
          <w:szCs w:val="24"/>
        </w:rPr>
        <w:t xml:space="preserve">!  </w:t>
      </w:r>
      <w:r w:rsidRPr="00D82C31">
        <w:rPr>
          <w:rFonts w:cs="Times New Roman"/>
          <w:bCs/>
          <w:szCs w:val="24"/>
        </w:rPr>
        <w:t>But believers are to fill out the divine institution in the light of the mystery of Christ and the assembly, and, there is to be a testimony in substantiality</w:t>
      </w:r>
      <w:r w:rsidR="009B2024">
        <w:rPr>
          <w:rFonts w:cs="Times New Roman"/>
          <w:bCs/>
          <w:szCs w:val="24"/>
        </w:rPr>
        <w:t xml:space="preserve">.  </w:t>
      </w:r>
      <w:r w:rsidRPr="00D82C31">
        <w:rPr>
          <w:rFonts w:cs="Times New Roman"/>
          <w:bCs/>
          <w:szCs w:val="24"/>
        </w:rPr>
        <w:t>What the Lord is looking for is something substantial; not just persons who have certain light, but the substantiality of that light worked out and expressed in our daily lives here</w:t>
      </w:r>
      <w:r w:rsidR="009B2024">
        <w:rPr>
          <w:rFonts w:cs="Times New Roman"/>
          <w:bCs/>
          <w:szCs w:val="24"/>
        </w:rPr>
        <w:t xml:space="preserve">.  </w:t>
      </w:r>
      <w:r w:rsidRPr="00D82C31">
        <w:rPr>
          <w:rFonts w:cs="Times New Roman"/>
          <w:bCs/>
          <w:szCs w:val="24"/>
        </w:rPr>
        <w:t>Just as assembly persons think as Christ thinks, and have the mind of Christ, according to 1 Corinthians 2: 16, so husband and wife should think alike</w:t>
      </w:r>
      <w:r w:rsidR="009B2024">
        <w:rPr>
          <w:rFonts w:cs="Times New Roman"/>
          <w:bCs/>
          <w:szCs w:val="24"/>
        </w:rPr>
        <w:t xml:space="preserve">.  </w:t>
      </w:r>
      <w:r w:rsidRPr="00D82C31">
        <w:rPr>
          <w:rFonts w:cs="Times New Roman"/>
          <w:bCs/>
          <w:szCs w:val="24"/>
        </w:rPr>
        <w:t>There cannot be any sharing like the sharing of husband and wife</w:t>
      </w:r>
      <w:r w:rsidR="009B2024">
        <w:rPr>
          <w:rFonts w:cs="Times New Roman"/>
          <w:bCs/>
          <w:szCs w:val="24"/>
        </w:rPr>
        <w:t xml:space="preserve">.  </w:t>
      </w:r>
      <w:r w:rsidRPr="00D82C31">
        <w:rPr>
          <w:rFonts w:cs="Times New Roman"/>
          <w:bCs/>
          <w:szCs w:val="24"/>
        </w:rPr>
        <w:t>How important this is, but how blessed to have some little part in fulfilling it</w:t>
      </w:r>
      <w:r w:rsidR="009B2024">
        <w:rPr>
          <w:rFonts w:cs="Times New Roman"/>
          <w:bCs/>
          <w:szCs w:val="24"/>
        </w:rPr>
        <w:t xml:space="preserve">.  </w:t>
      </w:r>
      <w:r w:rsidRPr="00D82C31">
        <w:rPr>
          <w:rFonts w:cs="Times New Roman"/>
          <w:bCs/>
          <w:szCs w:val="24"/>
        </w:rPr>
        <w:t>May it be so, with each one of us here</w:t>
      </w:r>
      <w:r w:rsidR="009B2024">
        <w:rPr>
          <w:rFonts w:cs="Times New Roman"/>
          <w:bCs/>
          <w:szCs w:val="24"/>
        </w:rPr>
        <w:t xml:space="preserve">.  </w:t>
      </w:r>
      <w:r w:rsidRPr="00D82C31">
        <w:rPr>
          <w:rFonts w:cs="Times New Roman"/>
          <w:bCs/>
          <w:szCs w:val="24"/>
        </w:rPr>
        <w:t>And may the Lord bless our brother and sister, in the light of this, and in the daily working out of it, for His glory.</w:t>
      </w:r>
    </w:p>
    <w:p w14:paraId="07BE7460" w14:textId="2A26EBEE" w:rsidR="00373A38" w:rsidRPr="00D82C31" w:rsidRDefault="000C209C" w:rsidP="00384F39">
      <w:pPr>
        <w:spacing w:before="100" w:after="0" w:line="240" w:lineRule="auto"/>
        <w:jc w:val="both"/>
        <w:rPr>
          <w:rFonts w:cs="Times New Roman"/>
          <w:b/>
          <w:szCs w:val="24"/>
        </w:rPr>
      </w:pPr>
      <w:r w:rsidRPr="00D82C31">
        <w:rPr>
          <w:rFonts w:cs="Times New Roman"/>
          <w:b/>
          <w:szCs w:val="24"/>
        </w:rPr>
        <w:t>CUMNOCK</w:t>
      </w:r>
    </w:p>
    <w:p w14:paraId="6845BD10" w14:textId="56730233" w:rsidR="00384F39" w:rsidRDefault="00373A38" w:rsidP="00384F39">
      <w:pPr>
        <w:spacing w:before="100" w:after="0" w:line="240" w:lineRule="auto"/>
        <w:jc w:val="both"/>
        <w:rPr>
          <w:rFonts w:cs="Times New Roman"/>
          <w:bCs/>
          <w:szCs w:val="24"/>
        </w:rPr>
      </w:pPr>
      <w:r w:rsidRPr="00D82C31">
        <w:rPr>
          <w:rFonts w:cs="Times New Roman"/>
          <w:b/>
          <w:szCs w:val="24"/>
        </w:rPr>
        <w:t>1</w:t>
      </w:r>
      <w:r w:rsidRPr="00D82C31">
        <w:rPr>
          <w:rFonts w:cs="Times New Roman"/>
          <w:b/>
          <w:szCs w:val="24"/>
          <w:vertAlign w:val="superscript"/>
        </w:rPr>
        <w:t>st</w:t>
      </w:r>
      <w:r w:rsidRPr="00D82C31">
        <w:rPr>
          <w:rFonts w:cs="Times New Roman"/>
          <w:b/>
          <w:szCs w:val="24"/>
        </w:rPr>
        <w:t xml:space="preserve"> August 1980</w:t>
      </w:r>
      <w:r w:rsidR="00555D96">
        <w:rPr>
          <w:rFonts w:cs="Times New Roman"/>
          <w:b/>
          <w:szCs w:val="24"/>
        </w:rPr>
        <w:t xml:space="preserve"> </w:t>
      </w:r>
    </w:p>
    <w:p w14:paraId="3BD54D2C" w14:textId="036C2EA2" w:rsidR="00D82C31" w:rsidRPr="00D82C31" w:rsidRDefault="00D82C31" w:rsidP="00384F39">
      <w:pPr>
        <w:spacing w:before="100" w:after="0" w:line="240" w:lineRule="auto"/>
        <w:jc w:val="both"/>
        <w:rPr>
          <w:rFonts w:cs="Times New Roman"/>
          <w:bCs/>
          <w:i/>
          <w:iCs/>
          <w:szCs w:val="24"/>
        </w:rPr>
      </w:pPr>
      <w:r w:rsidRPr="00D82C31">
        <w:rPr>
          <w:rFonts w:cs="Times New Roman"/>
          <w:bCs/>
          <w:i/>
          <w:iCs/>
          <w:szCs w:val="24"/>
        </w:rPr>
        <w:t>at a</w:t>
      </w:r>
      <w:r>
        <w:rPr>
          <w:rFonts w:cs="Times New Roman"/>
          <w:bCs/>
          <w:i/>
          <w:iCs/>
          <w:szCs w:val="24"/>
        </w:rPr>
        <w:t xml:space="preserve"> </w:t>
      </w:r>
      <w:r w:rsidRPr="00D82C31">
        <w:rPr>
          <w:rFonts w:cs="Times New Roman"/>
          <w:bCs/>
          <w:i/>
          <w:iCs/>
          <w:szCs w:val="24"/>
        </w:rPr>
        <w:t xml:space="preserve">marriage </w:t>
      </w:r>
      <w:r w:rsidR="00555D96">
        <w:rPr>
          <w:rFonts w:cs="Times New Roman"/>
          <w:bCs/>
          <w:i/>
          <w:iCs/>
          <w:szCs w:val="24"/>
        </w:rPr>
        <w:t>meeting</w:t>
      </w:r>
    </w:p>
    <w:p w14:paraId="6FB58570" w14:textId="16089B85" w:rsidR="006A1545" w:rsidRDefault="006A1545" w:rsidP="006A1545">
      <w:pPr>
        <w:pStyle w:val="Heading1"/>
      </w:pPr>
      <w:bookmarkStart w:id="72" w:name="_Toc26879130"/>
      <w:bookmarkStart w:id="73" w:name="_Toc35685488"/>
      <w:r>
        <w:lastRenderedPageBreak/>
        <w:t>LITTLE THINGS</w:t>
      </w:r>
      <w:bookmarkEnd w:id="72"/>
      <w:bookmarkEnd w:id="73"/>
    </w:p>
    <w:p w14:paraId="34A07AC6" w14:textId="77777777" w:rsidR="006A1545" w:rsidRPr="006A1545" w:rsidRDefault="006A1545" w:rsidP="006A1545">
      <w:pPr>
        <w:spacing w:before="120" w:after="0" w:line="240" w:lineRule="auto"/>
        <w:jc w:val="both"/>
        <w:rPr>
          <w:b/>
          <w:bCs/>
        </w:rPr>
      </w:pPr>
      <w:r w:rsidRPr="006A1545">
        <w:rPr>
          <w:b/>
          <w:bCs/>
        </w:rPr>
        <w:t>Luke 12: 32</w:t>
      </w:r>
    </w:p>
    <w:p w14:paraId="73EF52B0" w14:textId="2EAF33C3" w:rsidR="006A1545" w:rsidRPr="006A1545" w:rsidRDefault="006A1545" w:rsidP="006A1545">
      <w:pPr>
        <w:spacing w:after="0" w:line="240" w:lineRule="auto"/>
        <w:jc w:val="both"/>
        <w:rPr>
          <w:b/>
          <w:bCs/>
        </w:rPr>
      </w:pPr>
      <w:r w:rsidRPr="006A1545">
        <w:rPr>
          <w:b/>
          <w:bCs/>
        </w:rPr>
        <w:t>Exodus 8: 16</w:t>
      </w:r>
      <w:r w:rsidR="00313194">
        <w:rPr>
          <w:b/>
          <w:bCs/>
        </w:rPr>
        <w:t>-</w:t>
      </w:r>
      <w:r w:rsidRPr="006A1545">
        <w:rPr>
          <w:b/>
          <w:bCs/>
        </w:rPr>
        <w:t>19</w:t>
      </w:r>
    </w:p>
    <w:p w14:paraId="58AC919E" w14:textId="77777777" w:rsidR="006A1545" w:rsidRPr="006A1545" w:rsidRDefault="006A1545" w:rsidP="006A1545">
      <w:pPr>
        <w:spacing w:after="0" w:line="240" w:lineRule="auto"/>
        <w:jc w:val="both"/>
        <w:rPr>
          <w:b/>
          <w:bCs/>
        </w:rPr>
      </w:pPr>
      <w:r w:rsidRPr="006A1545">
        <w:rPr>
          <w:b/>
          <w:bCs/>
        </w:rPr>
        <w:t>Numbers 23: 10</w:t>
      </w:r>
    </w:p>
    <w:p w14:paraId="52FCE1DE" w14:textId="36398B95" w:rsidR="006A1545" w:rsidRPr="006A1545" w:rsidRDefault="006A1545" w:rsidP="006A1545">
      <w:pPr>
        <w:spacing w:after="0" w:line="240" w:lineRule="auto"/>
        <w:jc w:val="both"/>
        <w:rPr>
          <w:b/>
          <w:bCs/>
        </w:rPr>
      </w:pPr>
      <w:r w:rsidRPr="006A1545">
        <w:rPr>
          <w:b/>
          <w:bCs/>
        </w:rPr>
        <w:t>Judges 16: 22</w:t>
      </w:r>
    </w:p>
    <w:p w14:paraId="4A71F689" w14:textId="6E106D6D" w:rsidR="006A1545" w:rsidRDefault="006A1545" w:rsidP="006A1545">
      <w:pPr>
        <w:spacing w:before="120" w:after="0" w:line="240" w:lineRule="auto"/>
        <w:ind w:firstLine="720"/>
        <w:jc w:val="both"/>
      </w:pPr>
      <w:r>
        <w:t>These scriptures present little things</w:t>
      </w:r>
      <w:r w:rsidR="009B2024">
        <w:t xml:space="preserve">.  </w:t>
      </w:r>
      <w:r>
        <w:t>We were saying in the reading that we are living in a day of small things</w:t>
      </w:r>
      <w:r w:rsidR="009B2024">
        <w:t xml:space="preserve">.  </w:t>
      </w:r>
      <w:r>
        <w:t>We are not in the time of public glory as was manifest at Pentecost when there were obvious signs operating and no one could question the results of the power of God; nor are we living in the time of the pristine glory of the assembly answering to Paul</w:t>
      </w:r>
      <w:r w:rsidR="004F26F1">
        <w:t>’</w:t>
      </w:r>
      <w:r>
        <w:t>s ministry before the breakdown; nor are we even living in the time of the recovery when there was distinctive ministry which was recognised in Christendom; in fact we are living in a time when that ministry largely has been rejected and there has been great reduction in the number of those who answer to the truth</w:t>
      </w:r>
      <w:r w:rsidR="009B2024">
        <w:t xml:space="preserve">.  </w:t>
      </w:r>
      <w:r>
        <w:t>We are living in remnant conditions, in a day of small things publicly, yet in a day of great spiritual possibilities.</w:t>
      </w:r>
    </w:p>
    <w:p w14:paraId="2884463E" w14:textId="16009504" w:rsidR="006A1545" w:rsidRDefault="006A1545" w:rsidP="006A1545">
      <w:pPr>
        <w:spacing w:before="120" w:after="0" w:line="240" w:lineRule="auto"/>
        <w:ind w:firstLine="720"/>
        <w:jc w:val="both"/>
      </w:pPr>
      <w:r>
        <w:t>In the first scripture read the Lord refers to His disciples as a little flock, which suggests the feature of outward defencelessness</w:t>
      </w:r>
      <w:r w:rsidR="009B2024">
        <w:t xml:space="preserve">.  </w:t>
      </w:r>
      <w:r>
        <w:t>A little flock is defenceless; the protection of a flock depends on the shepherd</w:t>
      </w:r>
      <w:r w:rsidR="009B2024">
        <w:t xml:space="preserve">.  </w:t>
      </w:r>
      <w:r>
        <w:t xml:space="preserve">The Lord says here, </w:t>
      </w:r>
      <w:r w:rsidR="004F26F1">
        <w:t>“</w:t>
      </w:r>
      <w:r>
        <w:t>Fear not, little flock</w:t>
      </w:r>
      <w:r w:rsidR="003D0700">
        <w:t>”</w:t>
      </w:r>
      <w:r w:rsidR="009B2024">
        <w:t xml:space="preserve">.  </w:t>
      </w:r>
      <w:r>
        <w:t xml:space="preserve">He said earlier, </w:t>
      </w:r>
      <w:r w:rsidR="004F26F1">
        <w:t>“</w:t>
      </w:r>
      <w:r>
        <w:t>Consider the ravens … God feeds them</w:t>
      </w:r>
      <w:r w:rsidR="004F26F1">
        <w:t>”</w:t>
      </w:r>
      <w:r w:rsidR="00B32E22">
        <w:t xml:space="preserve">, </w:t>
      </w:r>
      <w:r>
        <w:t>Luke 12: 24</w:t>
      </w:r>
      <w:r w:rsidR="009B2024">
        <w:t xml:space="preserve">.  </w:t>
      </w:r>
      <w:r>
        <w:t>The context of the passage shows the Lord</w:t>
      </w:r>
      <w:r w:rsidR="004F26F1">
        <w:t>’</w:t>
      </w:r>
      <w:r>
        <w:t>s concern that His disciples should not be over-anxious about food and raiment—material things</w:t>
      </w:r>
      <w:r w:rsidR="009B2024">
        <w:t xml:space="preserve">.  </w:t>
      </w:r>
      <w:r>
        <w:t>It is the over-anxiousness which the Lord is concerned about, lest they should be so anxious about these things that they should forget what we had last night as to what is more important</w:t>
      </w:r>
      <w:r w:rsidR="009B2024">
        <w:t xml:space="preserve">.  </w:t>
      </w:r>
      <w:r>
        <w:t>Of course we are to be righteous; we have to see to our livelihoods; but that is not to be the first thing with us.</w:t>
      </w:r>
    </w:p>
    <w:p w14:paraId="465AEEB2" w14:textId="7DB9F446" w:rsidR="006A1545" w:rsidRDefault="006A1545" w:rsidP="006A1545">
      <w:pPr>
        <w:spacing w:before="120" w:after="0" w:line="240" w:lineRule="auto"/>
        <w:ind w:firstLine="720"/>
        <w:jc w:val="both"/>
      </w:pPr>
      <w:r>
        <w:t xml:space="preserve">The Lord says here, </w:t>
      </w:r>
      <w:r w:rsidR="004F26F1">
        <w:t>“</w:t>
      </w:r>
      <w:r>
        <w:t>Fear not, little flock</w:t>
      </w:r>
      <w:r w:rsidR="004F26F1">
        <w:t>”</w:t>
      </w:r>
      <w:r w:rsidR="009B2024">
        <w:t xml:space="preserve">.  </w:t>
      </w:r>
      <w:r>
        <w:t>There they were, a few disciples, and the Lord was about to leave them</w:t>
      </w:r>
      <w:r w:rsidR="009B2024">
        <w:t xml:space="preserve">.  </w:t>
      </w:r>
      <w:r>
        <w:t>You will notice the mount of transfiguration is described in chapter 9 of the gospel of Luke and many chapters follow describing what took place in possibly only a very short time</w:t>
      </w:r>
      <w:r w:rsidR="009B2024">
        <w:t xml:space="preserve">.  </w:t>
      </w:r>
      <w:r>
        <w:t>In chapter 9 the time of the Lord</w:t>
      </w:r>
      <w:r w:rsidR="004F26F1">
        <w:t>’</w:t>
      </w:r>
      <w:r>
        <w:t xml:space="preserve">s receiving up was in view, and the </w:t>
      </w:r>
      <w:r w:rsidR="00B85DC4">
        <w:t>Lord is</w:t>
      </w:r>
      <w:r>
        <w:t xml:space="preserve"> fortifying His disciples in the following chapters in view of His absence</w:t>
      </w:r>
      <w:r w:rsidR="009B2024">
        <w:t xml:space="preserve">.  </w:t>
      </w:r>
      <w:r>
        <w:t xml:space="preserve">When the Lord was here He protected them; the little flock were safe when the Lord was here; but now He was going to leave them, and they would be suffering, outwardly defenceless </w:t>
      </w:r>
      <w:r>
        <w:lastRenderedPageBreak/>
        <w:t>against opposition and persecution</w:t>
      </w:r>
      <w:r w:rsidR="009B2024">
        <w:t xml:space="preserve">.  </w:t>
      </w:r>
      <w:r>
        <w:t xml:space="preserve">The Lord says, </w:t>
      </w:r>
      <w:r w:rsidR="004F26F1">
        <w:t>“</w:t>
      </w:r>
      <w:r>
        <w:t>Fear not, little flock, for it has been the good pleasure of your Father to give you the kingdom</w:t>
      </w:r>
      <w:r w:rsidR="004F26F1">
        <w:t>”</w:t>
      </w:r>
      <w:r w:rsidR="009B2024">
        <w:t xml:space="preserve">.  </w:t>
      </w:r>
      <w:r>
        <w:t>There is the kingdom, a whole order of things under God, in view of the support and the protection of this little flock</w:t>
      </w:r>
      <w:r w:rsidR="009B2024">
        <w:t xml:space="preserve">.  </w:t>
      </w:r>
      <w:r>
        <w:t>There is our Father who is in the heavens, the Lord of heaven and earth; everything is under His control, and the objects of His chief interest are the little flock down here</w:t>
      </w:r>
      <w:r w:rsidR="009B2024">
        <w:t xml:space="preserve">.  </w:t>
      </w:r>
      <w:r>
        <w:t>There is the Lord Jesus exalted, all power given to Him in heaven and on earth, and His chief interest is the little flock down here</w:t>
      </w:r>
      <w:r w:rsidR="009B2024">
        <w:t xml:space="preserve">.  </w:t>
      </w:r>
      <w:r>
        <w:t>There is the presence of the Holy Spirit; there is the fellowship of one another, all such provision is involved in the kingdom, a divinely ordered arrangement of things for the support and protection of these few defenceless sheep.</w:t>
      </w:r>
    </w:p>
    <w:p w14:paraId="45907D3F" w14:textId="34DB752B" w:rsidR="006A1545" w:rsidRDefault="006A1545" w:rsidP="006A1545">
      <w:pPr>
        <w:spacing w:before="120" w:after="0" w:line="240" w:lineRule="auto"/>
        <w:ind w:firstLine="720"/>
        <w:jc w:val="both"/>
      </w:pPr>
      <w:r>
        <w:t xml:space="preserve">He goes on to say in Luke 12: 33, </w:t>
      </w:r>
      <w:r w:rsidR="004F26F1">
        <w:t>“</w:t>
      </w:r>
      <w:r>
        <w:t>Sell what ye possess and give alms; make to yourselves purses which do not grow old, a treasure which does not fail in the heavens, where thief does not draw near nor moth destroy</w:t>
      </w:r>
      <w:r w:rsidR="009B2024">
        <w:t xml:space="preserve">.  </w:t>
      </w:r>
      <w:r>
        <w:t>For where your treasure is, there also will your heart be</w:t>
      </w:r>
      <w:r w:rsidR="004F26F1">
        <w:t>”</w:t>
      </w:r>
      <w:r w:rsidR="009B2024">
        <w:t xml:space="preserve">.  </w:t>
      </w:r>
      <w:r>
        <w:t xml:space="preserve">We are not to be over-occupied with things down here; as Paul says in Philippians, </w:t>
      </w:r>
      <w:r w:rsidR="004F26F1">
        <w:t>“</w:t>
      </w:r>
      <w:r>
        <w:t>our commonwealth has its existence in the heavens</w:t>
      </w:r>
      <w:r w:rsidR="004F26F1">
        <w:t>”</w:t>
      </w:r>
      <w:r w:rsidR="009C6CE6">
        <w:t>,</w:t>
      </w:r>
      <w:r>
        <w:t xml:space="preserve"> </w:t>
      </w:r>
      <w:r w:rsidR="009C6CE6">
        <w:t>Phil</w:t>
      </w:r>
      <w:r>
        <w:t xml:space="preserve"> 3: 20</w:t>
      </w:r>
      <w:r w:rsidR="009B2024">
        <w:t xml:space="preserve">.  </w:t>
      </w:r>
      <w:r>
        <w:t>The next move from heaven is what we ought to be expecting</w:t>
      </w:r>
      <w:r w:rsidR="009B2024">
        <w:t xml:space="preserve">.  </w:t>
      </w:r>
      <w:r>
        <w:t>The Lord Jesus is sitting with His Father in His throne; any moment He will rise from that seat and come for His own and everything here will be altered</w:t>
      </w:r>
      <w:r w:rsidR="009B2024">
        <w:t xml:space="preserve">.  </w:t>
      </w:r>
      <w:r>
        <w:t>We have a whole kingdom to support us; the gates of hades cannot prevail against this kingdom</w:t>
      </w:r>
      <w:r w:rsidR="009B2024">
        <w:t xml:space="preserve">.  </w:t>
      </w:r>
      <w:r>
        <w:t>The Lord would therefore as a true Shepherd comfort His little flock</w:t>
      </w:r>
      <w:r w:rsidR="009B2024">
        <w:t xml:space="preserve">.  </w:t>
      </w:r>
      <w:r>
        <w:t>We sometimes speak about the smallness of numbers available, but very few were available in Luke 12; the Lord gathered very few comparatively in His three-and-a-half years of service; He was not popular</w:t>
      </w:r>
      <w:r w:rsidR="009B2024">
        <w:t xml:space="preserve">.  </w:t>
      </w:r>
      <w:r>
        <w:t>We need to be preserved from desiring to be popular</w:t>
      </w:r>
      <w:r w:rsidR="009B2024">
        <w:t xml:space="preserve">.  </w:t>
      </w:r>
      <w:r>
        <w:t>He gathered the little flock and He was the Shepherd; they were His chief interest down here</w:t>
      </w:r>
      <w:r w:rsidR="009B2024">
        <w:t xml:space="preserve">.  </w:t>
      </w:r>
      <w:r>
        <w:t>Therefore there was an abundant answer to their defencelessness</w:t>
      </w:r>
      <w:r w:rsidR="009B2024">
        <w:t xml:space="preserve">.  </w:t>
      </w:r>
      <w:r>
        <w:t>This little flock were the flock of the One who was crucified</w:t>
      </w:r>
      <w:r w:rsidR="009B2024">
        <w:t xml:space="preserve">.  </w:t>
      </w:r>
      <w:r>
        <w:t>The Lord did not retaliate, He did not defend Himself, when reviled He reviled not again, when suffering He threatened not</w:t>
      </w:r>
      <w:r w:rsidR="00180957">
        <w:t xml:space="preserve">, </w:t>
      </w:r>
      <w:r>
        <w:t xml:space="preserve">1 </w:t>
      </w:r>
      <w:r w:rsidR="00180957">
        <w:t>Pet</w:t>
      </w:r>
      <w:r>
        <w:t xml:space="preserve"> 2: 23</w:t>
      </w:r>
      <w:r w:rsidR="009B2024">
        <w:t xml:space="preserve">.  </w:t>
      </w:r>
      <w:r>
        <w:t>The little flock are to be like Him, prepared to suffer; their defence does not depend on their own actions, but the Shepherd who was crucified Himself will defend and support them.</w:t>
      </w:r>
    </w:p>
    <w:p w14:paraId="70E80D66" w14:textId="0317912B" w:rsidR="006A1545" w:rsidRDefault="006A1545" w:rsidP="006A1545">
      <w:pPr>
        <w:spacing w:before="120" w:after="0" w:line="240" w:lineRule="auto"/>
        <w:ind w:firstLine="720"/>
        <w:jc w:val="both"/>
      </w:pPr>
      <w:r>
        <w:t>Now in Exodus you have little things in testimony</w:t>
      </w:r>
      <w:r w:rsidR="009B2024">
        <w:t xml:space="preserve">.  </w:t>
      </w:r>
      <w:r>
        <w:t>The feature with these gnats is testimony</w:t>
      </w:r>
      <w:r w:rsidR="009B2024">
        <w:t xml:space="preserve">.  </w:t>
      </w:r>
      <w:r>
        <w:t>The little flock is defenceless but cared for by divine protection, but the gnats suggest testimony</w:t>
      </w:r>
      <w:r w:rsidR="009B2024">
        <w:t xml:space="preserve">.  </w:t>
      </w:r>
      <w:r>
        <w:t xml:space="preserve">They are very </w:t>
      </w:r>
      <w:r>
        <w:lastRenderedPageBreak/>
        <w:t>little things, you can hardly see them</w:t>
      </w:r>
      <w:r w:rsidR="009B2024">
        <w:t xml:space="preserve">.  </w:t>
      </w:r>
      <w:r>
        <w:t>They are despised; I suppose in the creational order of things they would be of the least value, but they make their presence known, and felt, very much so</w:t>
      </w:r>
      <w:r w:rsidR="009B2024">
        <w:t xml:space="preserve">.  </w:t>
      </w:r>
      <w:r>
        <w:t>You could not deny their presence</w:t>
      </w:r>
      <w:r w:rsidR="009B2024">
        <w:t xml:space="preserve">.  </w:t>
      </w:r>
      <w:r>
        <w:t>That is like the believer in this world at the present time, it is the evidence of life</w:t>
      </w:r>
      <w:r w:rsidR="009B2024">
        <w:t xml:space="preserve">.  </w:t>
      </w:r>
      <w:r>
        <w:t>We were speaking about Paul in that hall of audience in the midst of all the pomp and the men of distinction</w:t>
      </w:r>
      <w:r w:rsidR="009B2024">
        <w:t xml:space="preserve">.  </w:t>
      </w:r>
      <w:r>
        <w:t>Luke uses language that would give us the atmosphere of that pompous company</w:t>
      </w:r>
      <w:r w:rsidR="009B2024">
        <w:t xml:space="preserve">.  </w:t>
      </w:r>
      <w:r>
        <w:t xml:space="preserve">Then they sent for Paul the prisoner; he would be like a gnat in that company; nobody would rise up when a prisoner came in; they would all rise up when Agrippa came </w:t>
      </w:r>
      <w:r w:rsidR="00B85DC4">
        <w:t>in, but</w:t>
      </w:r>
      <w:r>
        <w:t xml:space="preserve"> not when Paul came in</w:t>
      </w:r>
      <w:r w:rsidR="009B2024">
        <w:t xml:space="preserve">.  </w:t>
      </w:r>
      <w:r>
        <w:t>How would he look, I wonder</w:t>
      </w:r>
      <w:r w:rsidR="003C3CAD">
        <w:t xml:space="preserve">?  </w:t>
      </w:r>
      <w:r>
        <w:t>There he was; did he not make his presence felt; did he not embarrass all that company?</w:t>
      </w:r>
    </w:p>
    <w:p w14:paraId="1156FAFE" w14:textId="3A28E0C9" w:rsidR="006A1545" w:rsidRDefault="006A1545" w:rsidP="006A1545">
      <w:pPr>
        <w:spacing w:before="120" w:after="0" w:line="240" w:lineRule="auto"/>
        <w:ind w:firstLine="720"/>
        <w:jc w:val="both"/>
      </w:pPr>
      <w:r>
        <w:t>The gnats were not withdrawn and there is no warning given as to them</w:t>
      </w:r>
      <w:r w:rsidR="009B2024">
        <w:t xml:space="preserve">.  </w:t>
      </w:r>
      <w:r>
        <w:t>In other signs Moses was told to warn Pharaoh, but here they just appeared, and in other plagues things were withdrawn, but not here; they continued</w:t>
      </w:r>
      <w:r w:rsidR="009B2024">
        <w:t xml:space="preserve">.  </w:t>
      </w:r>
      <w:r>
        <w:t>In previous plagues the sorcerers imitated; but they were not able to imitate life</w:t>
      </w:r>
      <w:r w:rsidR="009B2024">
        <w:t xml:space="preserve">.  </w:t>
      </w:r>
      <w:r>
        <w:t>The testimony here is to life, of no account in men</w:t>
      </w:r>
      <w:r w:rsidR="004F26F1">
        <w:t>’</w:t>
      </w:r>
      <w:r>
        <w:t>s reckoning but in powerful testimony which cannot be gainsaid</w:t>
      </w:r>
      <w:r w:rsidR="009B2024">
        <w:t xml:space="preserve">.  </w:t>
      </w:r>
      <w:r>
        <w:t xml:space="preserve">It says that </w:t>
      </w:r>
      <w:r w:rsidR="004F26F1">
        <w:t>“</w:t>
      </w:r>
      <w:r>
        <w:t>Aaron stretched out his hand with his staff, and smote the dust of the earth, and there arose gnats on man and on beast</w:t>
      </w:r>
      <w:r w:rsidR="004F26F1">
        <w:t>”</w:t>
      </w:r>
      <w:r w:rsidR="009B2024">
        <w:t xml:space="preserve">.  </w:t>
      </w:r>
      <w:r>
        <w:t>What beginnings!—dust; it is really life out of death; it is in principle resurrection life</w:t>
      </w:r>
      <w:r w:rsidR="009B2024">
        <w:t xml:space="preserve">.  </w:t>
      </w:r>
      <w:r>
        <w:t>That is what the believer has; just as our Saviour is in life out of death, so the believer is quickened with Him, that is, made to live in His life, and that kind of life is to be in testimony down here</w:t>
      </w:r>
      <w:r w:rsidR="009B2024">
        <w:t xml:space="preserve">.  </w:t>
      </w:r>
      <w:r>
        <w:t>It is not pompous, nor presumptuous; it is outwardly insignificant, yet there is powerful testimony, little things, but powerful in life</w:t>
      </w:r>
      <w:r w:rsidR="009B2024">
        <w:t xml:space="preserve">.  </w:t>
      </w:r>
      <w:r>
        <w:t xml:space="preserve">It says, </w:t>
      </w:r>
      <w:r w:rsidR="004F26F1">
        <w:t>“</w:t>
      </w:r>
      <w:r>
        <w:t xml:space="preserve">And the scribes did so with their sorceries, to bring forth gnats; but they could not </w:t>
      </w:r>
      <w:r w:rsidR="009B2024">
        <w:t xml:space="preserve">... </w:t>
      </w:r>
      <w:r>
        <w:t>Then the scribes said to Pharaoh</w:t>
      </w:r>
      <w:r w:rsidR="009B2024">
        <w:t xml:space="preserve">.  </w:t>
      </w:r>
      <w:r>
        <w:t>This is the finger of God!</w:t>
      </w:r>
      <w:r w:rsidR="004F26F1">
        <w:t>”</w:t>
      </w:r>
      <w:r>
        <w:t xml:space="preserve"> The finger of God suggests that the believer is in testimony in life down here.</w:t>
      </w:r>
    </w:p>
    <w:p w14:paraId="37AC4701" w14:textId="5EF6D5C0" w:rsidR="006A1545" w:rsidRDefault="006A1545" w:rsidP="006A1545">
      <w:pPr>
        <w:spacing w:before="120" w:after="0" w:line="240" w:lineRule="auto"/>
        <w:ind w:firstLine="720"/>
        <w:jc w:val="both"/>
      </w:pPr>
      <w:r>
        <w:t>Now in the book of Numbers Balaam is speaking; he was a man in whom there was no work of God, and yet under God</w:t>
      </w:r>
      <w:r w:rsidR="004F26F1">
        <w:t>’</w:t>
      </w:r>
      <w:r>
        <w:t>s control he said some wonderful things</w:t>
      </w:r>
      <w:r w:rsidR="009B2024">
        <w:t xml:space="preserve">.  </w:t>
      </w:r>
      <w:r>
        <w:t xml:space="preserve">He says, </w:t>
      </w:r>
      <w:r w:rsidR="004F26F1">
        <w:t>“</w:t>
      </w:r>
      <w:r>
        <w:t>Who can count the dust of Jacob?</w:t>
      </w:r>
      <w:r w:rsidR="004F26F1">
        <w:t>”</w:t>
      </w:r>
      <w:r>
        <w:t>; it is not exactly the glory of Jacob, it is the dust of Jacob</w:t>
      </w:r>
      <w:r w:rsidR="009B2024">
        <w:t xml:space="preserve">.  </w:t>
      </w:r>
      <w:r>
        <w:t>It no doubt would refer to the death of Jacob</w:t>
      </w:r>
      <w:r w:rsidR="009B2024">
        <w:t xml:space="preserve">.  </w:t>
      </w:r>
      <w:r>
        <w:t>I believe it would have some bearing as to the death of Christ</w:t>
      </w:r>
      <w:r w:rsidR="009B2024">
        <w:t xml:space="preserve">.  </w:t>
      </w:r>
      <w:r>
        <w:t>Who can count the dust of Jacob</w:t>
      </w:r>
      <w:r w:rsidR="003C3CAD">
        <w:t xml:space="preserve">?  </w:t>
      </w:r>
      <w:r>
        <w:t>Who can reckon the great results from the death of Christ</w:t>
      </w:r>
      <w:r w:rsidR="003C3CAD">
        <w:t xml:space="preserve">?  </w:t>
      </w:r>
      <w:r>
        <w:t xml:space="preserve">Think of the humiliating circumstances publicly in which Jesus died; hung upon a </w:t>
      </w:r>
      <w:r>
        <w:lastRenderedPageBreak/>
        <w:t>cross, men jeering at Him; there was not the slightest public evidence of God supporting Him</w:t>
      </w:r>
      <w:r w:rsidR="009B2024">
        <w:t xml:space="preserve">.  </w:t>
      </w:r>
      <w:r>
        <w:t>During the first three hours of the Lord</w:t>
      </w:r>
      <w:r w:rsidR="004F26F1">
        <w:t>’</w:t>
      </w:r>
      <w:r>
        <w:t>s suffering, from the third to the sixth hour, in daylight, ignominy was hurled at Him</w:t>
      </w:r>
      <w:r w:rsidR="009B2024">
        <w:t xml:space="preserve">.  </w:t>
      </w:r>
      <w:r>
        <w:t>It was public humiliation of the worst kind; it was the worst that men could do, with Satan behind them</w:t>
      </w:r>
      <w:r w:rsidR="009B2024">
        <w:t xml:space="preserve">.  </w:t>
      </w:r>
      <w:r>
        <w:t xml:space="preserve">They said, </w:t>
      </w:r>
      <w:r w:rsidR="004F26F1">
        <w:t>“</w:t>
      </w:r>
      <w:r>
        <w:t>He trusted upon God; let him save him now if he will have him</w:t>
      </w:r>
      <w:r w:rsidR="004F26F1">
        <w:t>”</w:t>
      </w:r>
      <w:r>
        <w:t xml:space="preserve">, </w:t>
      </w:r>
      <w:r w:rsidR="00FB0D31">
        <w:t>Matt</w:t>
      </w:r>
      <w:r>
        <w:t xml:space="preserve"> 27: 43</w:t>
      </w:r>
      <w:r w:rsidR="009B2024">
        <w:t xml:space="preserve">.  </w:t>
      </w:r>
      <w:r>
        <w:t>It was public humiliation of the worst kind, and there was no public evidence of God supporting Him, but think of the results of the dust of Jacob, the great results of the death of Christ</w:t>
      </w:r>
      <w:r w:rsidR="003C3CAD">
        <w:t xml:space="preserve">!  </w:t>
      </w:r>
      <w:r>
        <w:t>There was never anything so humiliating as that which Jesus suffered—but what great results</w:t>
      </w:r>
      <w:r w:rsidR="003C3CAD">
        <w:t xml:space="preserve">!  </w:t>
      </w:r>
      <w:r w:rsidR="004F26F1">
        <w:t>“</w:t>
      </w:r>
      <w:r>
        <w:t>Who can count the dust of Jacob, and the number of the fourth part of Israel</w:t>
      </w:r>
      <w:r w:rsidR="003C3CAD">
        <w:t xml:space="preserve">?  </w:t>
      </w:r>
      <w:r>
        <w:t>Let my soul die the death of the righteous</w:t>
      </w:r>
      <w:r w:rsidR="004F26F1">
        <w:t>”</w:t>
      </w:r>
      <w:r w:rsidR="009B2024">
        <w:t xml:space="preserve">.  </w:t>
      </w:r>
      <w:r>
        <w:t>Balaam did not die thus, but Jesus died the death of the righteous</w:t>
      </w:r>
      <w:r w:rsidR="009B2024">
        <w:t xml:space="preserve">.  </w:t>
      </w:r>
      <w:r>
        <w:t>Who can reckon the great results from it</w:t>
      </w:r>
      <w:r w:rsidR="003C3CAD">
        <w:t xml:space="preserve">?  </w:t>
      </w:r>
      <w:r w:rsidR="004F26F1">
        <w:t>“</w:t>
      </w:r>
      <w:r>
        <w:t>In his humiliation</w:t>
      </w:r>
      <w:r w:rsidR="004F26F1">
        <w:t>”</w:t>
      </w:r>
      <w:r>
        <w:t xml:space="preserve">, the prophet said, </w:t>
      </w:r>
      <w:r w:rsidR="004F26F1">
        <w:t>“</w:t>
      </w:r>
      <w:r>
        <w:t>his judgment has been taken away</w:t>
      </w:r>
      <w:r w:rsidR="004F26F1">
        <w:t>”</w:t>
      </w:r>
      <w:r>
        <w:t>, Acts 8: 33</w:t>
      </w:r>
      <w:r w:rsidR="009B2024">
        <w:t xml:space="preserve">.  </w:t>
      </w:r>
      <w:r>
        <w:t>We will be strengthened in the conditions of humiliation and reproach in which we are as we think of the humiliating circumstances in which Jesus was found</w:t>
      </w:r>
      <w:r w:rsidR="009B2024">
        <w:t xml:space="preserve">.  </w:t>
      </w:r>
      <w:r>
        <w:t>This should encourage us.</w:t>
      </w:r>
    </w:p>
    <w:p w14:paraId="658A9CDC" w14:textId="4C4602AE" w:rsidR="006A1545" w:rsidRDefault="006A1545" w:rsidP="006A1545">
      <w:pPr>
        <w:spacing w:before="120" w:after="0" w:line="240" w:lineRule="auto"/>
        <w:ind w:firstLine="720"/>
        <w:jc w:val="both"/>
      </w:pPr>
      <w:r>
        <w:t>Now in the last scripture, in Judges, we have Samson, also in humiliating circumstances</w:t>
      </w:r>
      <w:r w:rsidR="009B2024">
        <w:t xml:space="preserve">.  </w:t>
      </w:r>
      <w:r>
        <w:t>How did he come into these circumstances</w:t>
      </w:r>
      <w:r w:rsidR="003C3CAD">
        <w:t xml:space="preserve">?  </w:t>
      </w:r>
      <w:r>
        <w:t>Who was the cause of it</w:t>
      </w:r>
      <w:r w:rsidR="003C3CAD">
        <w:t xml:space="preserve">?  </w:t>
      </w:r>
      <w:r>
        <w:t>He was the cause</w:t>
      </w:r>
      <w:r w:rsidR="009B2024">
        <w:t xml:space="preserve">.  </w:t>
      </w:r>
      <w:r>
        <w:t>Samson</w:t>
      </w:r>
      <w:r w:rsidR="004F26F1">
        <w:t>’</w:t>
      </w:r>
      <w:r>
        <w:t xml:space="preserve">s </w:t>
      </w:r>
      <w:r w:rsidR="00AC73DB">
        <w:t>own failure</w:t>
      </w:r>
      <w:r>
        <w:t xml:space="preserve"> was the reason for his being found in such humiliating circumstances</w:t>
      </w:r>
      <w:r w:rsidR="009B2024">
        <w:t xml:space="preserve">.  </w:t>
      </w:r>
      <w:r>
        <w:t>This has a bearing on ourselves</w:t>
      </w:r>
      <w:r w:rsidR="009B2024">
        <w:t xml:space="preserve">.  </w:t>
      </w:r>
      <w:r>
        <w:t>Much that we suffer in humiliation is not the reproach of the Christ, but reproach which we have brought upon ourselves because of certain departure from the truth, certain extremes which marked us which we have faced and judged, yet some governmental result remains, just as with Samson here</w:t>
      </w:r>
      <w:r w:rsidR="009B2024">
        <w:t xml:space="preserve">.  </w:t>
      </w:r>
      <w:r>
        <w:t>There were two men in the Old Testament who suffered for their own sins; one was David and the other was Samson, and it is a comfort to read the histories of these men because they have a bearing on our own time</w:t>
      </w:r>
      <w:r w:rsidR="009B2024">
        <w:t xml:space="preserve">.  </w:t>
      </w:r>
      <w:r>
        <w:t>Delilah tempted Samson and the amazing thing was he knew he was being tempted, he knew what her object was, and yet he succumbed, he disclosed the secret he had with God</w:t>
      </w:r>
      <w:r w:rsidR="009B2024">
        <w:t xml:space="preserve">.  </w:t>
      </w:r>
      <w:r>
        <w:t xml:space="preserve">He thought, </w:t>
      </w:r>
      <w:r w:rsidR="004F26F1">
        <w:t>“</w:t>
      </w:r>
      <w:r>
        <w:t>I will go out as at other times before, and disengage myself</w:t>
      </w:r>
      <w:r w:rsidR="009B2024">
        <w:t xml:space="preserve">.  </w:t>
      </w:r>
      <w:r>
        <w:t>And he knew not that Jehovah had departed from him</w:t>
      </w:r>
      <w:r w:rsidR="004F26F1">
        <w:t>”</w:t>
      </w:r>
      <w:r w:rsidR="00AC73DB">
        <w:t>, Judg</w:t>
      </w:r>
      <w:r>
        <w:t xml:space="preserve"> 16: 20</w:t>
      </w:r>
      <w:r w:rsidR="009B2024">
        <w:t xml:space="preserve">.  </w:t>
      </w:r>
      <w:r>
        <w:t>What a sad situation</w:t>
      </w:r>
      <w:r w:rsidR="003C3CAD">
        <w:t xml:space="preserve">!  </w:t>
      </w:r>
      <w:r>
        <w:t>The Philistines seized him, put out his eyes, brought him down to Gazah and bound him with fetters of bronze, and he had to grind in the prison-house</w:t>
      </w:r>
      <w:r w:rsidR="009B2024">
        <w:t xml:space="preserve">.  </w:t>
      </w:r>
      <w:r w:rsidR="004F26F1">
        <w:t>“</w:t>
      </w:r>
      <w:r>
        <w:t>But</w:t>
      </w:r>
      <w:r w:rsidR="004F26F1">
        <w:t>”</w:t>
      </w:r>
      <w:r>
        <w:t xml:space="preserve">, it says, </w:t>
      </w:r>
      <w:r w:rsidR="004F26F1">
        <w:t>“</w:t>
      </w:r>
      <w:r>
        <w:t>the hair of his head began to grow</w:t>
      </w:r>
      <w:r w:rsidR="004F26F1">
        <w:t>”</w:t>
      </w:r>
      <w:r>
        <w:t>; it is life in humiliating circumstances; it is life in smallness</w:t>
      </w:r>
      <w:r w:rsidR="009B2024">
        <w:t xml:space="preserve">.  </w:t>
      </w:r>
      <w:r>
        <w:t xml:space="preserve">Previously Samson </w:t>
      </w:r>
      <w:r>
        <w:lastRenderedPageBreak/>
        <w:t xml:space="preserve">could speak about the seven locks of his head; he cannot speak here about the seven locks of his head; </w:t>
      </w:r>
      <w:r w:rsidR="004F26F1">
        <w:t>“</w:t>
      </w:r>
      <w:r>
        <w:t>But the hair of his head began to grow</w:t>
      </w:r>
      <w:r w:rsidR="004F26F1">
        <w:t>”</w:t>
      </w:r>
      <w:r>
        <w:t>, and this is the kind of day we are in</w:t>
      </w:r>
      <w:r w:rsidR="009B2024">
        <w:t xml:space="preserve">.  </w:t>
      </w:r>
      <w:r>
        <w:t>There is not much to make an impact on Christendom, but there is to be reality and revival and a little power</w:t>
      </w:r>
      <w:r w:rsidR="009B2024">
        <w:t xml:space="preserve">.  </w:t>
      </w:r>
      <w:r>
        <w:t>Samson in the end slew more Philistines than in all his life.</w:t>
      </w:r>
    </w:p>
    <w:p w14:paraId="7D77626F" w14:textId="19A6B92B" w:rsidR="006A1545" w:rsidRDefault="006A1545" w:rsidP="006A1545">
      <w:pPr>
        <w:spacing w:before="120" w:after="0" w:line="240" w:lineRule="auto"/>
        <w:ind w:firstLine="720"/>
        <w:jc w:val="both"/>
      </w:pPr>
      <w:r>
        <w:t>That is all I have to say</w:t>
      </w:r>
      <w:r w:rsidR="009B2024">
        <w:t xml:space="preserve">.  </w:t>
      </w:r>
      <w:r>
        <w:t xml:space="preserve">Do not let us bemoan too much the littleness of things; let us </w:t>
      </w:r>
      <w:r w:rsidR="006448B5">
        <w:t>realis</w:t>
      </w:r>
      <w:r>
        <w:t>e what God can do with little things</w:t>
      </w:r>
      <w:r w:rsidR="009B2024">
        <w:t xml:space="preserve">.  </w:t>
      </w:r>
      <w:r>
        <w:t>The little flock so precious to Him, persons who are true to the principles of the assembly, are of special interest to heaven</w:t>
      </w:r>
      <w:r w:rsidR="009B2024">
        <w:t xml:space="preserve">.  </w:t>
      </w:r>
      <w:r>
        <w:t>Let us continue in the testimony in life and let us not be discouraged by outward circumstances, or by fewness of numbers</w:t>
      </w:r>
      <w:r w:rsidR="009B2024">
        <w:t xml:space="preserve">.  </w:t>
      </w:r>
      <w:r>
        <w:t xml:space="preserve">Let us be real and maintain what is true to the Lord Jesus until He come, for His </w:t>
      </w:r>
      <w:r w:rsidR="006448B5">
        <w:t>N</w:t>
      </w:r>
      <w:r>
        <w:t>ame</w:t>
      </w:r>
      <w:r w:rsidR="004F26F1">
        <w:t>’</w:t>
      </w:r>
      <w:r>
        <w:t>s sake.</w:t>
      </w:r>
    </w:p>
    <w:p w14:paraId="36DEE5E4" w14:textId="77777777" w:rsidR="006A1545" w:rsidRDefault="006A1545" w:rsidP="006A1545">
      <w:pPr>
        <w:spacing w:before="120" w:after="0" w:line="240" w:lineRule="auto"/>
        <w:jc w:val="both"/>
      </w:pPr>
    </w:p>
    <w:p w14:paraId="225B1EA7" w14:textId="56597E74" w:rsidR="006A1545" w:rsidRPr="006A1545" w:rsidRDefault="006A1545" w:rsidP="006A1545">
      <w:pPr>
        <w:spacing w:before="120" w:after="0" w:line="240" w:lineRule="auto"/>
        <w:jc w:val="both"/>
        <w:rPr>
          <w:b/>
          <w:bCs/>
        </w:rPr>
      </w:pPr>
      <w:r w:rsidRPr="006A1545">
        <w:rPr>
          <w:b/>
          <w:bCs/>
        </w:rPr>
        <w:t>G</w:t>
      </w:r>
      <w:r w:rsidRPr="006A1545">
        <w:rPr>
          <w:rFonts w:cs="Times New Roman"/>
          <w:b/>
          <w:bCs/>
        </w:rPr>
        <w:t>Ő</w:t>
      </w:r>
      <w:r w:rsidRPr="006A1545">
        <w:rPr>
          <w:b/>
          <w:bCs/>
        </w:rPr>
        <w:t>TEBORG, SWEDEN</w:t>
      </w:r>
    </w:p>
    <w:p w14:paraId="7E4D24F5" w14:textId="77777777" w:rsidR="006A1545" w:rsidRDefault="006A1545" w:rsidP="006A1545">
      <w:pPr>
        <w:spacing w:before="120" w:after="0" w:line="240" w:lineRule="auto"/>
        <w:jc w:val="both"/>
        <w:rPr>
          <w:b/>
          <w:bCs/>
        </w:rPr>
      </w:pPr>
      <w:r w:rsidRPr="006A1545">
        <w:rPr>
          <w:b/>
          <w:bCs/>
        </w:rPr>
        <w:t>9</w:t>
      </w:r>
      <w:r w:rsidRPr="006A1545">
        <w:rPr>
          <w:b/>
          <w:bCs/>
          <w:vertAlign w:val="superscript"/>
        </w:rPr>
        <w:t>th</w:t>
      </w:r>
      <w:r w:rsidRPr="006A1545">
        <w:rPr>
          <w:b/>
          <w:bCs/>
        </w:rPr>
        <w:t xml:space="preserve"> August 1980</w:t>
      </w:r>
    </w:p>
    <w:p w14:paraId="708FBB65" w14:textId="77777777" w:rsidR="006A1545" w:rsidRDefault="006A1545" w:rsidP="006A1545">
      <w:pPr>
        <w:spacing w:before="120" w:after="0" w:line="240" w:lineRule="auto"/>
        <w:jc w:val="center"/>
        <w:rPr>
          <w:rFonts w:cs="Times New Roman"/>
          <w:bCs/>
          <w:szCs w:val="24"/>
        </w:rPr>
      </w:pPr>
      <w:r w:rsidRPr="00FD428C">
        <w:rPr>
          <w:rFonts w:cs="Times New Roman"/>
          <w:bCs/>
          <w:szCs w:val="24"/>
        </w:rPr>
        <w:t>_____________________</w:t>
      </w:r>
    </w:p>
    <w:p w14:paraId="2B91BFFE" w14:textId="77777777" w:rsidR="00D92502" w:rsidRDefault="00D92502">
      <w:r>
        <w:br w:type="page"/>
      </w:r>
    </w:p>
    <w:p w14:paraId="65B88799" w14:textId="267DF02E" w:rsidR="00D92502" w:rsidRDefault="00D92502" w:rsidP="00D92502">
      <w:pPr>
        <w:pStyle w:val="Heading1"/>
      </w:pPr>
      <w:bookmarkStart w:id="74" w:name="_Toc26879131"/>
      <w:bookmarkStart w:id="75" w:name="_Toc35685489"/>
      <w:r>
        <w:lastRenderedPageBreak/>
        <w:t>HAVING RESPECT TO THE RECOMPENSE</w:t>
      </w:r>
      <w:bookmarkEnd w:id="74"/>
      <w:bookmarkEnd w:id="75"/>
    </w:p>
    <w:p w14:paraId="46AFA072" w14:textId="19B5BD5E" w:rsidR="00D92502" w:rsidRPr="00384F39" w:rsidRDefault="00D92502" w:rsidP="00D92502">
      <w:pPr>
        <w:spacing w:before="120" w:after="0" w:line="240" w:lineRule="auto"/>
        <w:jc w:val="both"/>
        <w:rPr>
          <w:b/>
        </w:rPr>
      </w:pPr>
      <w:r w:rsidRPr="00384F39">
        <w:rPr>
          <w:b/>
        </w:rPr>
        <w:t>Matthew 12: 46</w:t>
      </w:r>
      <w:r w:rsidR="005D1D9B">
        <w:rPr>
          <w:b/>
        </w:rPr>
        <w:t>-</w:t>
      </w:r>
      <w:r w:rsidRPr="00384F39">
        <w:rPr>
          <w:b/>
        </w:rPr>
        <w:t>50; 19: 28, 29</w:t>
      </w:r>
    </w:p>
    <w:p w14:paraId="200D5C52" w14:textId="5761BA4B" w:rsidR="00D92502" w:rsidRPr="00384F39" w:rsidRDefault="00D92502" w:rsidP="00D92502">
      <w:pPr>
        <w:spacing w:after="0" w:line="240" w:lineRule="auto"/>
        <w:jc w:val="both"/>
        <w:rPr>
          <w:b/>
        </w:rPr>
      </w:pPr>
      <w:r w:rsidRPr="00384F39">
        <w:rPr>
          <w:b/>
        </w:rPr>
        <w:t>Mark 14: 3</w:t>
      </w:r>
      <w:r w:rsidR="00384F39" w:rsidRPr="00384F39">
        <w:rPr>
          <w:b/>
          <w:bCs/>
        </w:rPr>
        <w:t>-</w:t>
      </w:r>
      <w:r w:rsidRPr="00384F39">
        <w:rPr>
          <w:b/>
        </w:rPr>
        <w:t>9</w:t>
      </w:r>
    </w:p>
    <w:p w14:paraId="1B021616" w14:textId="70A5B493" w:rsidR="00D92502" w:rsidRPr="00384F39" w:rsidRDefault="00D92502" w:rsidP="00D92502">
      <w:pPr>
        <w:spacing w:after="0" w:line="240" w:lineRule="auto"/>
        <w:jc w:val="both"/>
        <w:rPr>
          <w:b/>
        </w:rPr>
      </w:pPr>
      <w:r w:rsidRPr="00384F39">
        <w:rPr>
          <w:b/>
        </w:rPr>
        <w:t>John 12: 25, 26</w:t>
      </w:r>
    </w:p>
    <w:p w14:paraId="3A161825" w14:textId="2F6166F6" w:rsidR="00D92502" w:rsidRDefault="00D92502" w:rsidP="00D92502">
      <w:pPr>
        <w:spacing w:before="120" w:after="0" w:line="240" w:lineRule="auto"/>
        <w:ind w:firstLine="720"/>
        <w:jc w:val="both"/>
      </w:pPr>
      <w:r>
        <w:t>In the Epistle to the Hebrews chapter 11 and verses 25 and 26</w:t>
      </w:r>
      <w:r w:rsidR="00384F39" w:rsidRPr="00384F39">
        <w:t>,</w:t>
      </w:r>
      <w:r>
        <w:t xml:space="preserve"> Moses is referred to because of his faith; it says, of him, </w:t>
      </w:r>
      <w:r w:rsidR="004F26F1">
        <w:t>“</w:t>
      </w:r>
      <w:r>
        <w:t>choosing rather to suffer affliction along with the people of God than to have the temporary pleasure of sin; esteeming the reproach of the Christ greater riches than the treasures of Egypt, for he had respect to the recompense</w:t>
      </w:r>
      <w:r w:rsidR="004F26F1">
        <w:t>”</w:t>
      </w:r>
      <w:r w:rsidR="009B2024">
        <w:t xml:space="preserve">.  </w:t>
      </w:r>
      <w:r>
        <w:t>I desire to speak about having respect to the recompense</w:t>
      </w:r>
      <w:r w:rsidR="009B2024">
        <w:t xml:space="preserve">.  </w:t>
      </w:r>
      <w:r>
        <w:t>Moses was brought up in Pharaoh</w:t>
      </w:r>
      <w:r w:rsidR="004F26F1">
        <w:t>’</w:t>
      </w:r>
      <w:r>
        <w:t>s court, he became a man mighty in his words and his deeds in the land of Egypt</w:t>
      </w:r>
      <w:r w:rsidR="006448B5">
        <w:t xml:space="preserve">, </w:t>
      </w:r>
      <w:r>
        <w:t>see Acts 7: 22</w:t>
      </w:r>
      <w:r w:rsidR="009B2024">
        <w:t xml:space="preserve">.  </w:t>
      </w:r>
      <w:r>
        <w:t>Think of all the prospects in the world that lay before Moses, but he was counting and reckoning differently from men</w:t>
      </w:r>
      <w:r w:rsidR="009B2024">
        <w:t xml:space="preserve">.  </w:t>
      </w:r>
      <w:r>
        <w:t xml:space="preserve">It says, </w:t>
      </w:r>
      <w:r w:rsidR="004F26F1">
        <w:t>“</w:t>
      </w:r>
      <w:r>
        <w:t>esteeming the reproach of the Christ greater riches than the treasures of Egypt</w:t>
      </w:r>
      <w:r w:rsidR="004F26F1">
        <w:t>”</w:t>
      </w:r>
      <w:r w:rsidR="009B2024">
        <w:t xml:space="preserve">.  </w:t>
      </w:r>
      <w:r>
        <w:t>Egypt was the world power at that time, and in recent times wonderful treasures have been discovered there</w:t>
      </w:r>
      <w:r w:rsidR="009B2024">
        <w:t xml:space="preserve">.  </w:t>
      </w:r>
      <w:r>
        <w:t xml:space="preserve">Moses esteemed the reproach of Christ greater, </w:t>
      </w:r>
      <w:r w:rsidR="004F26F1">
        <w:t>“</w:t>
      </w:r>
      <w:r>
        <w:t>for he had respect to the recompense</w:t>
      </w:r>
      <w:r w:rsidR="004F26F1">
        <w:t>”</w:t>
      </w:r>
      <w:r w:rsidR="009B2024">
        <w:t xml:space="preserve">.  </w:t>
      </w:r>
      <w:r>
        <w:t xml:space="preserve">He would say, </w:t>
      </w:r>
      <w:r w:rsidR="004F26F1">
        <w:t>‘</w:t>
      </w:r>
      <w:r>
        <w:t>If I proceed in life in Egypt</w:t>
      </w:r>
      <w:r w:rsidR="004F26F1">
        <w:t>’</w:t>
      </w:r>
      <w:r>
        <w:t>s court, what would be the end of it</w:t>
      </w:r>
      <w:r w:rsidR="003C3CAD">
        <w:t xml:space="preserve">?  </w:t>
      </w:r>
      <w:r>
        <w:t>It would be disaster as to any knowledge of God</w:t>
      </w:r>
      <w:r w:rsidR="004F26F1">
        <w:t>’</w:t>
      </w:r>
      <w:r w:rsidR="009B2024">
        <w:t xml:space="preserve">.  </w:t>
      </w:r>
      <w:r>
        <w:t>He would have shone before men for a few years and then he would have had nothing</w:t>
      </w:r>
      <w:r w:rsidR="009B2024">
        <w:t xml:space="preserve">.  </w:t>
      </w:r>
      <w:r>
        <w:t>He began to reckon in another way, he had respect to the recompense.</w:t>
      </w:r>
    </w:p>
    <w:p w14:paraId="46A87734" w14:textId="58DEF681" w:rsidR="00D92502" w:rsidRDefault="00D92502" w:rsidP="00D92502">
      <w:pPr>
        <w:spacing w:before="120" w:after="0" w:line="240" w:lineRule="auto"/>
        <w:ind w:firstLine="720"/>
        <w:jc w:val="both"/>
      </w:pPr>
      <w:r>
        <w:t>We have been exhorting one another to commit ourselves to the will of God; that means that we have to deny ourselves, deny our own will; it costs something</w:t>
      </w:r>
      <w:r w:rsidR="009B2024">
        <w:t xml:space="preserve">.  </w:t>
      </w:r>
      <w:r>
        <w:t>But to have respect to the recompense would greatly help us in our committal</w:t>
      </w:r>
      <w:r w:rsidR="009B2024">
        <w:t xml:space="preserve">.  </w:t>
      </w:r>
      <w:r>
        <w:t>Dear young friend, if you go on your own way, I do not care how much wealth you may amass in this world, it will end in emptiness and nothingness, but if you commit yourself to the will of God I can assure you the end will be glorious</w:t>
      </w:r>
      <w:r w:rsidR="009B2024">
        <w:t xml:space="preserve">.  </w:t>
      </w:r>
      <w:r>
        <w:t>It is good to have respect to the recompense.</w:t>
      </w:r>
    </w:p>
    <w:p w14:paraId="48178DDF" w14:textId="243BE4FA" w:rsidR="00D92502" w:rsidRDefault="00D92502" w:rsidP="00D92502">
      <w:pPr>
        <w:spacing w:before="120" w:after="0" w:line="240" w:lineRule="auto"/>
        <w:ind w:firstLine="720"/>
        <w:jc w:val="both"/>
      </w:pPr>
      <w:r>
        <w:t>In this scripture in Matthew 12 the Lord</w:t>
      </w:r>
      <w:r w:rsidR="004F26F1">
        <w:t>’</w:t>
      </w:r>
      <w:r>
        <w:t>s natural relatives thought they had a claim on Him</w:t>
      </w:r>
      <w:r w:rsidR="009B2024">
        <w:t xml:space="preserve">.  </w:t>
      </w:r>
      <w:r>
        <w:t xml:space="preserve">But the Lord says, </w:t>
      </w:r>
      <w:r w:rsidR="004F26F1">
        <w:t>“</w:t>
      </w:r>
      <w:r>
        <w:t>Who is my mother, and who are my brethren</w:t>
      </w:r>
      <w:r w:rsidR="003C3CAD">
        <w:t xml:space="preserve">?  </w:t>
      </w:r>
      <w:r>
        <w:t>And, stretching out his hand to his disciples, he said, Behold my mother and my brethren; for whosoever shall do the will of my Father who is in the heavens, he is my brother, and sister, and mother</w:t>
      </w:r>
      <w:r w:rsidR="004F26F1">
        <w:t>”</w:t>
      </w:r>
      <w:r w:rsidR="009B2024">
        <w:t xml:space="preserve">.  </w:t>
      </w:r>
      <w:r>
        <w:t xml:space="preserve">The Lord Jesus was fully devoted, was perfect and absolute in His committal to the will of His Father, and if anyone </w:t>
      </w:r>
      <w:r>
        <w:lastRenderedPageBreak/>
        <w:t>here is prepared to commit himself or herself to the will of the same Person to whom the Lord committed Himself</w:t>
      </w:r>
      <w:r w:rsidR="00B437ED">
        <w:t>,</w:t>
      </w:r>
      <w:r w:rsidR="009B2024">
        <w:t xml:space="preserve">  </w:t>
      </w:r>
      <w:r>
        <w:t xml:space="preserve">He is prepared to stretch out His hand and say, </w:t>
      </w:r>
      <w:r w:rsidR="004F26F1">
        <w:t>“</w:t>
      </w:r>
      <w:r>
        <w:t>He is my brother, and sister</w:t>
      </w:r>
      <w:r w:rsidR="004F26F1">
        <w:t>”</w:t>
      </w:r>
      <w:r w:rsidR="009B2024">
        <w:t xml:space="preserve">.  </w:t>
      </w:r>
      <w:r>
        <w:t>Think of that recompense</w:t>
      </w:r>
      <w:r w:rsidR="003C3CAD">
        <w:t xml:space="preserve">!  </w:t>
      </w:r>
      <w:r>
        <w:t>Here were a few disciples who followed Jesus, and He stretched out His hand to them; He is pointing them out; He is assuring them of His approval</w:t>
      </w:r>
      <w:r w:rsidR="009B2024">
        <w:t xml:space="preserve">.  </w:t>
      </w:r>
      <w:r>
        <w:t xml:space="preserve">There is nothing more blessed, in one sense, than to have a sense of the </w:t>
      </w:r>
      <w:r w:rsidR="006448B5">
        <w:t>Lord’s approval</w:t>
      </w:r>
      <w:r w:rsidR="009B2024">
        <w:t xml:space="preserve">.  </w:t>
      </w:r>
      <w:r>
        <w:t>It is worthwhile foregoing our own will and being prepared to be under reproach in this world to have the Lord</w:t>
      </w:r>
      <w:r w:rsidR="004F26F1">
        <w:t>’</w:t>
      </w:r>
      <w:r>
        <w:t>s approval</w:t>
      </w:r>
      <w:r w:rsidR="009B2024">
        <w:t xml:space="preserve">.  </w:t>
      </w:r>
      <w:r>
        <w:t>One of the hymns says—</w:t>
      </w:r>
    </w:p>
    <w:p w14:paraId="6EE8306A" w14:textId="6C5D1615" w:rsidR="00D92502" w:rsidRDefault="00D92502" w:rsidP="00D92502">
      <w:pPr>
        <w:spacing w:before="120" w:after="0" w:line="240" w:lineRule="auto"/>
        <w:ind w:left="720"/>
        <w:jc w:val="both"/>
      </w:pPr>
      <w:r>
        <w:t xml:space="preserve">For how will recompense His smile </w:t>
      </w:r>
    </w:p>
    <w:p w14:paraId="03C87EB6" w14:textId="77777777" w:rsidR="00384F39" w:rsidRDefault="00D92502" w:rsidP="00D92502">
      <w:pPr>
        <w:spacing w:after="0" w:line="240" w:lineRule="auto"/>
        <w:ind w:left="720"/>
        <w:jc w:val="both"/>
      </w:pPr>
      <w:r>
        <w:t>The suff</w:t>
      </w:r>
      <w:r w:rsidR="004F26F1">
        <w:t>’</w:t>
      </w:r>
      <w:r>
        <w:t xml:space="preserve">rings of this </w:t>
      </w:r>
      <w:r w:rsidR="004F26F1">
        <w:t>“</w:t>
      </w:r>
      <w:r>
        <w:t>little while</w:t>
      </w:r>
      <w:r w:rsidR="004F26F1">
        <w:t>”</w:t>
      </w:r>
      <w:r w:rsidR="003C3CAD">
        <w:t xml:space="preserve">!  </w:t>
      </w:r>
    </w:p>
    <w:p w14:paraId="4AAA73CF" w14:textId="78202215" w:rsidR="00D92502" w:rsidRDefault="00D92502" w:rsidP="00384F39">
      <w:pPr>
        <w:spacing w:before="120" w:after="0" w:line="240" w:lineRule="auto"/>
        <w:ind w:left="720"/>
        <w:jc w:val="both"/>
      </w:pPr>
      <w:r>
        <w:t>(Hymn 413)</w:t>
      </w:r>
    </w:p>
    <w:p w14:paraId="0829B733" w14:textId="2DC9D2BF" w:rsidR="00D92502" w:rsidRDefault="00D92502" w:rsidP="00D92502">
      <w:pPr>
        <w:spacing w:before="120" w:after="0" w:line="240" w:lineRule="auto"/>
        <w:jc w:val="both"/>
      </w:pPr>
      <w:r>
        <w:t>This is having respect to the recompense</w:t>
      </w:r>
      <w:r w:rsidR="009B2024">
        <w:t xml:space="preserve">.  </w:t>
      </w:r>
      <w:r>
        <w:t>The Lord owns a person who is committed to the will of His Father as kindred to Himself</w:t>
      </w:r>
      <w:r w:rsidR="00DB4C2A">
        <w:rPr>
          <w:rFonts w:cs="Times New Roman"/>
          <w:bCs/>
          <w:szCs w:val="24"/>
        </w:rPr>
        <w:t>—“</w:t>
      </w:r>
      <w:r>
        <w:t>He is my brother, and sister</w:t>
      </w:r>
      <w:r w:rsidR="004F26F1">
        <w:t>”</w:t>
      </w:r>
      <w:r>
        <w:t>; it is the Lord approving and regarding such persons as His own kindred, like Himself morally.</w:t>
      </w:r>
    </w:p>
    <w:p w14:paraId="4E37083A" w14:textId="2CB667EE" w:rsidR="00D92502" w:rsidRDefault="00D92502" w:rsidP="00D92502">
      <w:pPr>
        <w:spacing w:before="120" w:after="0" w:line="240" w:lineRule="auto"/>
        <w:ind w:firstLine="720"/>
        <w:jc w:val="both"/>
      </w:pPr>
      <w:r>
        <w:t>Every believer is kindred with Christ according to divine purpose, but not every believer is kindred with Christ morally</w:t>
      </w:r>
      <w:r w:rsidR="009B2024">
        <w:t xml:space="preserve">.  </w:t>
      </w:r>
      <w:r>
        <w:t>It is the one who does the will of His Father who is in the heavens whom the Lord owns as kindred with Him morally</w:t>
      </w:r>
      <w:r w:rsidR="009B2024">
        <w:t xml:space="preserve">.  </w:t>
      </w:r>
      <w:r>
        <w:t>Would you not like to have the experience of the Lord</w:t>
      </w:r>
      <w:r w:rsidR="004F26F1">
        <w:t>’</w:t>
      </w:r>
      <w:r>
        <w:t>s approval, the Lord stretching out His hand and saying, He is My brother; she is My sister</w:t>
      </w:r>
      <w:r w:rsidR="003C3CAD">
        <w:t xml:space="preserve">?  </w:t>
      </w:r>
      <w:r>
        <w:t>What could be more blessed for the believer than to have a sense of the Lord</w:t>
      </w:r>
      <w:r w:rsidR="004F26F1">
        <w:t>’</w:t>
      </w:r>
      <w:r>
        <w:t>s own approval</w:t>
      </w:r>
      <w:r w:rsidR="003C3CAD">
        <w:t xml:space="preserve">?  </w:t>
      </w:r>
      <w:r>
        <w:t>Those kindred with the Lord Jesus morally are committed to the will of His Father, to whom He was committed when He was here</w:t>
      </w:r>
      <w:r w:rsidR="009B2024">
        <w:t xml:space="preserve">.  </w:t>
      </w:r>
      <w:r>
        <w:t>There would be a difference in measure, but the same character, and this is open to every one of us</w:t>
      </w:r>
      <w:r w:rsidR="009B2024">
        <w:t xml:space="preserve">.  </w:t>
      </w:r>
      <w:r>
        <w:t>We can decide, just where we are at this moment, to be believers committed to the will of His Father</w:t>
      </w:r>
      <w:r w:rsidR="009B2024">
        <w:t xml:space="preserve">.  </w:t>
      </w:r>
      <w:r>
        <w:t>I am a great believer in things happening in the meeting, in persons being affected as we are together</w:t>
      </w:r>
      <w:r w:rsidR="009B2024">
        <w:t xml:space="preserve">.  </w:t>
      </w:r>
      <w:r>
        <w:t>I would not say, Go home and kneel down by your bedside and commit yourself to the Lord</w:t>
      </w:r>
      <w:r w:rsidR="009B2024">
        <w:t xml:space="preserve">.  </w:t>
      </w:r>
      <w:r>
        <w:t>Many influences may come in between your sitting here and arriving home</w:t>
      </w:r>
      <w:r w:rsidR="009B2024">
        <w:t xml:space="preserve">.  </w:t>
      </w:r>
      <w:r>
        <w:t>Commit yourself now; have a secret committal in your heart to the Lord Jesus in the atmosphere in which you are now</w:t>
      </w:r>
      <w:r w:rsidR="009B2024">
        <w:t xml:space="preserve">.  </w:t>
      </w:r>
      <w:r>
        <w:t>I trust it is attractive to every one of us to be approved of the Lord as of His brethren morally</w:t>
      </w:r>
      <w:r w:rsidR="009B2024">
        <w:t xml:space="preserve">.  </w:t>
      </w:r>
      <w:r>
        <w:t>It is the Lord</w:t>
      </w:r>
      <w:r w:rsidR="004F26F1">
        <w:t>’</w:t>
      </w:r>
      <w:r>
        <w:t>s own appreciation of persons like Himself in character</w:t>
      </w:r>
      <w:r w:rsidR="009B2024">
        <w:t xml:space="preserve">.  </w:t>
      </w:r>
      <w:r>
        <w:t xml:space="preserve">It says, </w:t>
      </w:r>
      <w:r w:rsidR="004F26F1">
        <w:t>“</w:t>
      </w:r>
      <w:r>
        <w:t>stretching out his hand to his disciples</w:t>
      </w:r>
      <w:r w:rsidR="004F26F1">
        <w:t>”</w:t>
      </w:r>
      <w:r w:rsidR="009B2024">
        <w:t xml:space="preserve">.  </w:t>
      </w:r>
      <w:r>
        <w:t xml:space="preserve">That is, He is prepared to support such persons and defend them, because there will be burdens to </w:t>
      </w:r>
      <w:r>
        <w:lastRenderedPageBreak/>
        <w:t>carry, there will be sorrows to sustain; this all goes against what we are naturally, but the Lord would stretch out His hand and support persons like this</w:t>
      </w:r>
      <w:r w:rsidR="009B2024">
        <w:t xml:space="preserve">.  </w:t>
      </w:r>
      <w:r>
        <w:t>His outstretched hand would assure us of His support every step of the journey.</w:t>
      </w:r>
    </w:p>
    <w:p w14:paraId="5A3CF975" w14:textId="2A6A4309" w:rsidR="00D92502" w:rsidRDefault="00D92502" w:rsidP="00D92502">
      <w:pPr>
        <w:spacing w:before="120" w:after="0" w:line="240" w:lineRule="auto"/>
        <w:ind w:firstLine="720"/>
        <w:jc w:val="both"/>
      </w:pPr>
      <w:r>
        <w:t>Now in Matthew 19 the Lord speaks to the disciples of recompense</w:t>
      </w:r>
      <w:r w:rsidR="009B2024">
        <w:t xml:space="preserve">.  </w:t>
      </w:r>
      <w:r>
        <w:t xml:space="preserve">He addresses them as, </w:t>
      </w:r>
      <w:r w:rsidR="004F26F1">
        <w:t>“</w:t>
      </w:r>
      <w:r>
        <w:t>ye who have followed me</w:t>
      </w:r>
      <w:r w:rsidR="004F26F1">
        <w:t>”</w:t>
      </w:r>
      <w:r w:rsidR="009B2024">
        <w:t xml:space="preserve">.  </w:t>
      </w:r>
      <w:r>
        <w:t>It is a way of suffering, of discipleship, following the Lord Jesus</w:t>
      </w:r>
      <w:r w:rsidR="009B2024">
        <w:t xml:space="preserve">.  </w:t>
      </w:r>
      <w:r>
        <w:t>It was never an easy way; it was never meant to be an easy way; it is a way of suffering and cost which builds up moral fibre; it builds up manhood according to God</w:t>
      </w:r>
      <w:r w:rsidR="009B2024">
        <w:t xml:space="preserve">.  </w:t>
      </w:r>
      <w:r>
        <w:t xml:space="preserve">The Lord says here, </w:t>
      </w:r>
      <w:r w:rsidR="004F26F1">
        <w:t>“</w:t>
      </w:r>
      <w:r>
        <w:t>ye who have followed me</w:t>
      </w:r>
      <w:r w:rsidR="004F26F1">
        <w:t>”</w:t>
      </w:r>
      <w:r>
        <w:t xml:space="preserve">, in the way of suffering publicly and reproach, the reproach of Christ, but He speaks of </w:t>
      </w:r>
      <w:r w:rsidR="004F26F1">
        <w:t>“</w:t>
      </w:r>
      <w:r>
        <w:t>the regeneration when the Son of man shall sit down upon his throne of glory</w:t>
      </w:r>
      <w:r w:rsidR="004F26F1">
        <w:t>”</w:t>
      </w:r>
      <w:r w:rsidR="009B2024">
        <w:t xml:space="preserve">.  </w:t>
      </w:r>
      <w:r>
        <w:t>Dear brethren, there is going to be a regeneration, there is going to be another order of things altogether</w:t>
      </w:r>
      <w:r w:rsidR="009B2024">
        <w:t xml:space="preserve">.  </w:t>
      </w:r>
      <w:r>
        <w:t>The present time we are in is one of suffering, as I have said, and reproach, but there is going to be a reordering of things</w:t>
      </w:r>
      <w:r w:rsidR="009B2024">
        <w:t xml:space="preserve">.  </w:t>
      </w:r>
      <w:r>
        <w:t>The Son of man who suffered, was crucified, shall sit upon His throne of glory; it refers to what we speak of as the world to come</w:t>
      </w:r>
      <w:r w:rsidR="009B2024">
        <w:t xml:space="preserve">.  </w:t>
      </w:r>
      <w:r>
        <w:t xml:space="preserve">The light of the world to come needs to be more before us, dear </w:t>
      </w:r>
      <w:r w:rsidR="00DB4C2A">
        <w:t>brethren; what</w:t>
      </w:r>
      <w:r>
        <w:t xml:space="preserve"> a regeneration</w:t>
      </w:r>
      <w:r w:rsidR="003C3CAD">
        <w:t xml:space="preserve">!  </w:t>
      </w:r>
      <w:r>
        <w:t>How different the order of things will be then</w:t>
      </w:r>
      <w:r w:rsidR="003C3CAD">
        <w:t xml:space="preserve">!  </w:t>
      </w:r>
      <w:r>
        <w:t xml:space="preserve">It is a reproach to confess the </w:t>
      </w:r>
      <w:r w:rsidR="00384F39">
        <w:t>N</w:t>
      </w:r>
      <w:r>
        <w:t>ame of the Lord Jesus at the present time; how different when the Son of man shall sit upon His throne of glory</w:t>
      </w:r>
      <w:r w:rsidR="009B2024">
        <w:t xml:space="preserve">.  </w:t>
      </w:r>
      <w:r>
        <w:t>He has a right to that throne of glory</w:t>
      </w:r>
      <w:r w:rsidR="009B2024">
        <w:t xml:space="preserve">.  </w:t>
      </w:r>
      <w:r>
        <w:t>He is not yet sitting down on His throne of glory; He is sitting with His Father in His throne, the Father</w:t>
      </w:r>
      <w:r w:rsidR="004F26F1">
        <w:t>’</w:t>
      </w:r>
      <w:r>
        <w:t>s throne, which is a time of great advantage for men and for believers</w:t>
      </w:r>
      <w:r w:rsidR="009B2024">
        <w:t xml:space="preserve">.  </w:t>
      </w:r>
      <w:r>
        <w:t>The Lord has been there nearly two thousand years, but that is not the permanent position; it is really a temporary position.</w:t>
      </w:r>
    </w:p>
    <w:p w14:paraId="13E9465B" w14:textId="6099873F" w:rsidR="00D92502" w:rsidRDefault="00D92502" w:rsidP="00D92502">
      <w:pPr>
        <w:spacing w:before="120" w:after="0" w:line="240" w:lineRule="auto"/>
        <w:ind w:firstLine="720"/>
        <w:jc w:val="both"/>
      </w:pPr>
      <w:r>
        <w:t>The next move of the Lord Jesus is going to alter the whole situation</w:t>
      </w:r>
      <w:r w:rsidR="009B2024">
        <w:t xml:space="preserve">.  </w:t>
      </w:r>
      <w:r>
        <w:t>The Lord Jesus is sitting with His Father in His throne; a moment will come very soon when He will rise from that position and come for His own at the rapture, and proceed to take up things in this world with a view to His sitting on His own throne</w:t>
      </w:r>
      <w:r w:rsidR="009B2024">
        <w:t xml:space="preserve">.  </w:t>
      </w:r>
      <w:r>
        <w:t>We are sometimes occupied with events down here, and events among the nations have some interest, but the movement that is going to alter the whole situation is not the movement of nations down here, but the movement of the Lord Jesus from His present position</w:t>
      </w:r>
      <w:r w:rsidR="009B2024">
        <w:t xml:space="preserve">.  </w:t>
      </w:r>
      <w:r>
        <w:t xml:space="preserve">We read of </w:t>
      </w:r>
      <w:r w:rsidR="004F26F1">
        <w:t>“</w:t>
      </w:r>
      <w:r>
        <w:t>the patience of the Christ</w:t>
      </w:r>
      <w:r w:rsidR="004F26F1">
        <w:t>”</w:t>
      </w:r>
      <w:r>
        <w:t>, 2 Thess 3: 5</w:t>
      </w:r>
      <w:r w:rsidR="009B2024">
        <w:t xml:space="preserve">.  </w:t>
      </w:r>
      <w:r>
        <w:t>He is patiently waiting to come for His own and will proceed to take His own throne</w:t>
      </w:r>
      <w:r w:rsidR="009B2024">
        <w:t xml:space="preserve">.  </w:t>
      </w:r>
      <w:r>
        <w:t xml:space="preserve">In the meantime we suffer reproach, </w:t>
      </w:r>
      <w:r>
        <w:lastRenderedPageBreak/>
        <w:t>but let us have respect to the recompense, for every item of faithfulness to the Lord Jesus here will be rewarded in the world to come, in the regeneration, the new arrangement of things</w:t>
      </w:r>
      <w:r w:rsidR="009B2024">
        <w:t xml:space="preserve">.  </w:t>
      </w:r>
      <w:r>
        <w:t>Obviously the arrangement of things down here now is not according to God</w:t>
      </w:r>
      <w:r w:rsidR="004F26F1">
        <w:t>’</w:t>
      </w:r>
      <w:r>
        <w:t>s mind; it will be when the Lord takes His own throne, when every enemy will be subdued, when the Lord will deal with opposing elements in judgment and clear the whole universe for the pleasure of God</w:t>
      </w:r>
      <w:r w:rsidR="009B2024">
        <w:t xml:space="preserve">.  </w:t>
      </w:r>
      <w:r>
        <w:t>Let us have respect to the recompense; let us have respect to the world to come, the regeneration</w:t>
      </w:r>
      <w:r w:rsidR="009B2024">
        <w:t xml:space="preserve">.  </w:t>
      </w:r>
      <w:r>
        <w:t>Let us reali</w:t>
      </w:r>
      <w:r w:rsidR="00384F39">
        <w:t>s</w:t>
      </w:r>
      <w:r>
        <w:t>e that things are not always going to be as they are now, there is going to be a thorough rearrangement.</w:t>
      </w:r>
    </w:p>
    <w:p w14:paraId="773CBCD0" w14:textId="16545694" w:rsidR="00D92502" w:rsidRDefault="00D92502" w:rsidP="00D92502">
      <w:pPr>
        <w:spacing w:before="120" w:after="0" w:line="240" w:lineRule="auto"/>
        <w:ind w:firstLine="720"/>
        <w:jc w:val="both"/>
      </w:pPr>
      <w:r>
        <w:t>So this woman in Mark 14 expresses her devotion to the Lord</w:t>
      </w:r>
      <w:r w:rsidR="009B2024">
        <w:t xml:space="preserve">.  </w:t>
      </w:r>
      <w:r>
        <w:t xml:space="preserve">The opportunity arose </w:t>
      </w:r>
      <w:r w:rsidR="004F26F1">
        <w:t>“</w:t>
      </w:r>
      <w:r>
        <w:t>when he was in Bethany</w:t>
      </w:r>
      <w:r w:rsidR="004F26F1">
        <w:t>”</w:t>
      </w:r>
      <w:r>
        <w:t>; He was in her locality, and she was available to honour Him</w:t>
      </w:r>
      <w:r w:rsidR="009B2024">
        <w:t xml:space="preserve">.  </w:t>
      </w:r>
      <w:r>
        <w:t>It was a privilege that came her way, and she availed herself of it</w:t>
      </w:r>
      <w:r w:rsidR="009B2024">
        <w:t xml:space="preserve">.  </w:t>
      </w:r>
      <w:r>
        <w:t xml:space="preserve">I wonder how many of us are like this woman; she had something to bestow upon the Lord Jesus, </w:t>
      </w:r>
      <w:r w:rsidR="004F26F1">
        <w:t>“</w:t>
      </w:r>
      <w:r>
        <w:t>an alabaster flask of ointment of pure nard, very costly; and having broken the alabaster flask, she poured it out upon his head</w:t>
      </w:r>
      <w:r w:rsidR="004F26F1">
        <w:t>”</w:t>
      </w:r>
      <w:r w:rsidR="009B2024">
        <w:t xml:space="preserve">.  </w:t>
      </w:r>
      <w:r>
        <w:t xml:space="preserve">It is something irrevocable, the flask is not to be filled again, it is a pouring out of what was in herself really, just as Paul said, </w:t>
      </w:r>
      <w:r w:rsidR="004F26F1">
        <w:t>“</w:t>
      </w:r>
      <w:r>
        <w:t>I am already being poured out</w:t>
      </w:r>
      <w:r w:rsidR="004F26F1">
        <w:t>”</w:t>
      </w:r>
      <w:r>
        <w:t>, 2 Tim 4: 6</w:t>
      </w:r>
      <w:r w:rsidR="009B2024">
        <w:t xml:space="preserve">.  </w:t>
      </w:r>
      <w:r>
        <w:t>He exhorts Timothy to fill up the full measure of his ministry</w:t>
      </w:r>
      <w:r w:rsidR="009B2024">
        <w:t xml:space="preserve">.  </w:t>
      </w:r>
      <w:r>
        <w:t>Paul says, I am being poured out, that is, he had filled up his full measure and was being poured out, and he encourages Timothy to fill up his full measure.</w:t>
      </w:r>
    </w:p>
    <w:p w14:paraId="3440AE2A" w14:textId="6297BBBD" w:rsidR="00D92502" w:rsidRDefault="00D92502" w:rsidP="00D92502">
      <w:pPr>
        <w:spacing w:before="120" w:after="0" w:line="240" w:lineRule="auto"/>
        <w:ind w:firstLine="720"/>
        <w:jc w:val="both"/>
      </w:pPr>
      <w:r>
        <w:t xml:space="preserve">The Lord says about this woman, </w:t>
      </w:r>
      <w:r w:rsidR="004F26F1">
        <w:t>“</w:t>
      </w:r>
      <w:r>
        <w:t>What she could she has done</w:t>
      </w:r>
      <w:r w:rsidR="004F26F1">
        <w:t>”</w:t>
      </w:r>
      <w:r w:rsidR="009B2024">
        <w:t xml:space="preserve">.  </w:t>
      </w:r>
      <w:r>
        <w:t>I suppose very few of us are like this woman</w:t>
      </w:r>
      <w:r w:rsidR="009B2024">
        <w:t xml:space="preserve">.  </w:t>
      </w:r>
      <w:r>
        <w:t>Most of us could do a little more, or a great deal more, but the Lord</w:t>
      </w:r>
      <w:r w:rsidR="004F26F1">
        <w:t>’</w:t>
      </w:r>
      <w:r>
        <w:t xml:space="preserve">s assessment of this woman was, </w:t>
      </w:r>
      <w:r w:rsidR="004F26F1">
        <w:t>“</w:t>
      </w:r>
      <w:r>
        <w:t>What she could she has done</w:t>
      </w:r>
      <w:r w:rsidR="004F26F1">
        <w:t>”</w:t>
      </w:r>
      <w:r>
        <w:t>; she filled up her full measure</w:t>
      </w:r>
      <w:r w:rsidR="009B2024">
        <w:t xml:space="preserve">.  </w:t>
      </w:r>
      <w:r>
        <w:t>We were speaking in the reading about each one having a measure; every believer has a measure of faith</w:t>
      </w:r>
      <w:r w:rsidR="00384F39">
        <w:t>,</w:t>
      </w:r>
      <w:r>
        <w:t xml:space="preserve"> Rom 12: 3</w:t>
      </w:r>
      <w:r w:rsidR="009B2024">
        <w:t xml:space="preserve">.  </w:t>
      </w:r>
      <w:r>
        <w:t>Are we exercised to know what our measure is and fill it up to the full</w:t>
      </w:r>
      <w:r w:rsidR="003C3CAD">
        <w:t xml:space="preserve">?  </w:t>
      </w:r>
      <w:r>
        <w:t xml:space="preserve">To each one has been </w:t>
      </w:r>
      <w:r w:rsidR="0064570A">
        <w:t>given grace</w:t>
      </w:r>
      <w:r>
        <w:t xml:space="preserve"> according to the measure of the gift of the Christ</w:t>
      </w:r>
      <w:r w:rsidR="00384F39">
        <w:t>,</w:t>
      </w:r>
      <w:r>
        <w:t xml:space="preserve"> see Eph 4: 7</w:t>
      </w:r>
      <w:r w:rsidR="009B2024">
        <w:t xml:space="preserve">.  </w:t>
      </w:r>
      <w:r>
        <w:t>Would we be exercised to know what that measure is</w:t>
      </w:r>
      <w:r w:rsidR="003C3CAD">
        <w:t xml:space="preserve">?  </w:t>
      </w:r>
      <w:r>
        <w:t>Would we be prepared to fill it up to the full?</w:t>
      </w:r>
    </w:p>
    <w:p w14:paraId="30665D1F" w14:textId="57A6B79C" w:rsidR="00D92502" w:rsidRDefault="00D92502" w:rsidP="00D92502">
      <w:pPr>
        <w:spacing w:before="120" w:after="0" w:line="240" w:lineRule="auto"/>
        <w:ind w:firstLine="720"/>
        <w:jc w:val="both"/>
      </w:pPr>
      <w:r>
        <w:t>One of the exercises amongst brethren in localities is to get the most out of one another, and to get the best out of one another</w:t>
      </w:r>
      <w:r w:rsidR="009B2024">
        <w:t xml:space="preserve">.  </w:t>
      </w:r>
      <w:r>
        <w:t>Most of us could contribute more</w:t>
      </w:r>
      <w:r w:rsidR="009B2024">
        <w:t xml:space="preserve">.  </w:t>
      </w:r>
      <w:r>
        <w:t>When opportunity arises in our comings together, how many of us could contribute more than we do</w:t>
      </w:r>
      <w:r w:rsidR="003C3CAD">
        <w:t xml:space="preserve">?  </w:t>
      </w:r>
      <w:r>
        <w:t xml:space="preserve">Many of us could be more ready to pray at the beginning and the end of the </w:t>
      </w:r>
      <w:r>
        <w:lastRenderedPageBreak/>
        <w:t>meeting</w:t>
      </w:r>
      <w:r w:rsidR="009B2024">
        <w:t xml:space="preserve">.  </w:t>
      </w:r>
      <w:r>
        <w:t>Do brothers all fill out their full measure in this service</w:t>
      </w:r>
      <w:r w:rsidR="003C3CAD">
        <w:t xml:space="preserve">?  </w:t>
      </w:r>
      <w:r>
        <w:t>Is it left just to a few to do so</w:t>
      </w:r>
      <w:r w:rsidR="003C3CAD">
        <w:t xml:space="preserve">?  </w:t>
      </w:r>
      <w:r>
        <w:t>This is a universal exercise</w:t>
      </w:r>
      <w:r w:rsidR="009B2024">
        <w:t xml:space="preserve">.  </w:t>
      </w:r>
      <w:r>
        <w:t>I remember a brother in our city saying that to pray at the beginning or close of a meeting is not a question of being moved, it is simply a matter of being at liberty with God</w:t>
      </w:r>
      <w:r w:rsidR="009B2024">
        <w:t xml:space="preserve">.  </w:t>
      </w:r>
      <w:r>
        <w:t>All this comes into the filling out of our measure</w:t>
      </w:r>
      <w:r w:rsidR="009B2024">
        <w:t xml:space="preserve">.  </w:t>
      </w:r>
      <w:r>
        <w:t>If services like that are left to a few they have to do it, but let us be all exercised to fill the full measure of what is committed to us</w:t>
      </w:r>
      <w:r w:rsidR="009B2024">
        <w:t xml:space="preserve">.  </w:t>
      </w:r>
      <w:r w:rsidR="004F26F1">
        <w:t>“</w:t>
      </w:r>
      <w:r>
        <w:t>What she could she has done</w:t>
      </w:r>
      <w:r w:rsidR="004F26F1">
        <w:t>”</w:t>
      </w:r>
      <w:r>
        <w:t>—it is a matter of being available when the opportunity arises, and the Lord appreciates this.</w:t>
      </w:r>
    </w:p>
    <w:p w14:paraId="5A000090" w14:textId="72C1A42C" w:rsidR="00D92502" w:rsidRDefault="00D92502" w:rsidP="00D92502">
      <w:pPr>
        <w:spacing w:before="120" w:after="0" w:line="240" w:lineRule="auto"/>
        <w:ind w:firstLine="720"/>
        <w:jc w:val="both"/>
      </w:pPr>
      <w:r>
        <w:t>To have a sense of the Lord</w:t>
      </w:r>
      <w:r w:rsidR="004F26F1">
        <w:t>’</w:t>
      </w:r>
      <w:r>
        <w:t>s appreciation is a very great matter; it is recompense indeed</w:t>
      </w:r>
      <w:r w:rsidR="009B2024">
        <w:t xml:space="preserve">.  </w:t>
      </w:r>
      <w:r>
        <w:t>This woman acts with spiritual understanding; the Lord had spoken to the twelve about His death; they did not understand, but this woman did; it may be she was the only one who understood</w:t>
      </w:r>
      <w:r w:rsidR="009B2024">
        <w:t xml:space="preserve">.  </w:t>
      </w:r>
      <w:r>
        <w:t>How the Lord appreciates that</w:t>
      </w:r>
      <w:r w:rsidR="003C3CAD">
        <w:t xml:space="preserve">!  </w:t>
      </w:r>
      <w:r>
        <w:t xml:space="preserve">He says, </w:t>
      </w:r>
      <w:r w:rsidR="004F26F1">
        <w:t>“</w:t>
      </w:r>
      <w:r>
        <w:t>What she could she has done</w:t>
      </w:r>
      <w:r w:rsidR="009B2024">
        <w:t xml:space="preserve">.  </w:t>
      </w:r>
      <w:r>
        <w:t>She has beforehand anointed my body for the burial</w:t>
      </w:r>
      <w:r w:rsidR="009B2024">
        <w:t xml:space="preserve">.  </w:t>
      </w:r>
      <w:r>
        <w:t>And verily I say unto you, Wheresoever these glad tidings may be preached in the whole world, what this woman has done shall be also spoken of for a memorial of her</w:t>
      </w:r>
      <w:r w:rsidR="004F26F1">
        <w:t>”</w:t>
      </w:r>
      <w:r w:rsidR="009B2024">
        <w:t xml:space="preserve">.  </w:t>
      </w:r>
      <w:r>
        <w:t>What a commendation that was</w:t>
      </w:r>
      <w:r w:rsidR="003C3CAD">
        <w:t xml:space="preserve">!  </w:t>
      </w:r>
      <w:r>
        <w:t>What a recompense was given to this woman</w:t>
      </w:r>
      <w:r w:rsidR="003C3CAD">
        <w:t xml:space="preserve">!  </w:t>
      </w:r>
      <w:r>
        <w:t>We need to have respect to recompense like this; a sense of the Lord</w:t>
      </w:r>
      <w:r w:rsidR="004F26F1">
        <w:t>’</w:t>
      </w:r>
      <w:r>
        <w:t>s appreciation, and approval</w:t>
      </w:r>
      <w:r w:rsidR="009B2024">
        <w:t xml:space="preserve">.  </w:t>
      </w:r>
      <w:r>
        <w:t xml:space="preserve">The Lord says here, </w:t>
      </w:r>
      <w:r w:rsidR="004F26F1">
        <w:t>“</w:t>
      </w:r>
      <w:r>
        <w:t>Wheresoever these glad tidings may be preached</w:t>
      </w:r>
      <w:r w:rsidR="004F26F1">
        <w:t>”</w:t>
      </w:r>
      <w:r>
        <w:t>; localities are in mind, it is not whensoever but wheresoever; the Lord is looking for this kind of feature in all our localities</w:t>
      </w:r>
      <w:r w:rsidR="009B2024">
        <w:t xml:space="preserve">.  </w:t>
      </w:r>
      <w:r>
        <w:t xml:space="preserve">This woman might have been surprised when the Lord commended her so highly; she would say, </w:t>
      </w:r>
      <w:r w:rsidR="004F26F1">
        <w:t>‘</w:t>
      </w:r>
      <w:r>
        <w:t>I did just what I felt like doing; I just did what I desired to do</w:t>
      </w:r>
      <w:r w:rsidR="004F26F1">
        <w:t>’</w:t>
      </w:r>
      <w:r w:rsidR="009B2024">
        <w:t xml:space="preserve">.  </w:t>
      </w:r>
      <w:r>
        <w:t>But there is the Lord</w:t>
      </w:r>
      <w:r w:rsidR="004F26F1">
        <w:t>’</w:t>
      </w:r>
      <w:r>
        <w:t>s commendation of it</w:t>
      </w:r>
      <w:r w:rsidR="009B2024">
        <w:t xml:space="preserve">.  </w:t>
      </w:r>
      <w:r>
        <w:t>What recompense, dear brethren; let us have respect to it.</w:t>
      </w:r>
    </w:p>
    <w:p w14:paraId="4562E2DC" w14:textId="1A45AEE2" w:rsidR="00D92502" w:rsidRDefault="00D92502" w:rsidP="00D92502">
      <w:pPr>
        <w:spacing w:before="120" w:after="0" w:line="240" w:lineRule="auto"/>
        <w:ind w:firstLine="720"/>
        <w:jc w:val="both"/>
      </w:pPr>
      <w:r>
        <w:t xml:space="preserve">In John 12 the Lord said in verse 24, </w:t>
      </w:r>
      <w:r w:rsidR="004F26F1">
        <w:t>“</w:t>
      </w:r>
      <w:r>
        <w:t>Verily, verily, I say unto you, Except the grain of wheat falling into the ground die, it abides alone; but if it die, it bears much fruit</w:t>
      </w:r>
      <w:r w:rsidR="004F26F1">
        <w:t>”</w:t>
      </w:r>
      <w:r w:rsidR="009B2024">
        <w:t xml:space="preserve">.  </w:t>
      </w:r>
      <w:r>
        <w:t>That is, the death of Christ produces a fruit after His own kind</w:t>
      </w:r>
      <w:r w:rsidR="009B2024">
        <w:t xml:space="preserve">.  </w:t>
      </w:r>
      <w:r>
        <w:t>This verse presents a certain aspect of the death of our Lord Jesus Christ; it is not exactly the suffering side, and certainly it is not the atoning side; it is His death as producing fruit like Himself</w:t>
      </w:r>
      <w:r w:rsidR="009B2024">
        <w:t xml:space="preserve">.  </w:t>
      </w:r>
      <w:r>
        <w:t xml:space="preserve">Now the Lord immediately says, </w:t>
      </w:r>
      <w:r w:rsidR="004F26F1">
        <w:t>“</w:t>
      </w:r>
      <w:r>
        <w:t>He that loves his life shall lose it, and he that hates his life in this world shall keep it to life eternal</w:t>
      </w:r>
      <w:r w:rsidR="004F26F1">
        <w:t>”</w:t>
      </w:r>
      <w:r w:rsidR="009B2024">
        <w:t xml:space="preserve">.  </w:t>
      </w:r>
      <w:r>
        <w:t>This must link with what the Lord had just said</w:t>
      </w:r>
      <w:r w:rsidR="009B2024">
        <w:t xml:space="preserve">.  </w:t>
      </w:r>
      <w:r>
        <w:t>The Lord gave His life; He laid down His life</w:t>
      </w:r>
      <w:r w:rsidR="009B2024">
        <w:t xml:space="preserve">.  </w:t>
      </w:r>
      <w:r>
        <w:t xml:space="preserve">Those like Him, the fruit of His death, would be disciples, prepared to lose their lives here in devotion </w:t>
      </w:r>
      <w:r>
        <w:lastRenderedPageBreak/>
        <w:t>to the Lord Jesus; His death producing persons like this</w:t>
      </w:r>
      <w:r w:rsidR="009B2024">
        <w:t xml:space="preserve">.  </w:t>
      </w:r>
      <w:r>
        <w:t>The much fruit, I suppose, would have in view the many families named of the Father, all made possible through the death of Christ</w:t>
      </w:r>
      <w:r w:rsidR="009B2024">
        <w:t xml:space="preserve">.  </w:t>
      </w:r>
      <w:r>
        <w:t>But the Lord here immediately calls attention to the need for true discipleship, which can be only by having an object outside of ourselves, the Lord Jesus Christ.</w:t>
      </w:r>
      <w:r w:rsidR="00396EF1">
        <w:t xml:space="preserve">  </w:t>
      </w:r>
      <w:r>
        <w:t xml:space="preserve">Then He says, </w:t>
      </w:r>
      <w:r w:rsidR="004F26F1">
        <w:t>“</w:t>
      </w:r>
      <w:r>
        <w:t>If any one serve me, let him follow me</w:t>
      </w:r>
      <w:r w:rsidR="004F26F1">
        <w:t>”</w:t>
      </w:r>
      <w:r w:rsidR="009B2024">
        <w:t xml:space="preserve">.  </w:t>
      </w:r>
      <w:r>
        <w:t>Does any one desire to serve the Lord</w:t>
      </w:r>
      <w:r w:rsidR="003C3CAD">
        <w:t xml:space="preserve">?  </w:t>
      </w:r>
      <w:r>
        <w:t>Serving the Lord does not belong to a certain class of persons</w:t>
      </w:r>
      <w:r w:rsidR="009B2024">
        <w:t xml:space="preserve">.  </w:t>
      </w:r>
      <w:r>
        <w:t>Serving the Lord is open to every one, every brother and every sister</w:t>
      </w:r>
      <w:r w:rsidR="009B2024">
        <w:t xml:space="preserve">.  </w:t>
      </w:r>
      <w:r>
        <w:t xml:space="preserve">The Lord says, </w:t>
      </w:r>
      <w:r w:rsidR="004F26F1">
        <w:t>“</w:t>
      </w:r>
      <w:r>
        <w:t>If any one serve me, let him follow me</w:t>
      </w:r>
      <w:r w:rsidR="004F26F1">
        <w:t>”</w:t>
      </w:r>
      <w:r>
        <w:t xml:space="preserve">; He does not even say, </w:t>
      </w:r>
      <w:r w:rsidR="004F26F1">
        <w:t>‘</w:t>
      </w:r>
      <w:r>
        <w:t>If any man serve me</w:t>
      </w:r>
      <w:r w:rsidR="004F26F1">
        <w:t>’</w:t>
      </w:r>
      <w:r>
        <w:t xml:space="preserve">, but, </w:t>
      </w:r>
      <w:r w:rsidR="004F26F1">
        <w:t>‘</w:t>
      </w:r>
      <w:r>
        <w:t>If any one serve me</w:t>
      </w:r>
      <w:r w:rsidR="004F26F1">
        <w:t>’</w:t>
      </w:r>
      <w:r w:rsidR="009B2024">
        <w:t xml:space="preserve">.  </w:t>
      </w:r>
      <w:r>
        <w:t xml:space="preserve">Then the recompense is, </w:t>
      </w:r>
      <w:r w:rsidR="004F26F1">
        <w:t>“</w:t>
      </w:r>
      <w:r>
        <w:t>and where I am, there also shall be my servant</w:t>
      </w:r>
      <w:r w:rsidR="004F26F1">
        <w:t>”</w:t>
      </w:r>
      <w:r w:rsidR="009B2024">
        <w:t xml:space="preserve">.  </w:t>
      </w:r>
      <w:r>
        <w:t>What a privilege</w:t>
      </w:r>
      <w:r w:rsidR="003C3CAD">
        <w:t xml:space="preserve">! </w:t>
      </w:r>
      <w:r w:rsidR="004F26F1">
        <w:t>“</w:t>
      </w:r>
      <w:r>
        <w:t>where I am, there also shall be my servant</w:t>
      </w:r>
      <w:r w:rsidR="004F26F1">
        <w:t>”</w:t>
      </w:r>
      <w:r w:rsidR="009B2024">
        <w:t xml:space="preserve">.  </w:t>
      </w:r>
      <w:r>
        <w:t>That will be true ultimately</w:t>
      </w:r>
      <w:r w:rsidR="009B2024">
        <w:t xml:space="preserve">.  </w:t>
      </w:r>
      <w:r>
        <w:t xml:space="preserve">The Lord speaks more than once in this gospel of </w:t>
      </w:r>
      <w:r w:rsidR="004F26F1">
        <w:t>“</w:t>
      </w:r>
      <w:r>
        <w:t>where I am</w:t>
      </w:r>
      <w:r w:rsidR="004F26F1">
        <w:t>”</w:t>
      </w:r>
      <w:r>
        <w:t xml:space="preserve">; in chapter 14 He says, </w:t>
      </w:r>
      <w:r w:rsidR="004F26F1">
        <w:t>“</w:t>
      </w:r>
      <w:r>
        <w:t>that where I am ye also may be</w:t>
      </w:r>
      <w:r w:rsidR="004F26F1">
        <w:t>”</w:t>
      </w:r>
      <w:r w:rsidR="00384F39">
        <w:t>,</w:t>
      </w:r>
      <w:r>
        <w:t xml:space="preserve"> John 14: 3</w:t>
      </w:r>
      <w:r w:rsidR="009B2024">
        <w:t xml:space="preserve">.  </w:t>
      </w:r>
      <w:r>
        <w:t>That will be the ultimate at the coming of the Lord</w:t>
      </w:r>
      <w:r w:rsidR="009B2024">
        <w:t xml:space="preserve">.  </w:t>
      </w:r>
      <w:r>
        <w:t xml:space="preserve">But </w:t>
      </w:r>
      <w:r w:rsidR="004F26F1">
        <w:t>“</w:t>
      </w:r>
      <w:r>
        <w:t>where I am, there also shall be my servant</w:t>
      </w:r>
      <w:r w:rsidR="004F26F1">
        <w:t>”</w:t>
      </w:r>
      <w:r>
        <w:t xml:space="preserve">, I think we could apply to where the Lord is in any conflict, in any issue that is raised, </w:t>
      </w:r>
      <w:r w:rsidR="004F26F1">
        <w:t>“</w:t>
      </w:r>
      <w:r>
        <w:t>where I am</w:t>
      </w:r>
      <w:r w:rsidR="004F26F1">
        <w:t>”</w:t>
      </w:r>
      <w:r>
        <w:t xml:space="preserve">; where He is in any matter, </w:t>
      </w:r>
      <w:r w:rsidR="004F26F1">
        <w:t>“</w:t>
      </w:r>
      <w:r>
        <w:t>there also shall be my servant</w:t>
      </w:r>
      <w:r w:rsidR="004F26F1">
        <w:t>”</w:t>
      </w:r>
      <w:r w:rsidR="009B2024">
        <w:t xml:space="preserve">.  </w:t>
      </w:r>
      <w:r>
        <w:t xml:space="preserve">There are few things that could be so attractive to us as to being with the Lord in any matter, having His mind about any matter which may arise, whether it be locally or universally; </w:t>
      </w:r>
      <w:r w:rsidR="004F26F1">
        <w:t>“</w:t>
      </w:r>
      <w:r>
        <w:t>where I am, there also shall be my servant</w:t>
      </w:r>
      <w:r w:rsidR="004F26F1">
        <w:t>”</w:t>
      </w:r>
      <w:r>
        <w:t>.</w:t>
      </w:r>
    </w:p>
    <w:p w14:paraId="284348D8" w14:textId="6AB456E2" w:rsidR="00D92502" w:rsidRDefault="00D92502" w:rsidP="00D92502">
      <w:pPr>
        <w:spacing w:before="120" w:after="0" w:line="240" w:lineRule="auto"/>
        <w:ind w:firstLine="720"/>
        <w:jc w:val="both"/>
      </w:pPr>
      <w:r>
        <w:t xml:space="preserve">Then He says, </w:t>
      </w:r>
      <w:r w:rsidR="004F26F1">
        <w:t>“</w:t>
      </w:r>
      <w:r>
        <w:t>If any one serve me, him shall the Father honour</w:t>
      </w:r>
      <w:r w:rsidR="004F26F1">
        <w:t>”</w:t>
      </w:r>
      <w:r w:rsidR="009B2024">
        <w:t xml:space="preserve">.  </w:t>
      </w:r>
      <w:r>
        <w:t>What could be more blessed than to be honoured by the Father</w:t>
      </w:r>
      <w:r w:rsidR="003C3CAD">
        <w:t xml:space="preserve">?  </w:t>
      </w:r>
      <w:r>
        <w:t>The Lord Jesus received from the Father honour and glory</w:t>
      </w:r>
      <w:r w:rsidR="009B2024">
        <w:t xml:space="preserve">.  </w:t>
      </w:r>
      <w:r>
        <w:t xml:space="preserve">He is distinctive as to the honour He received from His Father, but </w:t>
      </w:r>
      <w:r w:rsidR="004F26F1">
        <w:t>“</w:t>
      </w:r>
      <w:r>
        <w:t>If any one serve me, him shall the Father honour</w:t>
      </w:r>
      <w:r w:rsidR="004F26F1">
        <w:t>”</w:t>
      </w:r>
      <w:r w:rsidR="009B2024">
        <w:t xml:space="preserve">.  </w:t>
      </w:r>
      <w:r>
        <w:t>That is something, dear brethren, of recompense</w:t>
      </w:r>
      <w:r w:rsidR="009B2024">
        <w:t xml:space="preserve">.  </w:t>
      </w:r>
      <w:r>
        <w:t>What blessed recompense</w:t>
      </w:r>
      <w:r w:rsidR="003C3CAD">
        <w:t xml:space="preserve">!  </w:t>
      </w:r>
      <w:r>
        <w:t>Let us all have respect to the recompense and be prepared for the exercise involved; respect to the recompense will strengthen us to face whatever exercises we are called upon to face according to the will of His Father who is in the heavens</w:t>
      </w:r>
      <w:r w:rsidR="009B2024">
        <w:t xml:space="preserve">.  </w:t>
      </w:r>
      <w:r>
        <w:t xml:space="preserve">May we all be encouraged of the Lord for His </w:t>
      </w:r>
      <w:r w:rsidR="00384F39">
        <w:t>N</w:t>
      </w:r>
      <w:r>
        <w:t>ame</w:t>
      </w:r>
      <w:r w:rsidR="004F26F1">
        <w:t>’</w:t>
      </w:r>
      <w:r>
        <w:t>s sake.</w:t>
      </w:r>
    </w:p>
    <w:p w14:paraId="5CA96FD0" w14:textId="77777777" w:rsidR="00D92502" w:rsidRDefault="00D92502" w:rsidP="00D92502">
      <w:pPr>
        <w:spacing w:before="120" w:after="0" w:line="240" w:lineRule="auto"/>
        <w:jc w:val="both"/>
      </w:pPr>
    </w:p>
    <w:p w14:paraId="64743769" w14:textId="23E06319" w:rsidR="00D92502" w:rsidRPr="00D92502" w:rsidRDefault="00D92502" w:rsidP="00D92502">
      <w:pPr>
        <w:spacing w:before="120" w:after="0" w:line="240" w:lineRule="auto"/>
        <w:jc w:val="both"/>
        <w:rPr>
          <w:b/>
          <w:bCs/>
        </w:rPr>
      </w:pPr>
      <w:r w:rsidRPr="00D92502">
        <w:rPr>
          <w:b/>
          <w:bCs/>
        </w:rPr>
        <w:t>COLOGNE</w:t>
      </w:r>
    </w:p>
    <w:p w14:paraId="1FB1ED77" w14:textId="77777777" w:rsidR="00D92502" w:rsidRDefault="00D92502" w:rsidP="00D92502">
      <w:pPr>
        <w:spacing w:before="120" w:after="0" w:line="240" w:lineRule="auto"/>
        <w:jc w:val="both"/>
        <w:rPr>
          <w:b/>
          <w:bCs/>
        </w:rPr>
      </w:pPr>
      <w:r w:rsidRPr="00D92502">
        <w:rPr>
          <w:b/>
          <w:bCs/>
        </w:rPr>
        <w:t>1</w:t>
      </w:r>
      <w:r w:rsidRPr="00D92502">
        <w:rPr>
          <w:b/>
          <w:bCs/>
          <w:vertAlign w:val="superscript"/>
        </w:rPr>
        <w:t>st</w:t>
      </w:r>
      <w:r w:rsidRPr="00D92502">
        <w:rPr>
          <w:b/>
          <w:bCs/>
        </w:rPr>
        <w:t xml:space="preserve"> November 1980</w:t>
      </w:r>
    </w:p>
    <w:p w14:paraId="07EFB9C3" w14:textId="77777777" w:rsidR="00D92502" w:rsidRDefault="00D92502" w:rsidP="00D92502">
      <w:pPr>
        <w:spacing w:before="120" w:after="0" w:line="240" w:lineRule="auto"/>
        <w:jc w:val="center"/>
        <w:rPr>
          <w:rFonts w:cs="Times New Roman"/>
          <w:bCs/>
          <w:szCs w:val="24"/>
        </w:rPr>
      </w:pPr>
      <w:r w:rsidRPr="00FD428C">
        <w:rPr>
          <w:rFonts w:cs="Times New Roman"/>
          <w:bCs/>
          <w:szCs w:val="24"/>
        </w:rPr>
        <w:t>_____________________</w:t>
      </w:r>
    </w:p>
    <w:p w14:paraId="4D1690D4" w14:textId="528885A0" w:rsidR="006B0E05" w:rsidRPr="006B0E05" w:rsidRDefault="006B0E05" w:rsidP="006B0E05">
      <w:pPr>
        <w:pStyle w:val="Heading1"/>
      </w:pPr>
      <w:bookmarkStart w:id="76" w:name="_Toc26879132"/>
      <w:bookmarkStart w:id="77" w:name="_Toc35685490"/>
      <w:r w:rsidRPr="006B0E05">
        <w:lastRenderedPageBreak/>
        <w:t>WISDOM</w:t>
      </w:r>
      <w:bookmarkEnd w:id="76"/>
      <w:bookmarkEnd w:id="77"/>
    </w:p>
    <w:p w14:paraId="30E4FCB8" w14:textId="77777777" w:rsidR="006B0E05" w:rsidRPr="00D82C31" w:rsidRDefault="006B0E05" w:rsidP="006B0E05">
      <w:pPr>
        <w:spacing w:before="120" w:after="0" w:line="240" w:lineRule="auto"/>
        <w:jc w:val="both"/>
        <w:rPr>
          <w:rFonts w:cs="Times New Roman"/>
          <w:b/>
          <w:szCs w:val="24"/>
        </w:rPr>
      </w:pPr>
      <w:r w:rsidRPr="00D82C31">
        <w:rPr>
          <w:rFonts w:cs="Times New Roman"/>
          <w:b/>
          <w:szCs w:val="24"/>
        </w:rPr>
        <w:t>Proverbs 4: 7</w:t>
      </w:r>
    </w:p>
    <w:p w14:paraId="36F56F37" w14:textId="495A8374" w:rsidR="006B0E05" w:rsidRPr="00D82C31" w:rsidRDefault="006B0E05" w:rsidP="00D82C31">
      <w:pPr>
        <w:spacing w:after="0" w:line="240" w:lineRule="auto"/>
        <w:jc w:val="both"/>
        <w:rPr>
          <w:rFonts w:cs="Times New Roman"/>
          <w:b/>
          <w:szCs w:val="24"/>
        </w:rPr>
      </w:pPr>
      <w:r w:rsidRPr="00D82C31">
        <w:rPr>
          <w:rFonts w:cs="Times New Roman"/>
          <w:b/>
          <w:szCs w:val="24"/>
        </w:rPr>
        <w:t>1 Corinthians 1: 30; 12: 7</w:t>
      </w:r>
      <w:r w:rsidR="003130CB">
        <w:rPr>
          <w:rFonts w:cs="Times New Roman"/>
          <w:b/>
          <w:szCs w:val="24"/>
        </w:rPr>
        <w:t>-</w:t>
      </w:r>
      <w:r w:rsidRPr="00D82C31">
        <w:rPr>
          <w:rFonts w:cs="Times New Roman"/>
          <w:b/>
          <w:szCs w:val="24"/>
        </w:rPr>
        <w:t xml:space="preserve">9 (to </w:t>
      </w:r>
      <w:r w:rsidR="004F26F1">
        <w:rPr>
          <w:rFonts w:cs="Times New Roman"/>
          <w:b/>
          <w:szCs w:val="24"/>
        </w:rPr>
        <w:t>“</w:t>
      </w:r>
      <w:r w:rsidRPr="00D82C31">
        <w:rPr>
          <w:rFonts w:cs="Times New Roman"/>
          <w:b/>
          <w:szCs w:val="24"/>
        </w:rPr>
        <w:t>Spirit</w:t>
      </w:r>
      <w:r w:rsidR="004F26F1">
        <w:rPr>
          <w:rFonts w:cs="Times New Roman"/>
          <w:b/>
          <w:szCs w:val="24"/>
        </w:rPr>
        <w:t>”</w:t>
      </w:r>
      <w:r w:rsidRPr="00D82C31">
        <w:rPr>
          <w:rFonts w:cs="Times New Roman"/>
          <w:b/>
          <w:szCs w:val="24"/>
        </w:rPr>
        <w:t>)</w:t>
      </w:r>
    </w:p>
    <w:p w14:paraId="00B8746A" w14:textId="523E2246"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These scriptures </w:t>
      </w:r>
      <w:r w:rsidR="00D2655D">
        <w:rPr>
          <w:rFonts w:cs="Times New Roman"/>
          <w:bCs/>
          <w:szCs w:val="24"/>
        </w:rPr>
        <w:t>emphasis</w:t>
      </w:r>
      <w:r w:rsidRPr="006B0E05">
        <w:rPr>
          <w:rFonts w:cs="Times New Roman"/>
          <w:bCs/>
          <w:szCs w:val="24"/>
        </w:rPr>
        <w:t>e the importance of wisdom for wisdom is given the premier place in each of them</w:t>
      </w:r>
      <w:r w:rsidR="009B2024">
        <w:rPr>
          <w:rFonts w:cs="Times New Roman"/>
          <w:bCs/>
          <w:szCs w:val="24"/>
        </w:rPr>
        <w:t xml:space="preserve">.  </w:t>
      </w:r>
      <w:r w:rsidRPr="006B0E05">
        <w:rPr>
          <w:rFonts w:cs="Times New Roman"/>
          <w:bCs/>
          <w:szCs w:val="24"/>
        </w:rPr>
        <w:t>We usually, and rightly, regard righteousness as our leader, and when it comes to a matter of principle, righteousness is our leader, but there is a great need of wisdom</w:t>
      </w:r>
      <w:r w:rsidR="009B2024">
        <w:rPr>
          <w:rFonts w:cs="Times New Roman"/>
          <w:bCs/>
          <w:szCs w:val="24"/>
        </w:rPr>
        <w:t xml:space="preserve">.  </w:t>
      </w:r>
      <w:r w:rsidRPr="006B0E05">
        <w:rPr>
          <w:rFonts w:cs="Times New Roman"/>
          <w:bCs/>
          <w:szCs w:val="24"/>
        </w:rPr>
        <w:t>One of the most important features needed in our localities at the moment is wisdom</w:t>
      </w:r>
      <w:r w:rsidR="009B2024">
        <w:rPr>
          <w:rFonts w:cs="Times New Roman"/>
          <w:bCs/>
          <w:szCs w:val="24"/>
        </w:rPr>
        <w:t xml:space="preserve">.  </w:t>
      </w:r>
      <w:r w:rsidRPr="006B0E05">
        <w:rPr>
          <w:rFonts w:cs="Times New Roman"/>
          <w:bCs/>
          <w:szCs w:val="24"/>
        </w:rPr>
        <w:t>Thank God for an understanding of principles and a desire to pursue righteousness, but there is a special need of wisdom</w:t>
      </w:r>
      <w:r w:rsidR="009B2024">
        <w:rPr>
          <w:rFonts w:cs="Times New Roman"/>
          <w:bCs/>
          <w:szCs w:val="24"/>
        </w:rPr>
        <w:t xml:space="preserve">.  </w:t>
      </w:r>
      <w:r w:rsidRPr="006B0E05">
        <w:rPr>
          <w:rFonts w:cs="Times New Roman"/>
          <w:bCs/>
          <w:szCs w:val="24"/>
        </w:rPr>
        <w:t>According to Proverbs wisdom is a feature that belongs to the family, and is needed in the family</w:t>
      </w:r>
      <w:r w:rsidR="009B2024">
        <w:rPr>
          <w:rFonts w:cs="Times New Roman"/>
          <w:bCs/>
          <w:szCs w:val="24"/>
        </w:rPr>
        <w:t xml:space="preserve">.  </w:t>
      </w:r>
      <w:r w:rsidRPr="006B0E05">
        <w:rPr>
          <w:rFonts w:cs="Times New Roman"/>
          <w:bCs/>
          <w:szCs w:val="24"/>
        </w:rPr>
        <w:t xml:space="preserve">Solomon writes as a father; he begins chapter 4, </w:t>
      </w:r>
      <w:r w:rsidR="004F26F1">
        <w:rPr>
          <w:rFonts w:cs="Times New Roman"/>
          <w:bCs/>
          <w:szCs w:val="24"/>
        </w:rPr>
        <w:t>“</w:t>
      </w:r>
      <w:r w:rsidRPr="006B0E05">
        <w:rPr>
          <w:rFonts w:cs="Times New Roman"/>
          <w:bCs/>
          <w:szCs w:val="24"/>
        </w:rPr>
        <w:t>Hear, ye children, the instruction of a father</w:t>
      </w:r>
      <w:r w:rsidR="004F26F1">
        <w:rPr>
          <w:rFonts w:cs="Times New Roman"/>
          <w:bCs/>
          <w:szCs w:val="24"/>
        </w:rPr>
        <w:t>”</w:t>
      </w:r>
      <w:r w:rsidR="009B2024">
        <w:rPr>
          <w:rFonts w:cs="Times New Roman"/>
          <w:bCs/>
          <w:szCs w:val="24"/>
        </w:rPr>
        <w:t xml:space="preserve">.  </w:t>
      </w:r>
      <w:r w:rsidRPr="006B0E05">
        <w:rPr>
          <w:rFonts w:cs="Times New Roman"/>
          <w:bCs/>
          <w:szCs w:val="24"/>
        </w:rPr>
        <w:t>Wisdom is for children, for sons</w:t>
      </w:r>
      <w:r w:rsidR="009B2024">
        <w:rPr>
          <w:rFonts w:cs="Times New Roman"/>
          <w:bCs/>
          <w:szCs w:val="24"/>
        </w:rPr>
        <w:t xml:space="preserve">.  </w:t>
      </w:r>
      <w:r w:rsidRPr="006B0E05">
        <w:rPr>
          <w:rFonts w:cs="Times New Roman"/>
          <w:bCs/>
          <w:szCs w:val="24"/>
        </w:rPr>
        <w:t>It goes along with sonship</w:t>
      </w:r>
      <w:r w:rsidR="009B2024">
        <w:rPr>
          <w:rFonts w:cs="Times New Roman"/>
          <w:bCs/>
          <w:szCs w:val="24"/>
        </w:rPr>
        <w:t xml:space="preserve">.  </w:t>
      </w:r>
      <w:r w:rsidR="004F26F1">
        <w:rPr>
          <w:rFonts w:cs="Times New Roman"/>
          <w:bCs/>
          <w:szCs w:val="24"/>
        </w:rPr>
        <w:t>“</w:t>
      </w:r>
      <w:r w:rsidRPr="006B0E05">
        <w:rPr>
          <w:rFonts w:cs="Times New Roman"/>
          <w:bCs/>
          <w:szCs w:val="24"/>
        </w:rPr>
        <w:t>Hear, my son</w:t>
      </w:r>
      <w:r w:rsidR="004F26F1">
        <w:rPr>
          <w:rFonts w:cs="Times New Roman"/>
          <w:bCs/>
          <w:szCs w:val="24"/>
        </w:rPr>
        <w:t>”</w:t>
      </w:r>
      <w:r w:rsidRPr="006B0E05">
        <w:rPr>
          <w:rFonts w:cs="Times New Roman"/>
          <w:bCs/>
          <w:szCs w:val="24"/>
        </w:rPr>
        <w:t>, Solomon says in verse 10.</w:t>
      </w:r>
    </w:p>
    <w:p w14:paraId="7679871E" w14:textId="1B94BD53" w:rsidR="006B0E05" w:rsidRPr="006B0E05" w:rsidRDefault="004F26F1" w:rsidP="006B0E05">
      <w:pPr>
        <w:spacing w:before="120" w:after="0" w:line="240" w:lineRule="auto"/>
        <w:ind w:firstLine="720"/>
        <w:jc w:val="both"/>
        <w:rPr>
          <w:rFonts w:cs="Times New Roman"/>
          <w:bCs/>
          <w:szCs w:val="24"/>
        </w:rPr>
      </w:pPr>
      <w:r>
        <w:rPr>
          <w:rFonts w:cs="Times New Roman"/>
          <w:bCs/>
          <w:szCs w:val="24"/>
        </w:rPr>
        <w:t>“</w:t>
      </w:r>
      <w:r w:rsidR="006B0E05" w:rsidRPr="006B0E05">
        <w:rPr>
          <w:rFonts w:cs="Times New Roman"/>
          <w:bCs/>
          <w:szCs w:val="24"/>
        </w:rPr>
        <w:t>The beginning of wisdom is, Get wisdom</w:t>
      </w:r>
      <w:r>
        <w:rPr>
          <w:rFonts w:cs="Times New Roman"/>
          <w:bCs/>
          <w:szCs w:val="24"/>
        </w:rPr>
        <w:t>”</w:t>
      </w:r>
      <w:r w:rsidR="009B2024">
        <w:rPr>
          <w:rFonts w:cs="Times New Roman"/>
          <w:bCs/>
          <w:szCs w:val="24"/>
        </w:rPr>
        <w:t xml:space="preserve">.  </w:t>
      </w:r>
      <w:r w:rsidR="006B0E05" w:rsidRPr="006B0E05">
        <w:rPr>
          <w:rFonts w:cs="Times New Roman"/>
          <w:bCs/>
          <w:szCs w:val="24"/>
        </w:rPr>
        <w:t xml:space="preserve">The first thing that is going to help us, dear brethren, is to </w:t>
      </w:r>
      <w:r w:rsidR="001D5DA8">
        <w:rPr>
          <w:rFonts w:cs="Times New Roman"/>
          <w:bCs/>
          <w:szCs w:val="24"/>
        </w:rPr>
        <w:t>realis</w:t>
      </w:r>
      <w:r w:rsidR="006B0E05" w:rsidRPr="006B0E05">
        <w:rPr>
          <w:rFonts w:cs="Times New Roman"/>
          <w:bCs/>
          <w:szCs w:val="24"/>
        </w:rPr>
        <w:t>e the need for wisdom, and to apply ourselves to get wisdom</w:t>
      </w:r>
      <w:r w:rsidR="009B2024">
        <w:rPr>
          <w:rFonts w:cs="Times New Roman"/>
          <w:bCs/>
          <w:szCs w:val="24"/>
        </w:rPr>
        <w:t xml:space="preserve">.  </w:t>
      </w:r>
      <w:r w:rsidR="006B0E05" w:rsidRPr="006B0E05">
        <w:rPr>
          <w:rFonts w:cs="Times New Roman"/>
          <w:bCs/>
          <w:szCs w:val="24"/>
        </w:rPr>
        <w:t>If we do not see the need for wisdom we are not very likely to get it</w:t>
      </w:r>
      <w:r w:rsidR="009B2024">
        <w:rPr>
          <w:rFonts w:cs="Times New Roman"/>
          <w:bCs/>
          <w:szCs w:val="24"/>
        </w:rPr>
        <w:t xml:space="preserve">.  </w:t>
      </w:r>
      <w:r w:rsidR="006B0E05" w:rsidRPr="006B0E05">
        <w:rPr>
          <w:rFonts w:cs="Times New Roman"/>
          <w:bCs/>
          <w:szCs w:val="24"/>
        </w:rPr>
        <w:t>There is a crying need for wisdom in every</w:t>
      </w:r>
      <w:r w:rsidR="006B0E05">
        <w:rPr>
          <w:rFonts w:cs="Times New Roman"/>
          <w:bCs/>
          <w:szCs w:val="24"/>
        </w:rPr>
        <w:t xml:space="preserve"> </w:t>
      </w:r>
      <w:r w:rsidR="006B0E05" w:rsidRPr="006B0E05">
        <w:rPr>
          <w:rFonts w:cs="Times New Roman"/>
          <w:bCs/>
          <w:szCs w:val="24"/>
        </w:rPr>
        <w:t>locality</w:t>
      </w:r>
      <w:r w:rsidR="009B2024">
        <w:rPr>
          <w:rFonts w:cs="Times New Roman"/>
          <w:bCs/>
          <w:szCs w:val="24"/>
        </w:rPr>
        <w:t xml:space="preserve">.  </w:t>
      </w:r>
      <w:r w:rsidR="006B0E05" w:rsidRPr="006B0E05">
        <w:rPr>
          <w:rFonts w:cs="Times New Roman"/>
          <w:bCs/>
          <w:szCs w:val="24"/>
        </w:rPr>
        <w:t>We can look back in our city</w:t>
      </w:r>
      <w:r>
        <w:rPr>
          <w:rFonts w:cs="Times New Roman"/>
          <w:bCs/>
          <w:szCs w:val="24"/>
        </w:rPr>
        <w:t>’</w:t>
      </w:r>
      <w:r w:rsidR="006B0E05" w:rsidRPr="006B0E05">
        <w:rPr>
          <w:rFonts w:cs="Times New Roman"/>
          <w:bCs/>
          <w:szCs w:val="24"/>
        </w:rPr>
        <w:t>s history in Edinburgh—and I suppose it would apply in Plainfield—and see how many things could have been avoided if wisdom had been operating</w:t>
      </w:r>
      <w:r w:rsidR="009B2024">
        <w:rPr>
          <w:rFonts w:cs="Times New Roman"/>
          <w:bCs/>
          <w:szCs w:val="24"/>
        </w:rPr>
        <w:t xml:space="preserve">.  </w:t>
      </w:r>
      <w:r w:rsidR="006B0E05" w:rsidRPr="006B0E05">
        <w:rPr>
          <w:rFonts w:cs="Times New Roman"/>
          <w:bCs/>
          <w:szCs w:val="24"/>
        </w:rPr>
        <w:t>You might be able to prove from Scripture and from ministry that what was done was right, but was it wisdom</w:t>
      </w:r>
      <w:r w:rsidR="003C3CAD">
        <w:rPr>
          <w:rFonts w:cs="Times New Roman"/>
          <w:bCs/>
          <w:szCs w:val="24"/>
        </w:rPr>
        <w:t xml:space="preserve">?  </w:t>
      </w:r>
      <w:r w:rsidR="006B0E05" w:rsidRPr="006B0E05">
        <w:rPr>
          <w:rFonts w:cs="Times New Roman"/>
          <w:bCs/>
          <w:szCs w:val="24"/>
        </w:rPr>
        <w:t>Was it wise</w:t>
      </w:r>
      <w:r w:rsidR="003C3CAD">
        <w:rPr>
          <w:rFonts w:cs="Times New Roman"/>
          <w:bCs/>
          <w:szCs w:val="24"/>
        </w:rPr>
        <w:t xml:space="preserve">?  </w:t>
      </w:r>
      <w:r w:rsidR="006B0E05" w:rsidRPr="006B0E05">
        <w:rPr>
          <w:rFonts w:cs="Times New Roman"/>
          <w:bCs/>
          <w:szCs w:val="24"/>
        </w:rPr>
        <w:t>Could sorrow have been avoided if wisdom had been applied</w:t>
      </w:r>
      <w:r w:rsidR="003C3CAD">
        <w:rPr>
          <w:rFonts w:cs="Times New Roman"/>
          <w:bCs/>
          <w:szCs w:val="24"/>
        </w:rPr>
        <w:t xml:space="preserve">?  </w:t>
      </w:r>
      <w:r w:rsidR="006B0E05" w:rsidRPr="006B0E05">
        <w:rPr>
          <w:rFonts w:cs="Times New Roman"/>
          <w:bCs/>
          <w:szCs w:val="24"/>
        </w:rPr>
        <w:t>For things to be right is not sufficient for the family</w:t>
      </w:r>
      <w:r w:rsidR="009B2024">
        <w:rPr>
          <w:rFonts w:cs="Times New Roman"/>
          <w:bCs/>
          <w:szCs w:val="24"/>
        </w:rPr>
        <w:t xml:space="preserve">.  </w:t>
      </w:r>
      <w:r w:rsidR="006B0E05" w:rsidRPr="006B0E05">
        <w:rPr>
          <w:rFonts w:cs="Times New Roman"/>
          <w:bCs/>
          <w:szCs w:val="24"/>
        </w:rPr>
        <w:t>What is needed is wisdom</w:t>
      </w:r>
      <w:r w:rsidR="009B2024">
        <w:rPr>
          <w:rFonts w:cs="Times New Roman"/>
          <w:bCs/>
          <w:szCs w:val="24"/>
        </w:rPr>
        <w:t xml:space="preserve">.  </w:t>
      </w:r>
      <w:r w:rsidR="006B0E05" w:rsidRPr="006B0E05">
        <w:rPr>
          <w:rFonts w:cs="Times New Roman"/>
          <w:bCs/>
          <w:szCs w:val="24"/>
        </w:rPr>
        <w:t xml:space="preserve">Once we </w:t>
      </w:r>
      <w:r w:rsidR="00A50C50">
        <w:rPr>
          <w:rFonts w:cs="Times New Roman"/>
          <w:bCs/>
          <w:szCs w:val="24"/>
        </w:rPr>
        <w:t>realis</w:t>
      </w:r>
      <w:r w:rsidR="006B0E05" w:rsidRPr="006B0E05">
        <w:rPr>
          <w:rFonts w:cs="Times New Roman"/>
          <w:bCs/>
          <w:szCs w:val="24"/>
        </w:rPr>
        <w:t>e that, we shall begin to desire that wisdom should operate in our localities</w:t>
      </w:r>
      <w:r w:rsidR="009B2024">
        <w:rPr>
          <w:rFonts w:cs="Times New Roman"/>
          <w:bCs/>
          <w:szCs w:val="24"/>
        </w:rPr>
        <w:t xml:space="preserve">.  </w:t>
      </w:r>
      <w:r>
        <w:rPr>
          <w:rFonts w:cs="Times New Roman"/>
          <w:bCs/>
          <w:szCs w:val="24"/>
        </w:rPr>
        <w:t>“</w:t>
      </w:r>
      <w:r w:rsidR="006B0E05" w:rsidRPr="006B0E05">
        <w:rPr>
          <w:rFonts w:cs="Times New Roman"/>
          <w:bCs/>
          <w:szCs w:val="24"/>
        </w:rPr>
        <w:t>The beginning of wisdom is, Get wisdom; and with all thy getting get intelligence</w:t>
      </w:r>
      <w:r>
        <w:rPr>
          <w:rFonts w:cs="Times New Roman"/>
          <w:bCs/>
          <w:szCs w:val="24"/>
        </w:rPr>
        <w:t>”</w:t>
      </w:r>
      <w:r w:rsidR="009B2024">
        <w:rPr>
          <w:rFonts w:cs="Times New Roman"/>
          <w:bCs/>
          <w:szCs w:val="24"/>
        </w:rPr>
        <w:t xml:space="preserve">.  </w:t>
      </w:r>
      <w:r w:rsidR="006B0E05" w:rsidRPr="006B0E05">
        <w:rPr>
          <w:rFonts w:cs="Times New Roman"/>
          <w:bCs/>
          <w:szCs w:val="24"/>
        </w:rPr>
        <w:t>Let us set ourselves to get.</w:t>
      </w:r>
    </w:p>
    <w:p w14:paraId="2F417DAA" w14:textId="4B80CDB7"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It says in verse 5, </w:t>
      </w:r>
      <w:r w:rsidR="004F26F1">
        <w:rPr>
          <w:rFonts w:cs="Times New Roman"/>
          <w:bCs/>
          <w:szCs w:val="24"/>
        </w:rPr>
        <w:t>“</w:t>
      </w:r>
      <w:r w:rsidRPr="006B0E05">
        <w:rPr>
          <w:rFonts w:cs="Times New Roman"/>
          <w:bCs/>
          <w:szCs w:val="24"/>
        </w:rPr>
        <w:t>Get wisdom, get intelligence—forget it not; neither decline from the words of my mouth</w:t>
      </w:r>
      <w:r w:rsidR="009B2024">
        <w:rPr>
          <w:rFonts w:cs="Times New Roman"/>
          <w:bCs/>
          <w:szCs w:val="24"/>
        </w:rPr>
        <w:t xml:space="preserve">.  </w:t>
      </w:r>
      <w:r w:rsidRPr="006B0E05">
        <w:rPr>
          <w:rFonts w:cs="Times New Roman"/>
          <w:bCs/>
          <w:szCs w:val="24"/>
        </w:rPr>
        <w:t>Forsake her not, and she shall keep thee; love her, and she shall preserve thee</w:t>
      </w:r>
      <w:r w:rsidR="009B2024">
        <w:rPr>
          <w:rFonts w:cs="Times New Roman"/>
          <w:bCs/>
          <w:szCs w:val="24"/>
        </w:rPr>
        <w:t xml:space="preserve">.  </w:t>
      </w:r>
      <w:r w:rsidRPr="006B0E05">
        <w:rPr>
          <w:rFonts w:cs="Times New Roman"/>
          <w:bCs/>
          <w:szCs w:val="24"/>
        </w:rPr>
        <w:t>The beginning of wisdom is</w:t>
      </w:r>
      <w:r w:rsidR="003C7FE3">
        <w:rPr>
          <w:rFonts w:cs="Times New Roman"/>
          <w:bCs/>
          <w:szCs w:val="24"/>
        </w:rPr>
        <w:t xml:space="preserve">,” </w:t>
      </w:r>
      <w:r w:rsidRPr="006B0E05">
        <w:rPr>
          <w:rFonts w:cs="Times New Roman"/>
          <w:bCs/>
          <w:szCs w:val="24"/>
        </w:rPr>
        <w:t xml:space="preserve">(or it may be rendered, Wisdom is the principal thing) </w:t>
      </w:r>
      <w:r w:rsidR="004F26F1">
        <w:rPr>
          <w:rFonts w:cs="Times New Roman"/>
          <w:bCs/>
          <w:szCs w:val="24"/>
        </w:rPr>
        <w:t>“</w:t>
      </w:r>
      <w:r w:rsidRPr="006B0E05">
        <w:rPr>
          <w:rFonts w:cs="Times New Roman"/>
          <w:bCs/>
          <w:szCs w:val="24"/>
        </w:rPr>
        <w:t>Get wisdom; and with all thy getting get intelligence</w:t>
      </w:r>
      <w:r w:rsidR="004F26F1">
        <w:rPr>
          <w:rFonts w:cs="Times New Roman"/>
          <w:bCs/>
          <w:szCs w:val="24"/>
        </w:rPr>
        <w:t>”</w:t>
      </w:r>
      <w:r w:rsidR="009B2024">
        <w:rPr>
          <w:rFonts w:cs="Times New Roman"/>
          <w:bCs/>
          <w:szCs w:val="24"/>
        </w:rPr>
        <w:t xml:space="preserve">.  </w:t>
      </w:r>
      <w:r w:rsidRPr="006B0E05">
        <w:rPr>
          <w:rFonts w:cs="Times New Roman"/>
          <w:bCs/>
          <w:szCs w:val="24"/>
        </w:rPr>
        <w:t>I am saying this to myself, as well as to the brethren here</w:t>
      </w:r>
      <w:r w:rsidR="009B2024">
        <w:rPr>
          <w:rFonts w:cs="Times New Roman"/>
          <w:bCs/>
          <w:szCs w:val="24"/>
        </w:rPr>
        <w:t xml:space="preserve">.  </w:t>
      </w:r>
      <w:r w:rsidRPr="006B0E05">
        <w:rPr>
          <w:rFonts w:cs="Times New Roman"/>
          <w:bCs/>
          <w:szCs w:val="24"/>
        </w:rPr>
        <w:t>Let us see the need every week in our assembly history locally for wisdom.</w:t>
      </w:r>
    </w:p>
    <w:p w14:paraId="7E5D4A86" w14:textId="3F7BE48D" w:rsidR="006B0E05" w:rsidRPr="006B0E05" w:rsidRDefault="006B0E05" w:rsidP="0064570A">
      <w:pPr>
        <w:spacing w:before="120" w:after="0" w:line="240" w:lineRule="auto"/>
        <w:ind w:firstLine="720"/>
        <w:jc w:val="both"/>
        <w:rPr>
          <w:rFonts w:cs="Times New Roman"/>
          <w:bCs/>
          <w:szCs w:val="24"/>
        </w:rPr>
      </w:pPr>
      <w:r w:rsidRPr="006B0E05">
        <w:rPr>
          <w:rFonts w:cs="Times New Roman"/>
          <w:bCs/>
          <w:szCs w:val="24"/>
        </w:rPr>
        <w:lastRenderedPageBreak/>
        <w:t xml:space="preserve">We come to the verse we read in Corinthians, </w:t>
      </w:r>
      <w:r w:rsidR="004F26F1">
        <w:rPr>
          <w:rFonts w:cs="Times New Roman"/>
          <w:bCs/>
          <w:szCs w:val="24"/>
        </w:rPr>
        <w:t>“</w:t>
      </w:r>
      <w:r w:rsidRPr="006B0E05">
        <w:rPr>
          <w:rFonts w:cs="Times New Roman"/>
          <w:bCs/>
          <w:szCs w:val="24"/>
        </w:rPr>
        <w:t>But of him</w:t>
      </w:r>
      <w:r w:rsidR="004F26F1">
        <w:rPr>
          <w:rFonts w:cs="Times New Roman"/>
          <w:bCs/>
          <w:szCs w:val="24"/>
        </w:rPr>
        <w:t>”</w:t>
      </w:r>
      <w:r w:rsidRPr="006B0E05">
        <w:rPr>
          <w:rFonts w:cs="Times New Roman"/>
          <w:bCs/>
          <w:szCs w:val="24"/>
        </w:rPr>
        <w:t xml:space="preserve"> (that is, of God) </w:t>
      </w:r>
      <w:r w:rsidR="004F26F1">
        <w:rPr>
          <w:rFonts w:cs="Times New Roman"/>
          <w:bCs/>
          <w:szCs w:val="24"/>
        </w:rPr>
        <w:t>“</w:t>
      </w:r>
      <w:r w:rsidRPr="006B0E05">
        <w:rPr>
          <w:rFonts w:cs="Times New Roman"/>
          <w:bCs/>
          <w:szCs w:val="24"/>
        </w:rPr>
        <w:t>are ye in Christ Jesus, who has been made to us wisdom from God</w:t>
      </w:r>
      <w:r w:rsidR="004F26F1">
        <w:rPr>
          <w:rFonts w:cs="Times New Roman"/>
          <w:bCs/>
          <w:szCs w:val="24"/>
        </w:rPr>
        <w:t>”</w:t>
      </w:r>
      <w:r w:rsidR="009B2024">
        <w:rPr>
          <w:rFonts w:cs="Times New Roman"/>
          <w:bCs/>
          <w:szCs w:val="24"/>
        </w:rPr>
        <w:t xml:space="preserve">.  </w:t>
      </w:r>
      <w:r w:rsidRPr="006B0E05">
        <w:rPr>
          <w:rFonts w:cs="Times New Roman"/>
          <w:bCs/>
          <w:szCs w:val="24"/>
        </w:rPr>
        <w:t>The first thing mentioned is wisdom, secondly, righteousness; not that righteousness is not our leader (for it is when it comes to principle), but in the application of principle wisdom is mentioned first</w:t>
      </w:r>
      <w:r w:rsidR="009B2024">
        <w:rPr>
          <w:rFonts w:cs="Times New Roman"/>
          <w:bCs/>
          <w:szCs w:val="24"/>
        </w:rPr>
        <w:t xml:space="preserve">.  </w:t>
      </w:r>
      <w:r w:rsidRPr="006B0E05">
        <w:rPr>
          <w:rFonts w:cs="Times New Roman"/>
          <w:bCs/>
          <w:szCs w:val="24"/>
        </w:rPr>
        <w:t>Corinth was a locality, just as we are here, just as they would have been at Edinburgh a few hours ago, at a meeting of this character</w:t>
      </w:r>
      <w:r w:rsidR="009B2024">
        <w:rPr>
          <w:rFonts w:cs="Times New Roman"/>
          <w:bCs/>
          <w:szCs w:val="24"/>
        </w:rPr>
        <w:t xml:space="preserve">.  </w:t>
      </w:r>
      <w:r w:rsidRPr="006B0E05">
        <w:rPr>
          <w:rFonts w:cs="Times New Roman"/>
          <w:bCs/>
          <w:szCs w:val="24"/>
        </w:rPr>
        <w:t xml:space="preserve">Paul writes, </w:t>
      </w:r>
      <w:r w:rsidR="004F26F1">
        <w:rPr>
          <w:rFonts w:cs="Times New Roman"/>
          <w:bCs/>
          <w:szCs w:val="24"/>
        </w:rPr>
        <w:t>“</w:t>
      </w:r>
      <w:r w:rsidRPr="006B0E05">
        <w:rPr>
          <w:rFonts w:cs="Times New Roman"/>
          <w:bCs/>
          <w:szCs w:val="24"/>
        </w:rPr>
        <w:t>Of him</w:t>
      </w:r>
      <w:r w:rsidR="004F26F1">
        <w:rPr>
          <w:rFonts w:cs="Times New Roman"/>
          <w:bCs/>
          <w:szCs w:val="24"/>
        </w:rPr>
        <w:t>”</w:t>
      </w:r>
      <w:r w:rsidRPr="006B0E05">
        <w:rPr>
          <w:rFonts w:cs="Times New Roman"/>
          <w:bCs/>
          <w:szCs w:val="24"/>
        </w:rPr>
        <w:t xml:space="preserve"> (of God) </w:t>
      </w:r>
      <w:r w:rsidR="004F26F1">
        <w:rPr>
          <w:rFonts w:cs="Times New Roman"/>
          <w:bCs/>
          <w:szCs w:val="24"/>
        </w:rPr>
        <w:t>“</w:t>
      </w:r>
      <w:r w:rsidRPr="006B0E05">
        <w:rPr>
          <w:rFonts w:cs="Times New Roman"/>
          <w:bCs/>
          <w:szCs w:val="24"/>
        </w:rPr>
        <w:t>are ye in Christ Jesus, who has been made to us wisdom from God</w:t>
      </w:r>
      <w:r w:rsidR="004F26F1">
        <w:rPr>
          <w:rFonts w:cs="Times New Roman"/>
          <w:bCs/>
          <w:szCs w:val="24"/>
        </w:rPr>
        <w:t>”</w:t>
      </w:r>
      <w:r w:rsidR="009B2024">
        <w:rPr>
          <w:rFonts w:cs="Times New Roman"/>
          <w:bCs/>
          <w:szCs w:val="24"/>
        </w:rPr>
        <w:t xml:space="preserve">.  </w:t>
      </w:r>
      <w:r w:rsidRPr="006B0E05">
        <w:rPr>
          <w:rFonts w:cs="Times New Roman"/>
          <w:bCs/>
          <w:szCs w:val="24"/>
        </w:rPr>
        <w:t>Wisdom from God is available to us in Christ Jesus; He has been made to us wisdom from God</w:t>
      </w:r>
      <w:r w:rsidR="009B2024">
        <w:rPr>
          <w:rFonts w:cs="Times New Roman"/>
          <w:bCs/>
          <w:szCs w:val="24"/>
        </w:rPr>
        <w:t xml:space="preserve">.  </w:t>
      </w:r>
      <w:r w:rsidR="0064570A" w:rsidRPr="006B0E05">
        <w:rPr>
          <w:rFonts w:cs="Times New Roman"/>
          <w:bCs/>
          <w:szCs w:val="24"/>
        </w:rPr>
        <w:t>Wisdom resides</w:t>
      </w:r>
      <w:r w:rsidRPr="006B0E05">
        <w:rPr>
          <w:rFonts w:cs="Times New Roman"/>
          <w:bCs/>
          <w:szCs w:val="24"/>
        </w:rPr>
        <w:t xml:space="preserve"> in our Lord Jesus Christ who is Head, and is to be drawn upon when needed in any given situation</w:t>
      </w:r>
      <w:r w:rsidR="009B2024">
        <w:rPr>
          <w:rFonts w:cs="Times New Roman"/>
          <w:bCs/>
          <w:szCs w:val="24"/>
        </w:rPr>
        <w:t xml:space="preserve">.  </w:t>
      </w:r>
      <w:r w:rsidRPr="006B0E05">
        <w:rPr>
          <w:rFonts w:cs="Times New Roman"/>
          <w:bCs/>
          <w:szCs w:val="24"/>
        </w:rPr>
        <w:t xml:space="preserve">In Proverbs 8, in that remarkable chapter where wisdom is personified, we read in verse 22, </w:t>
      </w:r>
      <w:r w:rsidR="004F26F1">
        <w:rPr>
          <w:rFonts w:cs="Times New Roman"/>
          <w:bCs/>
          <w:szCs w:val="24"/>
        </w:rPr>
        <w:t>“</w:t>
      </w:r>
      <w:r w:rsidRPr="006B0E05">
        <w:rPr>
          <w:rFonts w:cs="Times New Roman"/>
          <w:bCs/>
          <w:szCs w:val="24"/>
        </w:rPr>
        <w:t>Jehovah possessed me in the beginning of his way, before his works of old</w:t>
      </w:r>
      <w:r w:rsidR="004F26F1">
        <w:rPr>
          <w:rFonts w:cs="Times New Roman"/>
          <w:bCs/>
          <w:szCs w:val="24"/>
        </w:rPr>
        <w:t>”</w:t>
      </w:r>
      <w:r w:rsidR="009B2024">
        <w:rPr>
          <w:rFonts w:cs="Times New Roman"/>
          <w:bCs/>
          <w:szCs w:val="24"/>
        </w:rPr>
        <w:t xml:space="preserve">.  </w:t>
      </w:r>
      <w:r w:rsidRPr="006B0E05">
        <w:rPr>
          <w:rFonts w:cs="Times New Roman"/>
          <w:bCs/>
          <w:szCs w:val="24"/>
        </w:rPr>
        <w:t>Wisdom as a quality was in reserve in divine operations</w:t>
      </w:r>
      <w:r w:rsidR="009B2024">
        <w:rPr>
          <w:rFonts w:cs="Times New Roman"/>
          <w:bCs/>
          <w:szCs w:val="24"/>
        </w:rPr>
        <w:t xml:space="preserve">.  </w:t>
      </w:r>
      <w:r w:rsidRPr="006B0E05">
        <w:rPr>
          <w:rFonts w:cs="Times New Roman"/>
          <w:bCs/>
          <w:szCs w:val="24"/>
        </w:rPr>
        <w:t>Before His works of old, wisdom was there</w:t>
      </w:r>
      <w:r w:rsidR="009B2024">
        <w:rPr>
          <w:rFonts w:cs="Times New Roman"/>
          <w:bCs/>
          <w:szCs w:val="24"/>
        </w:rPr>
        <w:t xml:space="preserve">.  </w:t>
      </w:r>
      <w:r w:rsidR="004F26F1">
        <w:rPr>
          <w:rFonts w:cs="Times New Roman"/>
          <w:bCs/>
          <w:szCs w:val="24"/>
        </w:rPr>
        <w:t>“</w:t>
      </w:r>
      <w:r w:rsidRPr="006B0E05">
        <w:rPr>
          <w:rFonts w:cs="Times New Roman"/>
          <w:bCs/>
          <w:szCs w:val="24"/>
        </w:rPr>
        <w:t>I was set up from eternity, from the beginning, before the earth was</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Then he says, </w:t>
      </w:r>
      <w:r w:rsidR="004F26F1">
        <w:rPr>
          <w:rFonts w:cs="Times New Roman"/>
          <w:bCs/>
          <w:szCs w:val="24"/>
        </w:rPr>
        <w:t>“</w:t>
      </w:r>
      <w:r w:rsidRPr="006B0E05">
        <w:rPr>
          <w:rFonts w:cs="Times New Roman"/>
          <w:bCs/>
          <w:szCs w:val="24"/>
        </w:rPr>
        <w:t>When there were no depths, I was brought forth</w:t>
      </w:r>
      <w:r w:rsidR="004F26F1">
        <w:rPr>
          <w:rFonts w:cs="Times New Roman"/>
          <w:bCs/>
          <w:szCs w:val="24"/>
        </w:rPr>
        <w:t>”</w:t>
      </w:r>
      <w:r w:rsidR="009B2024">
        <w:rPr>
          <w:rFonts w:cs="Times New Roman"/>
          <w:bCs/>
          <w:szCs w:val="24"/>
        </w:rPr>
        <w:t xml:space="preserve">.  </w:t>
      </w:r>
      <w:r w:rsidRPr="006B0E05">
        <w:rPr>
          <w:rFonts w:cs="Times New Roman"/>
          <w:bCs/>
          <w:szCs w:val="24"/>
        </w:rPr>
        <w:t>That is, wisdom was brought forth when needed in the creation of this world in which we are</w:t>
      </w:r>
      <w:r w:rsidR="009B2024">
        <w:rPr>
          <w:rFonts w:cs="Times New Roman"/>
          <w:bCs/>
          <w:szCs w:val="24"/>
        </w:rPr>
        <w:t xml:space="preserve">.  </w:t>
      </w:r>
      <w:r w:rsidRPr="006B0E05">
        <w:rPr>
          <w:rFonts w:cs="Times New Roman"/>
          <w:bCs/>
          <w:szCs w:val="24"/>
        </w:rPr>
        <w:t>It was always there in reserve, but brought forth, brought out, and drawn upon, when needed as divine resource in these great operations, at the very beginning of things.</w:t>
      </w:r>
    </w:p>
    <w:p w14:paraId="5C00F83B" w14:textId="78670DAE"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If Jehovah, in His operations creationally, drew upon wisdom, how much more do we need to in our operations, because the Lord leaves things to us in our localities</w:t>
      </w:r>
      <w:r w:rsidR="009B2024">
        <w:rPr>
          <w:rFonts w:cs="Times New Roman"/>
          <w:bCs/>
          <w:szCs w:val="24"/>
        </w:rPr>
        <w:t xml:space="preserve">.  </w:t>
      </w:r>
      <w:r w:rsidRPr="006B0E05">
        <w:rPr>
          <w:rFonts w:cs="Times New Roman"/>
          <w:bCs/>
          <w:szCs w:val="24"/>
        </w:rPr>
        <w:t>Christ Jesus has been made to us wisdom from God</w:t>
      </w:r>
      <w:r w:rsidR="009B2024">
        <w:rPr>
          <w:rFonts w:cs="Times New Roman"/>
          <w:bCs/>
          <w:szCs w:val="24"/>
        </w:rPr>
        <w:t xml:space="preserve">.  </w:t>
      </w:r>
      <w:r w:rsidRPr="006B0E05">
        <w:rPr>
          <w:rFonts w:cs="Times New Roman"/>
          <w:bCs/>
          <w:szCs w:val="24"/>
        </w:rPr>
        <w:t>Once we understand, according to Proverbs 4, the need for wisdom in any situation, then we know where it is—it is in Christ Jesus, and it can be drawn upon from Him.</w:t>
      </w:r>
    </w:p>
    <w:p w14:paraId="2C3FCB86" w14:textId="437B9AB9"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In 1 Corinthians 12, when we come to the practical operations and manifestations of the Spirit, it is very interesting that the first thing mentioned is the word of wisdom</w:t>
      </w:r>
      <w:r w:rsidR="009B2024">
        <w:rPr>
          <w:rFonts w:cs="Times New Roman"/>
          <w:bCs/>
          <w:szCs w:val="24"/>
        </w:rPr>
        <w:t xml:space="preserve">.  </w:t>
      </w:r>
      <w:r w:rsidRPr="006B0E05">
        <w:rPr>
          <w:rFonts w:cs="Times New Roman"/>
          <w:bCs/>
          <w:szCs w:val="24"/>
        </w:rPr>
        <w:t>Other things are mentioned, but the word of wisdom comes first</w:t>
      </w:r>
      <w:r w:rsidR="009B2024">
        <w:rPr>
          <w:rFonts w:cs="Times New Roman"/>
          <w:bCs/>
          <w:szCs w:val="24"/>
        </w:rPr>
        <w:t xml:space="preserve">.  </w:t>
      </w:r>
      <w:r w:rsidR="004F26F1">
        <w:rPr>
          <w:rFonts w:cs="Times New Roman"/>
          <w:bCs/>
          <w:szCs w:val="24"/>
        </w:rPr>
        <w:t>“</w:t>
      </w:r>
      <w:r w:rsidRPr="006B0E05">
        <w:rPr>
          <w:rFonts w:cs="Times New Roman"/>
          <w:bCs/>
          <w:szCs w:val="24"/>
        </w:rPr>
        <w:t>For to one, by the Spirit, is given the word of wisdom</w:t>
      </w:r>
      <w:r w:rsidR="004F26F1">
        <w:rPr>
          <w:rFonts w:cs="Times New Roman"/>
          <w:bCs/>
          <w:szCs w:val="24"/>
        </w:rPr>
        <w:t>”</w:t>
      </w:r>
      <w:r w:rsidR="009B2024">
        <w:rPr>
          <w:rFonts w:cs="Times New Roman"/>
          <w:bCs/>
          <w:szCs w:val="24"/>
        </w:rPr>
        <w:t xml:space="preserve">.  </w:t>
      </w:r>
      <w:r w:rsidRPr="006B0E05">
        <w:rPr>
          <w:rFonts w:cs="Times New Roman"/>
          <w:bCs/>
          <w:szCs w:val="24"/>
        </w:rPr>
        <w:t>We can look back—I know we can in our city—and see how many sorrows, how many difficulties, could have been avoided if there had been, at the right time, the word of wisdom</w:t>
      </w:r>
      <w:r w:rsidR="009B2024">
        <w:rPr>
          <w:rFonts w:cs="Times New Roman"/>
          <w:bCs/>
          <w:szCs w:val="24"/>
        </w:rPr>
        <w:t xml:space="preserve">.  </w:t>
      </w:r>
      <w:r w:rsidRPr="006B0E05">
        <w:rPr>
          <w:rFonts w:cs="Times New Roman"/>
          <w:bCs/>
          <w:szCs w:val="24"/>
        </w:rPr>
        <w:t>If there is at any time the word of wisdom it ought to be heeded</w:t>
      </w:r>
      <w:r w:rsidR="009B2024">
        <w:rPr>
          <w:rFonts w:cs="Times New Roman"/>
          <w:bCs/>
          <w:szCs w:val="24"/>
        </w:rPr>
        <w:t xml:space="preserve">.  </w:t>
      </w:r>
      <w:r w:rsidRPr="006B0E05">
        <w:rPr>
          <w:rFonts w:cs="Times New Roman"/>
          <w:bCs/>
          <w:szCs w:val="24"/>
        </w:rPr>
        <w:t>The same Spirit operates other features also, but the first feature mentioned is the word of wisdom.</w:t>
      </w:r>
    </w:p>
    <w:p w14:paraId="20FCAB8F" w14:textId="120011D1"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lastRenderedPageBreak/>
        <w:t xml:space="preserve">James helps us in this; because he tells us in James 1: 4, </w:t>
      </w:r>
      <w:r w:rsidR="004F26F1">
        <w:rPr>
          <w:rFonts w:cs="Times New Roman"/>
          <w:bCs/>
          <w:szCs w:val="24"/>
        </w:rPr>
        <w:t>“</w:t>
      </w:r>
      <w:r w:rsidRPr="006B0E05">
        <w:rPr>
          <w:rFonts w:cs="Times New Roman"/>
          <w:bCs/>
          <w:szCs w:val="24"/>
        </w:rPr>
        <w:t>Let endurance have its perfect work, that ye may be perfect and complete, lacking in nothing</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And then he says, </w:t>
      </w:r>
      <w:r w:rsidR="004F26F1">
        <w:rPr>
          <w:rFonts w:cs="Times New Roman"/>
          <w:bCs/>
          <w:szCs w:val="24"/>
        </w:rPr>
        <w:t>“</w:t>
      </w:r>
      <w:r w:rsidRPr="006B0E05">
        <w:rPr>
          <w:rFonts w:cs="Times New Roman"/>
          <w:bCs/>
          <w:szCs w:val="24"/>
        </w:rPr>
        <w:t>But if any one of you lack wisdom</w:t>
      </w:r>
      <w:r w:rsidR="004F26F1">
        <w:rPr>
          <w:rFonts w:cs="Times New Roman"/>
          <w:bCs/>
          <w:szCs w:val="24"/>
        </w:rPr>
        <w:t>”</w:t>
      </w:r>
      <w:r w:rsidRPr="006B0E05">
        <w:rPr>
          <w:rFonts w:cs="Times New Roman"/>
          <w:bCs/>
          <w:szCs w:val="24"/>
        </w:rPr>
        <w:t>—as much as to say that the most likely thing to be lacking is wisdom</w:t>
      </w:r>
      <w:r w:rsidR="009B2024">
        <w:rPr>
          <w:rFonts w:cs="Times New Roman"/>
          <w:bCs/>
          <w:szCs w:val="24"/>
        </w:rPr>
        <w:t xml:space="preserve">.  </w:t>
      </w:r>
      <w:r w:rsidRPr="006B0E05">
        <w:rPr>
          <w:rFonts w:cs="Times New Roman"/>
          <w:bCs/>
          <w:szCs w:val="24"/>
        </w:rPr>
        <w:t>That is true of us individually, and it is often true of us locally</w:t>
      </w:r>
      <w:r w:rsidR="009B2024">
        <w:rPr>
          <w:rFonts w:cs="Times New Roman"/>
          <w:bCs/>
          <w:szCs w:val="24"/>
        </w:rPr>
        <w:t xml:space="preserve">.  </w:t>
      </w:r>
      <w:r w:rsidRPr="006B0E05">
        <w:rPr>
          <w:rFonts w:cs="Times New Roman"/>
          <w:bCs/>
          <w:szCs w:val="24"/>
        </w:rPr>
        <w:t>Divine principles are known; righteousness is followed usually, but the most likely thing to be lacking is wisdom</w:t>
      </w:r>
      <w:r w:rsidR="009B2024">
        <w:rPr>
          <w:rFonts w:cs="Times New Roman"/>
          <w:bCs/>
          <w:szCs w:val="24"/>
        </w:rPr>
        <w:t xml:space="preserve">.  </w:t>
      </w:r>
      <w:r w:rsidRPr="006B0E05">
        <w:rPr>
          <w:rFonts w:cs="Times New Roman"/>
          <w:bCs/>
          <w:szCs w:val="24"/>
        </w:rPr>
        <w:t xml:space="preserve">He says, </w:t>
      </w:r>
      <w:r w:rsidR="004F26F1">
        <w:rPr>
          <w:rFonts w:cs="Times New Roman"/>
          <w:bCs/>
          <w:szCs w:val="24"/>
        </w:rPr>
        <w:t>“</w:t>
      </w:r>
      <w:r w:rsidRPr="006B0E05">
        <w:rPr>
          <w:rFonts w:cs="Times New Roman"/>
          <w:bCs/>
          <w:szCs w:val="24"/>
        </w:rPr>
        <w:t>If any one of you lack wisdom, let him ask of God, who gives to all freely and reproaches not</w:t>
      </w:r>
      <w:r w:rsidR="004F26F1">
        <w:rPr>
          <w:rFonts w:cs="Times New Roman"/>
          <w:bCs/>
          <w:szCs w:val="24"/>
        </w:rPr>
        <w:t>”</w:t>
      </w:r>
      <w:r w:rsidR="009B2024">
        <w:rPr>
          <w:rFonts w:cs="Times New Roman"/>
          <w:bCs/>
          <w:szCs w:val="24"/>
        </w:rPr>
        <w:t xml:space="preserve">.  </w:t>
      </w:r>
      <w:r w:rsidRPr="006B0E05">
        <w:rPr>
          <w:rFonts w:cs="Times New Roman"/>
          <w:bCs/>
          <w:szCs w:val="24"/>
        </w:rPr>
        <w:t>There is abundance of wisdom available to us, in Christ, from God</w:t>
      </w:r>
      <w:r w:rsidR="009B2024">
        <w:rPr>
          <w:rFonts w:cs="Times New Roman"/>
          <w:bCs/>
          <w:szCs w:val="24"/>
        </w:rPr>
        <w:t xml:space="preserve">.  </w:t>
      </w:r>
      <w:r w:rsidRPr="006B0E05">
        <w:rPr>
          <w:rFonts w:cs="Times New Roman"/>
          <w:bCs/>
          <w:szCs w:val="24"/>
        </w:rPr>
        <w:t>Wisdom is resource in any given situation</w:t>
      </w:r>
      <w:r w:rsidR="009B2024">
        <w:rPr>
          <w:rFonts w:cs="Times New Roman"/>
          <w:bCs/>
          <w:szCs w:val="24"/>
        </w:rPr>
        <w:t xml:space="preserve">.  </w:t>
      </w:r>
      <w:r w:rsidRPr="006B0E05">
        <w:rPr>
          <w:rFonts w:cs="Times New Roman"/>
          <w:bCs/>
          <w:szCs w:val="24"/>
        </w:rPr>
        <w:t>Wisdom has been often spoken of as the handmaid of love, and as the form love takes</w:t>
      </w:r>
      <w:r w:rsidR="009B2024">
        <w:rPr>
          <w:rFonts w:cs="Times New Roman"/>
          <w:bCs/>
          <w:szCs w:val="24"/>
        </w:rPr>
        <w:t xml:space="preserve">.  </w:t>
      </w:r>
      <w:r w:rsidRPr="006B0E05">
        <w:rPr>
          <w:rFonts w:cs="Times New Roman"/>
          <w:bCs/>
          <w:szCs w:val="24"/>
        </w:rPr>
        <w:t>Family feelings can be fostered by the operation of wisdom</w:t>
      </w:r>
      <w:r w:rsidR="009B2024">
        <w:rPr>
          <w:rFonts w:cs="Times New Roman"/>
          <w:bCs/>
          <w:szCs w:val="24"/>
        </w:rPr>
        <w:t xml:space="preserve">.  </w:t>
      </w:r>
      <w:r w:rsidRPr="006B0E05">
        <w:rPr>
          <w:rFonts w:cs="Times New Roman"/>
          <w:bCs/>
          <w:szCs w:val="24"/>
        </w:rPr>
        <w:t>It belongs to the family</w:t>
      </w:r>
      <w:r w:rsidR="009B2024">
        <w:rPr>
          <w:rFonts w:cs="Times New Roman"/>
          <w:bCs/>
          <w:szCs w:val="24"/>
        </w:rPr>
        <w:t xml:space="preserve">.  </w:t>
      </w:r>
      <w:r w:rsidRPr="006B0E05">
        <w:rPr>
          <w:rFonts w:cs="Times New Roman"/>
          <w:bCs/>
          <w:szCs w:val="24"/>
        </w:rPr>
        <w:t xml:space="preserve">In James 3: 17, he tells us, </w:t>
      </w:r>
      <w:r w:rsidR="004F26F1">
        <w:rPr>
          <w:rFonts w:cs="Times New Roman"/>
          <w:bCs/>
          <w:szCs w:val="24"/>
        </w:rPr>
        <w:t>“</w:t>
      </w:r>
      <w:r w:rsidRPr="006B0E05">
        <w:rPr>
          <w:rFonts w:cs="Times New Roman"/>
          <w:bCs/>
          <w:szCs w:val="24"/>
        </w:rPr>
        <w:t>The wisdom from above first is pure</w:t>
      </w:r>
      <w:r w:rsidR="004F26F1">
        <w:rPr>
          <w:rFonts w:cs="Times New Roman"/>
          <w:bCs/>
          <w:szCs w:val="24"/>
        </w:rPr>
        <w:t>”</w:t>
      </w:r>
      <w:r w:rsidR="009B2024">
        <w:rPr>
          <w:rFonts w:cs="Times New Roman"/>
          <w:bCs/>
          <w:szCs w:val="24"/>
        </w:rPr>
        <w:t xml:space="preserve">.  </w:t>
      </w:r>
      <w:r w:rsidRPr="006B0E05">
        <w:rPr>
          <w:rFonts w:cs="Times New Roman"/>
          <w:bCs/>
          <w:szCs w:val="24"/>
        </w:rPr>
        <w:t>We need to be pure to look for wisdom; we need purity of motive, love out of a pure heart.</w:t>
      </w:r>
    </w:p>
    <w:p w14:paraId="184E400E" w14:textId="238EAB9F"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That is all I have to say, but I can see, in our own city, and in other cities, how many difficulties could be avoided by wisdom</w:t>
      </w:r>
      <w:r w:rsidR="009B2024">
        <w:rPr>
          <w:rFonts w:cs="Times New Roman"/>
          <w:bCs/>
          <w:szCs w:val="24"/>
        </w:rPr>
        <w:t xml:space="preserve">.  </w:t>
      </w:r>
      <w:r w:rsidRPr="006B0E05">
        <w:rPr>
          <w:rFonts w:cs="Times New Roman"/>
          <w:bCs/>
          <w:szCs w:val="24"/>
        </w:rPr>
        <w:t>How many difficulties could be settled in a few hours by the operation of wisdom</w:t>
      </w:r>
      <w:r w:rsidR="009B2024">
        <w:rPr>
          <w:rFonts w:cs="Times New Roman"/>
          <w:bCs/>
          <w:szCs w:val="24"/>
        </w:rPr>
        <w:t xml:space="preserve">.  </w:t>
      </w:r>
      <w:r w:rsidRPr="006B0E05">
        <w:rPr>
          <w:rFonts w:cs="Times New Roman"/>
          <w:bCs/>
          <w:szCs w:val="24"/>
        </w:rPr>
        <w:t xml:space="preserve">Some may say, </w:t>
      </w:r>
      <w:r w:rsidR="004F26F1">
        <w:rPr>
          <w:rFonts w:cs="Times New Roman"/>
          <w:bCs/>
          <w:szCs w:val="24"/>
        </w:rPr>
        <w:t>‘</w:t>
      </w:r>
      <w:r w:rsidRPr="006B0E05">
        <w:rPr>
          <w:rFonts w:cs="Times New Roman"/>
          <w:bCs/>
          <w:szCs w:val="24"/>
        </w:rPr>
        <w:t>We are right</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Others may say, </w:t>
      </w:r>
      <w:r w:rsidR="004F26F1">
        <w:rPr>
          <w:rFonts w:cs="Times New Roman"/>
          <w:bCs/>
          <w:szCs w:val="24"/>
        </w:rPr>
        <w:t>‘</w:t>
      </w:r>
      <w:r w:rsidRPr="006B0E05">
        <w:rPr>
          <w:rFonts w:cs="Times New Roman"/>
          <w:bCs/>
          <w:szCs w:val="24"/>
        </w:rPr>
        <w:t>We are right</w:t>
      </w:r>
      <w:r w:rsidR="004F26F1">
        <w:rPr>
          <w:rFonts w:cs="Times New Roman"/>
          <w:bCs/>
          <w:szCs w:val="24"/>
        </w:rPr>
        <w:t>’</w:t>
      </w:r>
      <w:r w:rsidR="009B2024">
        <w:rPr>
          <w:rFonts w:cs="Times New Roman"/>
          <w:bCs/>
          <w:szCs w:val="24"/>
        </w:rPr>
        <w:t xml:space="preserve">.  </w:t>
      </w:r>
      <w:r w:rsidRPr="006B0E05">
        <w:rPr>
          <w:rFonts w:cs="Times New Roman"/>
          <w:bCs/>
          <w:szCs w:val="24"/>
        </w:rPr>
        <w:t>Maybe they are in some way, but where is wisdom</w:t>
      </w:r>
      <w:r w:rsidR="003C3CAD">
        <w:rPr>
          <w:rFonts w:cs="Times New Roman"/>
          <w:bCs/>
          <w:szCs w:val="24"/>
        </w:rPr>
        <w:t xml:space="preserve">?  </w:t>
      </w:r>
      <w:r w:rsidRPr="006B0E05">
        <w:rPr>
          <w:rFonts w:cs="Times New Roman"/>
          <w:bCs/>
          <w:szCs w:val="24"/>
        </w:rPr>
        <w:t>Where is the wisdom</w:t>
      </w:r>
      <w:r w:rsidR="003C3CAD">
        <w:rPr>
          <w:rFonts w:cs="Times New Roman"/>
          <w:bCs/>
          <w:szCs w:val="24"/>
        </w:rPr>
        <w:t xml:space="preserve">?  </w:t>
      </w:r>
      <w:r w:rsidRPr="006B0E05">
        <w:rPr>
          <w:rFonts w:cs="Times New Roman"/>
          <w:bCs/>
          <w:szCs w:val="24"/>
        </w:rPr>
        <w:t xml:space="preserve">May the Lord help us to </w:t>
      </w:r>
      <w:r w:rsidR="00A47CCC">
        <w:rPr>
          <w:rFonts w:cs="Times New Roman"/>
          <w:bCs/>
          <w:szCs w:val="24"/>
        </w:rPr>
        <w:t>realis</w:t>
      </w:r>
      <w:r w:rsidRPr="006B0E05">
        <w:rPr>
          <w:rFonts w:cs="Times New Roman"/>
          <w:bCs/>
          <w:szCs w:val="24"/>
        </w:rPr>
        <w:t>e the need for wisdom, and to draw upon the Lord for wisdom whenever needed in any situation, for God</w:t>
      </w:r>
      <w:r w:rsidR="004F26F1">
        <w:rPr>
          <w:rFonts w:cs="Times New Roman"/>
          <w:bCs/>
          <w:szCs w:val="24"/>
        </w:rPr>
        <w:t>’</w:t>
      </w:r>
      <w:r w:rsidRPr="006B0E05">
        <w:rPr>
          <w:rFonts w:cs="Times New Roman"/>
          <w:bCs/>
          <w:szCs w:val="24"/>
        </w:rPr>
        <w:t>s glory.</w:t>
      </w:r>
    </w:p>
    <w:p w14:paraId="57019384" w14:textId="77777777" w:rsidR="006B0E05" w:rsidRDefault="006B0E05" w:rsidP="006B0E05">
      <w:pPr>
        <w:spacing w:before="120" w:after="0" w:line="240" w:lineRule="auto"/>
        <w:jc w:val="both"/>
        <w:rPr>
          <w:rFonts w:cs="Times New Roman"/>
          <w:bCs/>
          <w:szCs w:val="24"/>
        </w:rPr>
      </w:pPr>
    </w:p>
    <w:p w14:paraId="62345761" w14:textId="2232C165" w:rsidR="006B0E05" w:rsidRPr="006B0E05" w:rsidRDefault="000C209C" w:rsidP="006B0E05">
      <w:pPr>
        <w:spacing w:before="120" w:after="0" w:line="240" w:lineRule="auto"/>
        <w:jc w:val="both"/>
        <w:rPr>
          <w:rFonts w:cs="Times New Roman"/>
          <w:b/>
          <w:szCs w:val="24"/>
        </w:rPr>
      </w:pPr>
      <w:r w:rsidRPr="006B0E05">
        <w:rPr>
          <w:rFonts w:cs="Times New Roman"/>
          <w:b/>
          <w:szCs w:val="24"/>
        </w:rPr>
        <w:t>PLAINFIELD</w:t>
      </w:r>
    </w:p>
    <w:p w14:paraId="20EA5588" w14:textId="2AB88386" w:rsidR="00C23422" w:rsidRPr="006B0E05" w:rsidRDefault="006B0E05" w:rsidP="006B0E05">
      <w:pPr>
        <w:spacing w:before="120" w:after="0" w:line="240" w:lineRule="auto"/>
        <w:jc w:val="both"/>
        <w:rPr>
          <w:rFonts w:cs="Times New Roman"/>
          <w:b/>
          <w:szCs w:val="24"/>
        </w:rPr>
      </w:pPr>
      <w:r w:rsidRPr="006B0E05">
        <w:rPr>
          <w:rFonts w:cs="Times New Roman"/>
          <w:b/>
          <w:szCs w:val="24"/>
        </w:rPr>
        <w:t>16</w:t>
      </w:r>
      <w:r w:rsidRPr="006B0E05">
        <w:rPr>
          <w:rFonts w:cs="Times New Roman"/>
          <w:b/>
          <w:szCs w:val="24"/>
          <w:vertAlign w:val="superscript"/>
        </w:rPr>
        <w:t>th</w:t>
      </w:r>
      <w:r w:rsidRPr="006B0E05">
        <w:rPr>
          <w:rFonts w:cs="Times New Roman"/>
          <w:b/>
          <w:szCs w:val="24"/>
        </w:rPr>
        <w:t xml:space="preserve"> December 1980</w:t>
      </w:r>
    </w:p>
    <w:p w14:paraId="3B0E1321" w14:textId="77777777" w:rsidR="006B0E05" w:rsidRDefault="006B0E05" w:rsidP="006B0E05">
      <w:pPr>
        <w:spacing w:before="120" w:after="0" w:line="240" w:lineRule="auto"/>
        <w:jc w:val="center"/>
        <w:rPr>
          <w:rFonts w:cs="Times New Roman"/>
          <w:bCs/>
          <w:szCs w:val="24"/>
        </w:rPr>
      </w:pPr>
      <w:r w:rsidRPr="00FD428C">
        <w:rPr>
          <w:rFonts w:cs="Times New Roman"/>
          <w:bCs/>
          <w:szCs w:val="24"/>
        </w:rPr>
        <w:t>_____________________</w:t>
      </w:r>
    </w:p>
    <w:p w14:paraId="5796DBCB" w14:textId="77777777" w:rsidR="00373A38" w:rsidRDefault="00373A38">
      <w:pPr>
        <w:rPr>
          <w:rFonts w:cs="Times New Roman"/>
          <w:bCs/>
          <w:szCs w:val="24"/>
        </w:rPr>
      </w:pPr>
      <w:r>
        <w:rPr>
          <w:rFonts w:cs="Times New Roman"/>
          <w:bCs/>
          <w:szCs w:val="24"/>
        </w:rPr>
        <w:br w:type="page"/>
      </w:r>
    </w:p>
    <w:p w14:paraId="5B4DE92B" w14:textId="180BA6E4" w:rsidR="00373A38" w:rsidRPr="00373A38" w:rsidRDefault="00373A38" w:rsidP="00373A38">
      <w:pPr>
        <w:pStyle w:val="Heading1"/>
      </w:pPr>
      <w:bookmarkStart w:id="78" w:name="_Toc26879133"/>
      <w:bookmarkStart w:id="79" w:name="_Toc35685491"/>
      <w:r w:rsidRPr="00373A38">
        <w:lastRenderedPageBreak/>
        <w:t>BEING SERVICEABLE</w:t>
      </w:r>
      <w:bookmarkEnd w:id="78"/>
      <w:bookmarkEnd w:id="79"/>
    </w:p>
    <w:p w14:paraId="6454C67B" w14:textId="42F855A1" w:rsidR="00373A38" w:rsidRPr="00373A38" w:rsidRDefault="00373A38" w:rsidP="00373A38">
      <w:pPr>
        <w:spacing w:before="120" w:after="0" w:line="240" w:lineRule="auto"/>
        <w:jc w:val="both"/>
        <w:rPr>
          <w:rFonts w:cs="Times New Roman"/>
          <w:b/>
          <w:szCs w:val="24"/>
        </w:rPr>
      </w:pPr>
      <w:r w:rsidRPr="00373A38">
        <w:rPr>
          <w:rFonts w:cs="Times New Roman"/>
          <w:b/>
          <w:szCs w:val="24"/>
        </w:rPr>
        <w:t xml:space="preserve">Genesis 22: 1-3; 3: 12-16 (to </w:t>
      </w:r>
      <w:r w:rsidR="004F26F1">
        <w:rPr>
          <w:rFonts w:cs="Times New Roman"/>
          <w:b/>
          <w:szCs w:val="24"/>
        </w:rPr>
        <w:t>“</w:t>
      </w:r>
      <w:r w:rsidRPr="00373A38">
        <w:rPr>
          <w:rFonts w:cs="Times New Roman"/>
          <w:b/>
          <w:szCs w:val="24"/>
        </w:rPr>
        <w:t>my brethren</w:t>
      </w:r>
      <w:r w:rsidR="004F26F1">
        <w:rPr>
          <w:rFonts w:cs="Times New Roman"/>
          <w:b/>
          <w:szCs w:val="24"/>
        </w:rPr>
        <w:t>”</w:t>
      </w:r>
      <w:r w:rsidRPr="00373A38">
        <w:rPr>
          <w:rFonts w:cs="Times New Roman"/>
          <w:b/>
          <w:szCs w:val="24"/>
        </w:rPr>
        <w:t>)</w:t>
      </w:r>
    </w:p>
    <w:p w14:paraId="74EDC551" w14:textId="77777777" w:rsidR="00373A38" w:rsidRPr="00373A38" w:rsidRDefault="00373A38" w:rsidP="00373A38">
      <w:pPr>
        <w:spacing w:after="0" w:line="240" w:lineRule="auto"/>
        <w:jc w:val="both"/>
        <w:rPr>
          <w:rFonts w:cs="Times New Roman"/>
          <w:b/>
          <w:szCs w:val="24"/>
        </w:rPr>
      </w:pPr>
      <w:r w:rsidRPr="00373A38">
        <w:rPr>
          <w:rFonts w:cs="Times New Roman"/>
          <w:b/>
          <w:szCs w:val="24"/>
        </w:rPr>
        <w:t>Exodus 3: 2-4</w:t>
      </w:r>
    </w:p>
    <w:p w14:paraId="5D117268" w14:textId="35ED8AAC" w:rsidR="00373A38" w:rsidRPr="00373A38" w:rsidRDefault="00373A38" w:rsidP="00373A38">
      <w:pPr>
        <w:spacing w:after="0" w:line="240" w:lineRule="auto"/>
        <w:jc w:val="both"/>
        <w:rPr>
          <w:rFonts w:cs="Times New Roman"/>
          <w:b/>
          <w:szCs w:val="24"/>
        </w:rPr>
      </w:pPr>
      <w:r w:rsidRPr="00373A38">
        <w:rPr>
          <w:rFonts w:cs="Times New Roman"/>
          <w:b/>
          <w:szCs w:val="24"/>
        </w:rPr>
        <w:t>Isaiah 6: 1-8</w:t>
      </w:r>
    </w:p>
    <w:p w14:paraId="015ED80D" w14:textId="4D19327D"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I desire to speak about being serviceable</w:t>
      </w:r>
      <w:r w:rsidR="009B2024">
        <w:rPr>
          <w:rFonts w:cs="Times New Roman"/>
          <w:bCs/>
          <w:szCs w:val="24"/>
        </w:rPr>
        <w:t xml:space="preserve">.  </w:t>
      </w:r>
      <w:r w:rsidRPr="00373A38">
        <w:rPr>
          <w:rFonts w:cs="Times New Roman"/>
          <w:bCs/>
          <w:szCs w:val="24"/>
        </w:rPr>
        <w:t>It is not my intention to speak about service or serving</w:t>
      </w:r>
      <w:r w:rsidR="009B2024">
        <w:rPr>
          <w:rFonts w:cs="Times New Roman"/>
          <w:bCs/>
          <w:szCs w:val="24"/>
        </w:rPr>
        <w:t xml:space="preserve">.  </w:t>
      </w:r>
      <w:r w:rsidRPr="00373A38">
        <w:rPr>
          <w:rFonts w:cs="Times New Roman"/>
          <w:bCs/>
          <w:szCs w:val="24"/>
        </w:rPr>
        <w:t>Serving involves activity, and serving can even become an objective, unduly so, but being serviceable is a state</w:t>
      </w:r>
      <w:r w:rsidR="009B2024">
        <w:rPr>
          <w:rFonts w:cs="Times New Roman"/>
          <w:bCs/>
          <w:szCs w:val="24"/>
        </w:rPr>
        <w:t xml:space="preserve">.  </w:t>
      </w:r>
      <w:r w:rsidRPr="00373A38">
        <w:rPr>
          <w:rFonts w:cs="Times New Roman"/>
          <w:bCs/>
          <w:szCs w:val="24"/>
        </w:rPr>
        <w:t>In Paul</w:t>
      </w:r>
      <w:r w:rsidR="004F26F1">
        <w:rPr>
          <w:rFonts w:cs="Times New Roman"/>
          <w:bCs/>
          <w:szCs w:val="24"/>
        </w:rPr>
        <w:t>’</w:t>
      </w:r>
      <w:r w:rsidRPr="00373A38">
        <w:rPr>
          <w:rFonts w:cs="Times New Roman"/>
          <w:bCs/>
          <w:szCs w:val="24"/>
        </w:rPr>
        <w:t>s second epistle to Timothy, which was written for the very day in which we live, when there is departure from the truth, breakdown and confusion</w:t>
      </w:r>
      <w:r w:rsidR="00A86497">
        <w:rPr>
          <w:rFonts w:cs="Times New Roman"/>
          <w:bCs/>
          <w:szCs w:val="24"/>
        </w:rPr>
        <w:t>,</w:t>
      </w:r>
      <w:r w:rsidRPr="00373A38">
        <w:rPr>
          <w:rFonts w:cs="Times New Roman"/>
          <w:bCs/>
          <w:szCs w:val="24"/>
        </w:rPr>
        <w:t xml:space="preserve"> Paul wrote about being serviceable as a vessel to honour</w:t>
      </w:r>
      <w:r w:rsidR="009B2024">
        <w:rPr>
          <w:rFonts w:cs="Times New Roman"/>
          <w:bCs/>
          <w:szCs w:val="24"/>
        </w:rPr>
        <w:t xml:space="preserve">.  </w:t>
      </w:r>
      <w:r w:rsidRPr="00373A38">
        <w:rPr>
          <w:rFonts w:cs="Times New Roman"/>
          <w:bCs/>
          <w:szCs w:val="24"/>
        </w:rPr>
        <w:t>There are vessels to dishonour who attach the Lord</w:t>
      </w:r>
      <w:r w:rsidR="004F26F1">
        <w:rPr>
          <w:rFonts w:cs="Times New Roman"/>
          <w:bCs/>
          <w:szCs w:val="24"/>
        </w:rPr>
        <w:t>’</w:t>
      </w:r>
      <w:r w:rsidRPr="00373A38">
        <w:rPr>
          <w:rFonts w:cs="Times New Roman"/>
          <w:bCs/>
          <w:szCs w:val="24"/>
        </w:rPr>
        <w:t>s name to what is unsuitable to Him; that is dishonouring to Him</w:t>
      </w:r>
      <w:r w:rsidR="009B2024">
        <w:rPr>
          <w:rFonts w:cs="Times New Roman"/>
          <w:bCs/>
          <w:szCs w:val="24"/>
        </w:rPr>
        <w:t xml:space="preserve">.  </w:t>
      </w:r>
      <w:r w:rsidRPr="00373A38">
        <w:rPr>
          <w:rFonts w:cs="Times New Roman"/>
          <w:bCs/>
          <w:szCs w:val="24"/>
        </w:rPr>
        <w:t>Christendom is the great house, as Paul speaks about it, and we are all part of the great house</w:t>
      </w:r>
      <w:r w:rsidR="009B2024">
        <w:rPr>
          <w:rFonts w:cs="Times New Roman"/>
          <w:bCs/>
          <w:szCs w:val="24"/>
        </w:rPr>
        <w:t xml:space="preserve">.  </w:t>
      </w:r>
      <w:r w:rsidRPr="00373A38">
        <w:rPr>
          <w:rFonts w:cs="Times New Roman"/>
          <w:bCs/>
          <w:szCs w:val="24"/>
        </w:rPr>
        <w:t xml:space="preserve">When we speak about </w:t>
      </w:r>
      <w:r w:rsidR="00A47CCC" w:rsidRPr="00373A38">
        <w:rPr>
          <w:rFonts w:cs="Times New Roman"/>
          <w:bCs/>
          <w:szCs w:val="24"/>
        </w:rPr>
        <w:t>Christendom,</w:t>
      </w:r>
      <w:r w:rsidRPr="00373A38">
        <w:rPr>
          <w:rFonts w:cs="Times New Roman"/>
          <w:bCs/>
          <w:szCs w:val="24"/>
        </w:rPr>
        <w:t xml:space="preserve"> we are not to think of something outside of ourselves because we are part of it; we are part of the great house, but it is possible to be a vessel to honour in the great house</w:t>
      </w:r>
      <w:r w:rsidR="009B2024">
        <w:rPr>
          <w:rFonts w:cs="Times New Roman"/>
          <w:bCs/>
          <w:szCs w:val="24"/>
        </w:rPr>
        <w:t xml:space="preserve">.  </w:t>
      </w:r>
      <w:r w:rsidR="004F26F1">
        <w:rPr>
          <w:rFonts w:cs="Times New Roman"/>
          <w:bCs/>
          <w:szCs w:val="24"/>
        </w:rPr>
        <w:t>“</w:t>
      </w:r>
      <w:r w:rsidRPr="00373A38">
        <w:rPr>
          <w:rFonts w:cs="Times New Roman"/>
          <w:bCs/>
          <w:szCs w:val="24"/>
        </w:rPr>
        <w:t>In a great house there are not only gold and silver vessels, but also wooden and earthen; and some to honour, and some to dishonour</w:t>
      </w:r>
      <w:r w:rsidR="009B2024">
        <w:rPr>
          <w:rFonts w:cs="Times New Roman"/>
          <w:bCs/>
          <w:szCs w:val="24"/>
        </w:rPr>
        <w:t xml:space="preserve">.  </w:t>
      </w:r>
      <w:r w:rsidRPr="00373A38">
        <w:rPr>
          <w:rFonts w:cs="Times New Roman"/>
          <w:bCs/>
          <w:szCs w:val="24"/>
        </w:rPr>
        <w:t>If therefore one shall have purified himself from these, (in separating himself from them) he shall be a vessel to honour</w:t>
      </w:r>
      <w:r w:rsidR="004F26F1">
        <w:rPr>
          <w:rFonts w:cs="Times New Roman"/>
          <w:bCs/>
          <w:szCs w:val="24"/>
        </w:rPr>
        <w:t>”</w:t>
      </w:r>
      <w:r w:rsidRPr="00373A38">
        <w:rPr>
          <w:rFonts w:cs="Times New Roman"/>
          <w:bCs/>
          <w:szCs w:val="24"/>
        </w:rPr>
        <w:t>, 2 Tim 2:  20, 21</w:t>
      </w:r>
      <w:r w:rsidR="009B2024">
        <w:rPr>
          <w:rFonts w:cs="Times New Roman"/>
          <w:bCs/>
          <w:szCs w:val="24"/>
        </w:rPr>
        <w:t xml:space="preserve">.  </w:t>
      </w:r>
      <w:r w:rsidR="004F26F1">
        <w:rPr>
          <w:rFonts w:cs="Times New Roman"/>
          <w:bCs/>
          <w:szCs w:val="24"/>
        </w:rPr>
        <w:t>‘</w:t>
      </w:r>
      <w:r w:rsidRPr="00373A38">
        <w:rPr>
          <w:rFonts w:cs="Times New Roman"/>
          <w:bCs/>
          <w:szCs w:val="24"/>
        </w:rPr>
        <w:t xml:space="preserve">Separation from </w:t>
      </w:r>
      <w:r w:rsidR="00EB476C">
        <w:rPr>
          <w:rFonts w:cs="Times New Roman"/>
          <w:bCs/>
          <w:szCs w:val="24"/>
        </w:rPr>
        <w:t>E</w:t>
      </w:r>
      <w:r w:rsidRPr="00373A38">
        <w:rPr>
          <w:rFonts w:cs="Times New Roman"/>
          <w:bCs/>
          <w:szCs w:val="24"/>
        </w:rPr>
        <w:t>vil God</w:t>
      </w:r>
      <w:r w:rsidR="004F26F1">
        <w:rPr>
          <w:rFonts w:cs="Times New Roman"/>
          <w:bCs/>
          <w:szCs w:val="24"/>
        </w:rPr>
        <w:t>’</w:t>
      </w:r>
      <w:r w:rsidRPr="00373A38">
        <w:rPr>
          <w:rFonts w:cs="Times New Roman"/>
          <w:bCs/>
          <w:szCs w:val="24"/>
        </w:rPr>
        <w:t xml:space="preserve">s </w:t>
      </w:r>
      <w:r w:rsidR="00EB476C">
        <w:rPr>
          <w:rFonts w:cs="Times New Roman"/>
          <w:bCs/>
          <w:szCs w:val="24"/>
        </w:rPr>
        <w:t>P</w:t>
      </w:r>
      <w:r w:rsidRPr="00373A38">
        <w:rPr>
          <w:rFonts w:cs="Times New Roman"/>
          <w:bCs/>
          <w:szCs w:val="24"/>
        </w:rPr>
        <w:t xml:space="preserve">rinciple of </w:t>
      </w:r>
      <w:r w:rsidR="00EB476C">
        <w:rPr>
          <w:rFonts w:cs="Times New Roman"/>
          <w:bCs/>
          <w:szCs w:val="24"/>
        </w:rPr>
        <w:t>U</w:t>
      </w:r>
      <w:r w:rsidRPr="00373A38">
        <w:rPr>
          <w:rFonts w:cs="Times New Roman"/>
          <w:bCs/>
          <w:szCs w:val="24"/>
        </w:rPr>
        <w:t>nity</w:t>
      </w:r>
      <w:r w:rsidR="004F26F1">
        <w:rPr>
          <w:rFonts w:cs="Times New Roman"/>
          <w:bCs/>
          <w:szCs w:val="24"/>
        </w:rPr>
        <w:t>’</w:t>
      </w:r>
      <w:r w:rsidRPr="00373A38">
        <w:rPr>
          <w:rFonts w:cs="Times New Roman"/>
          <w:bCs/>
          <w:szCs w:val="24"/>
        </w:rPr>
        <w:t xml:space="preserve"> was one of the early tracts written by Mr Darby</w:t>
      </w:r>
      <w:r w:rsidR="009B2024">
        <w:rPr>
          <w:rFonts w:cs="Times New Roman"/>
          <w:bCs/>
          <w:szCs w:val="24"/>
        </w:rPr>
        <w:t xml:space="preserve">.  </w:t>
      </w:r>
      <w:r w:rsidRPr="00373A38">
        <w:rPr>
          <w:rFonts w:cs="Times New Roman"/>
          <w:bCs/>
          <w:szCs w:val="24"/>
        </w:rPr>
        <w:t>Remember, it is separation from evil, not separation for separation</w:t>
      </w:r>
      <w:r w:rsidR="004F26F1">
        <w:rPr>
          <w:rFonts w:cs="Times New Roman"/>
          <w:bCs/>
          <w:szCs w:val="24"/>
        </w:rPr>
        <w:t>’</w:t>
      </w:r>
      <w:r w:rsidRPr="00373A38">
        <w:rPr>
          <w:rFonts w:cs="Times New Roman"/>
          <w:bCs/>
          <w:szCs w:val="24"/>
        </w:rPr>
        <w:t>s sake but separation from vessels to dishonour, from persons who are dishonouring to the Lord</w:t>
      </w:r>
      <w:r w:rsidR="009B2024">
        <w:rPr>
          <w:rFonts w:cs="Times New Roman"/>
          <w:bCs/>
          <w:szCs w:val="24"/>
        </w:rPr>
        <w:t xml:space="preserve">.  </w:t>
      </w:r>
      <w:r w:rsidRPr="00373A38">
        <w:rPr>
          <w:rFonts w:cs="Times New Roman"/>
          <w:bCs/>
          <w:szCs w:val="24"/>
        </w:rPr>
        <w:t>It goes on to say, he shall be a vessel to honour, sanctified</w:t>
      </w:r>
      <w:r w:rsidR="004F26F1">
        <w:rPr>
          <w:rFonts w:cs="Times New Roman"/>
          <w:bCs/>
          <w:szCs w:val="24"/>
        </w:rPr>
        <w:t>”</w:t>
      </w:r>
      <w:r w:rsidR="009B2024">
        <w:rPr>
          <w:rFonts w:cs="Times New Roman"/>
          <w:bCs/>
          <w:szCs w:val="24"/>
        </w:rPr>
        <w:t>—</w:t>
      </w:r>
      <w:r w:rsidRPr="00373A38">
        <w:rPr>
          <w:rFonts w:cs="Times New Roman"/>
          <w:bCs/>
          <w:szCs w:val="24"/>
        </w:rPr>
        <w:t>sanctified means set apart for God</w:t>
      </w:r>
      <w:r w:rsidR="004F26F1">
        <w:rPr>
          <w:rFonts w:cs="Times New Roman"/>
          <w:bCs/>
          <w:szCs w:val="24"/>
        </w:rPr>
        <w:t>’</w:t>
      </w:r>
      <w:r w:rsidRPr="00373A38">
        <w:rPr>
          <w:rFonts w:cs="Times New Roman"/>
          <w:bCs/>
          <w:szCs w:val="24"/>
        </w:rPr>
        <w:t>s holy purposes</w:t>
      </w:r>
      <w:r w:rsidR="009B2024">
        <w:rPr>
          <w:rFonts w:cs="Times New Roman"/>
          <w:bCs/>
          <w:szCs w:val="24"/>
        </w:rPr>
        <w:t>—“</w:t>
      </w:r>
      <w:r w:rsidRPr="00373A38">
        <w:rPr>
          <w:rFonts w:cs="Times New Roman"/>
          <w:bCs/>
          <w:szCs w:val="24"/>
        </w:rPr>
        <w:t>serviceable to the Master, prepared for every good work</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May </w:t>
      </w:r>
      <w:r w:rsidR="00EB476C" w:rsidRPr="00373A38">
        <w:rPr>
          <w:rFonts w:cs="Times New Roman"/>
          <w:bCs/>
          <w:szCs w:val="24"/>
        </w:rPr>
        <w:t>every one</w:t>
      </w:r>
      <w:r w:rsidRPr="00373A38">
        <w:rPr>
          <w:rFonts w:cs="Times New Roman"/>
          <w:bCs/>
          <w:szCs w:val="24"/>
        </w:rPr>
        <w:t xml:space="preserve"> of us here desire to be serviceable to the Master, prepared for every good work</w:t>
      </w:r>
      <w:r w:rsidR="009B2024">
        <w:rPr>
          <w:rFonts w:cs="Times New Roman"/>
          <w:bCs/>
          <w:szCs w:val="24"/>
        </w:rPr>
        <w:t xml:space="preserve">.  </w:t>
      </w:r>
      <w:r w:rsidRPr="00373A38">
        <w:rPr>
          <w:rFonts w:cs="Times New Roman"/>
          <w:bCs/>
          <w:szCs w:val="24"/>
        </w:rPr>
        <w:t>There are those who have a judgment about what is wrong but feel they ought to stay in it to help others</w:t>
      </w:r>
      <w:r w:rsidR="009B2024">
        <w:rPr>
          <w:rFonts w:cs="Times New Roman"/>
          <w:bCs/>
          <w:szCs w:val="24"/>
        </w:rPr>
        <w:t xml:space="preserve">.  </w:t>
      </w:r>
      <w:r w:rsidRPr="00373A38">
        <w:rPr>
          <w:rFonts w:cs="Times New Roman"/>
          <w:bCs/>
          <w:szCs w:val="24"/>
        </w:rPr>
        <w:t>That is not God</w:t>
      </w:r>
      <w:r w:rsidR="004F26F1">
        <w:rPr>
          <w:rFonts w:cs="Times New Roman"/>
          <w:bCs/>
          <w:szCs w:val="24"/>
        </w:rPr>
        <w:t>’</w:t>
      </w:r>
      <w:r w:rsidRPr="00373A38">
        <w:rPr>
          <w:rFonts w:cs="Times New Roman"/>
          <w:bCs/>
          <w:szCs w:val="24"/>
        </w:rPr>
        <w:t>s way; it is not the way that Paul indicates in the second epistle to Timothy</w:t>
      </w:r>
      <w:r w:rsidR="009B2024">
        <w:rPr>
          <w:rFonts w:cs="Times New Roman"/>
          <w:bCs/>
          <w:szCs w:val="24"/>
        </w:rPr>
        <w:t xml:space="preserve">.  </w:t>
      </w:r>
      <w:r w:rsidRPr="00373A38">
        <w:rPr>
          <w:rFonts w:cs="Times New Roman"/>
          <w:bCs/>
          <w:szCs w:val="24"/>
        </w:rPr>
        <w:t xml:space="preserve">He says, </w:t>
      </w:r>
      <w:r w:rsidR="004F26F1">
        <w:rPr>
          <w:rFonts w:cs="Times New Roman"/>
          <w:bCs/>
          <w:szCs w:val="24"/>
        </w:rPr>
        <w:t>“</w:t>
      </w:r>
      <w:r w:rsidRPr="00373A38">
        <w:rPr>
          <w:rFonts w:cs="Times New Roman"/>
          <w:bCs/>
          <w:szCs w:val="24"/>
        </w:rPr>
        <w:t>in separating himself from them, he shall be a vessel to honour</w:t>
      </w:r>
      <w:r w:rsidR="004F26F1">
        <w:rPr>
          <w:rFonts w:cs="Times New Roman"/>
          <w:bCs/>
          <w:szCs w:val="24"/>
        </w:rPr>
        <w:t>”</w:t>
      </w:r>
      <w:r w:rsidRPr="00373A38">
        <w:rPr>
          <w:rFonts w:cs="Times New Roman"/>
          <w:bCs/>
          <w:szCs w:val="24"/>
        </w:rPr>
        <w:t xml:space="preserve"> and he will be </w:t>
      </w:r>
      <w:r w:rsidR="004F26F1">
        <w:rPr>
          <w:rFonts w:cs="Times New Roman"/>
          <w:bCs/>
          <w:szCs w:val="24"/>
        </w:rPr>
        <w:t>“</w:t>
      </w:r>
      <w:r w:rsidRPr="00373A38">
        <w:rPr>
          <w:rFonts w:cs="Times New Roman"/>
          <w:bCs/>
          <w:szCs w:val="24"/>
        </w:rPr>
        <w:t>prepared for every good work</w:t>
      </w:r>
      <w:r w:rsidR="004F26F1">
        <w:rPr>
          <w:rFonts w:cs="Times New Roman"/>
          <w:bCs/>
          <w:szCs w:val="24"/>
        </w:rPr>
        <w:t>”</w:t>
      </w:r>
      <w:r w:rsidR="009B2024">
        <w:rPr>
          <w:rFonts w:cs="Times New Roman"/>
          <w:bCs/>
          <w:szCs w:val="24"/>
        </w:rPr>
        <w:t xml:space="preserve">.  </w:t>
      </w:r>
    </w:p>
    <w:p w14:paraId="2E931D27" w14:textId="4522C364"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I have read of persons in the Old Testament, each one of whom said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that is the attitude of serviceability</w:t>
      </w:r>
      <w:r w:rsidR="009B2024">
        <w:rPr>
          <w:rFonts w:cs="Times New Roman"/>
          <w:bCs/>
          <w:szCs w:val="24"/>
        </w:rPr>
        <w:t xml:space="preserve">.  </w:t>
      </w:r>
      <w:r w:rsidRPr="00373A38">
        <w:rPr>
          <w:rFonts w:cs="Times New Roman"/>
          <w:bCs/>
          <w:szCs w:val="24"/>
        </w:rPr>
        <w:t>I would like every one of us here myself included, to be concerned to be in the state of being serviceable</w:t>
      </w:r>
      <w:r w:rsidR="009B2024">
        <w:rPr>
          <w:rFonts w:cs="Times New Roman"/>
          <w:bCs/>
          <w:szCs w:val="24"/>
        </w:rPr>
        <w:t xml:space="preserve">.  </w:t>
      </w:r>
      <w:r w:rsidRPr="00373A38">
        <w:rPr>
          <w:rFonts w:cs="Times New Roman"/>
          <w:bCs/>
          <w:szCs w:val="24"/>
        </w:rPr>
        <w:t>Abraham was a mature man who learned to know God, and one whom God knew</w:t>
      </w:r>
      <w:r w:rsidR="009B2024">
        <w:rPr>
          <w:rFonts w:cs="Times New Roman"/>
          <w:bCs/>
          <w:szCs w:val="24"/>
        </w:rPr>
        <w:t xml:space="preserve">.  </w:t>
      </w:r>
      <w:r w:rsidRPr="00373A38">
        <w:rPr>
          <w:rFonts w:cs="Times New Roman"/>
          <w:bCs/>
          <w:szCs w:val="24"/>
        </w:rPr>
        <w:t xml:space="preserve">God could say about him, </w:t>
      </w:r>
      <w:r w:rsidR="004F26F1">
        <w:rPr>
          <w:rFonts w:cs="Times New Roman"/>
          <w:bCs/>
          <w:szCs w:val="24"/>
        </w:rPr>
        <w:t>“</w:t>
      </w:r>
      <w:r w:rsidRPr="00373A38">
        <w:rPr>
          <w:rFonts w:cs="Times New Roman"/>
          <w:bCs/>
          <w:szCs w:val="24"/>
        </w:rPr>
        <w:t>I know him</w:t>
      </w:r>
      <w:r w:rsidR="004F26F1">
        <w:rPr>
          <w:rFonts w:cs="Times New Roman"/>
          <w:bCs/>
          <w:szCs w:val="24"/>
        </w:rPr>
        <w:t>”</w:t>
      </w:r>
      <w:r w:rsidRPr="00373A38">
        <w:rPr>
          <w:rFonts w:cs="Times New Roman"/>
          <w:bCs/>
          <w:szCs w:val="24"/>
        </w:rPr>
        <w:t xml:space="preserve"> </w:t>
      </w:r>
      <w:r w:rsidRPr="00373A38">
        <w:rPr>
          <w:rFonts w:cs="Times New Roman"/>
          <w:bCs/>
          <w:szCs w:val="24"/>
        </w:rPr>
        <w:lastRenderedPageBreak/>
        <w:t>Gen 18: 19</w:t>
      </w:r>
      <w:r w:rsidR="009B2024">
        <w:rPr>
          <w:rFonts w:cs="Times New Roman"/>
          <w:bCs/>
          <w:szCs w:val="24"/>
        </w:rPr>
        <w:t xml:space="preserve">.  </w:t>
      </w:r>
      <w:r w:rsidRPr="00373A38">
        <w:rPr>
          <w:rFonts w:cs="Times New Roman"/>
          <w:bCs/>
          <w:szCs w:val="24"/>
        </w:rPr>
        <w:t>He was one in whom God had confidence, whom God could trust</w:t>
      </w:r>
      <w:r w:rsidR="009B2024">
        <w:rPr>
          <w:rFonts w:cs="Times New Roman"/>
          <w:bCs/>
          <w:szCs w:val="24"/>
        </w:rPr>
        <w:t xml:space="preserve">.  </w:t>
      </w:r>
      <w:r w:rsidRPr="00373A38">
        <w:rPr>
          <w:rFonts w:cs="Times New Roman"/>
          <w:bCs/>
          <w:szCs w:val="24"/>
        </w:rPr>
        <w:t xml:space="preserve">It says here, </w:t>
      </w:r>
      <w:r w:rsidR="004F26F1">
        <w:rPr>
          <w:rFonts w:cs="Times New Roman"/>
          <w:bCs/>
          <w:szCs w:val="24"/>
        </w:rPr>
        <w:t>“</w:t>
      </w:r>
      <w:r w:rsidRPr="00373A38">
        <w:rPr>
          <w:rFonts w:cs="Times New Roman"/>
          <w:bCs/>
          <w:szCs w:val="24"/>
        </w:rPr>
        <w:t>God tried Abraham, and said to him, Abraham</w:t>
      </w:r>
      <w:r w:rsidR="003C3CAD">
        <w:rPr>
          <w:rFonts w:cs="Times New Roman"/>
          <w:bCs/>
          <w:szCs w:val="24"/>
        </w:rPr>
        <w:t xml:space="preserve">! </w:t>
      </w:r>
      <w:r w:rsidRPr="00373A38">
        <w:rPr>
          <w:rFonts w:cs="Times New Roman"/>
          <w:bCs/>
          <w:szCs w:val="24"/>
        </w:rPr>
        <w:t>and he said, Here am I</w:t>
      </w:r>
      <w:r w:rsidR="004F26F1">
        <w:rPr>
          <w:rFonts w:cs="Times New Roman"/>
          <w:bCs/>
          <w:szCs w:val="24"/>
        </w:rPr>
        <w:t>”</w:t>
      </w:r>
      <w:r w:rsidR="009B2024">
        <w:rPr>
          <w:rFonts w:cs="Times New Roman"/>
          <w:bCs/>
          <w:szCs w:val="24"/>
        </w:rPr>
        <w:t xml:space="preserve">.  </w:t>
      </w:r>
      <w:r w:rsidRPr="00373A38">
        <w:rPr>
          <w:rFonts w:cs="Times New Roman"/>
          <w:bCs/>
          <w:szCs w:val="24"/>
        </w:rPr>
        <w:t>He was a vessel to honour sanctified, serviceable, prepared for every good work</w:t>
      </w:r>
      <w:r w:rsidR="009B2024">
        <w:rPr>
          <w:rFonts w:cs="Times New Roman"/>
          <w:bCs/>
          <w:szCs w:val="24"/>
        </w:rPr>
        <w:t xml:space="preserve">.  </w:t>
      </w:r>
      <w:r w:rsidRPr="00373A38">
        <w:rPr>
          <w:rFonts w:cs="Times New Roman"/>
          <w:bCs/>
          <w:szCs w:val="24"/>
        </w:rPr>
        <w:t>What was the good work he was going to undertake</w:t>
      </w:r>
      <w:r w:rsidR="003C3CAD">
        <w:rPr>
          <w:rFonts w:cs="Times New Roman"/>
          <w:bCs/>
          <w:szCs w:val="24"/>
        </w:rPr>
        <w:t xml:space="preserve">?  </w:t>
      </w:r>
      <w:r w:rsidRPr="00373A38">
        <w:rPr>
          <w:rFonts w:cs="Times New Roman"/>
          <w:bCs/>
          <w:szCs w:val="24"/>
        </w:rPr>
        <w:t>What was the purpose of it</w:t>
      </w:r>
      <w:r w:rsidR="003C3CAD">
        <w:rPr>
          <w:rFonts w:cs="Times New Roman"/>
          <w:bCs/>
          <w:szCs w:val="24"/>
        </w:rPr>
        <w:t xml:space="preserve">?  </w:t>
      </w:r>
      <w:r w:rsidRPr="00373A38">
        <w:rPr>
          <w:rFonts w:cs="Times New Roman"/>
          <w:bCs/>
          <w:szCs w:val="24"/>
        </w:rPr>
        <w:t>God asked him to do certain things for His own pleasure; God wanted to have pleasure in every movement Abraham made</w:t>
      </w:r>
      <w:r w:rsidR="009B2024">
        <w:rPr>
          <w:rFonts w:cs="Times New Roman"/>
          <w:bCs/>
          <w:szCs w:val="24"/>
        </w:rPr>
        <w:t xml:space="preserve">.  </w:t>
      </w:r>
      <w:r w:rsidRPr="00373A38">
        <w:rPr>
          <w:rFonts w:cs="Times New Roman"/>
          <w:bCs/>
          <w:szCs w:val="24"/>
        </w:rPr>
        <w:t>If we are to be serviceable, the first thing to have in mind is, serviceable to the Master, serviceable in view of the pleasure of God</w:t>
      </w:r>
      <w:r w:rsidR="009B2024">
        <w:rPr>
          <w:rFonts w:cs="Times New Roman"/>
          <w:bCs/>
          <w:szCs w:val="24"/>
        </w:rPr>
        <w:t xml:space="preserve">.  </w:t>
      </w:r>
      <w:r w:rsidRPr="00373A38">
        <w:rPr>
          <w:rFonts w:cs="Times New Roman"/>
          <w:bCs/>
          <w:szCs w:val="24"/>
        </w:rPr>
        <w:t>It is not just doing something that I want to do</w:t>
      </w:r>
      <w:r w:rsidR="009B2024">
        <w:rPr>
          <w:rFonts w:cs="Times New Roman"/>
          <w:bCs/>
          <w:szCs w:val="24"/>
        </w:rPr>
        <w:t xml:space="preserve">.  </w:t>
      </w:r>
      <w:r w:rsidRPr="00373A38">
        <w:rPr>
          <w:rFonts w:cs="Times New Roman"/>
          <w:bCs/>
          <w:szCs w:val="24"/>
        </w:rPr>
        <w:t>We were referring somewhere recently to anyone who may say, I think I could make a good missionary; I think that would just suit me, to go out to some foreign country and be a missionary; I think my qualities would just be filled out in that kind of work</w:t>
      </w:r>
      <w:r w:rsidR="009B2024">
        <w:rPr>
          <w:rFonts w:cs="Times New Roman"/>
          <w:bCs/>
          <w:szCs w:val="24"/>
        </w:rPr>
        <w:t xml:space="preserve">.  </w:t>
      </w:r>
      <w:r w:rsidRPr="00373A38">
        <w:rPr>
          <w:rFonts w:cs="Times New Roman"/>
          <w:bCs/>
          <w:szCs w:val="24"/>
        </w:rPr>
        <w:t>That is the wrong way round</w:t>
      </w:r>
      <w:r w:rsidR="009B2024">
        <w:rPr>
          <w:rFonts w:cs="Times New Roman"/>
          <w:bCs/>
          <w:szCs w:val="24"/>
        </w:rPr>
        <w:t xml:space="preserve">.  </w:t>
      </w:r>
      <w:r w:rsidRPr="00373A38">
        <w:rPr>
          <w:rFonts w:cs="Times New Roman"/>
          <w:bCs/>
          <w:szCs w:val="24"/>
        </w:rPr>
        <w:t>It is a question of being serviceable for divine pleasure, waiting on indications from the Lord what to do, not taking the initiative as to what I think I ought to do, and so with less matters than becoming missionaries</w:t>
      </w:r>
      <w:r w:rsidR="009B2024">
        <w:rPr>
          <w:rFonts w:cs="Times New Roman"/>
          <w:bCs/>
          <w:szCs w:val="24"/>
        </w:rPr>
        <w:t xml:space="preserve">.  </w:t>
      </w:r>
      <w:r w:rsidRPr="00373A38">
        <w:rPr>
          <w:rFonts w:cs="Times New Roman"/>
          <w:bCs/>
          <w:szCs w:val="24"/>
        </w:rPr>
        <w:t>We often have things the wrong way round</w:t>
      </w:r>
      <w:r w:rsidR="009B2024">
        <w:rPr>
          <w:rFonts w:cs="Times New Roman"/>
          <w:bCs/>
          <w:szCs w:val="24"/>
        </w:rPr>
        <w:t xml:space="preserve">.  </w:t>
      </w:r>
      <w:r w:rsidRPr="00373A38">
        <w:rPr>
          <w:rFonts w:cs="Times New Roman"/>
          <w:bCs/>
          <w:szCs w:val="24"/>
        </w:rPr>
        <w:t xml:space="preserve">But Abraham said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he was in that state of being serviceable</w:t>
      </w:r>
      <w:r w:rsidR="009B2024">
        <w:rPr>
          <w:rFonts w:cs="Times New Roman"/>
          <w:bCs/>
          <w:szCs w:val="24"/>
        </w:rPr>
        <w:t xml:space="preserve">.  </w:t>
      </w:r>
      <w:r w:rsidRPr="00373A38">
        <w:rPr>
          <w:rFonts w:cs="Times New Roman"/>
          <w:bCs/>
          <w:szCs w:val="24"/>
        </w:rPr>
        <w:t>He might have shrunk from what was committed to him but he did not</w:t>
      </w:r>
      <w:r w:rsidR="009B2024">
        <w:rPr>
          <w:rFonts w:cs="Times New Roman"/>
          <w:bCs/>
          <w:szCs w:val="24"/>
        </w:rPr>
        <w:t xml:space="preserve">.  </w:t>
      </w:r>
    </w:p>
    <w:p w14:paraId="5CD21E02" w14:textId="3E01EAC9"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As you read these verses you can think of Jehovah looking down from heaven and watching Abraham in every move he made and every step he took</w:t>
      </w:r>
      <w:r w:rsidR="009B2024">
        <w:rPr>
          <w:rFonts w:cs="Times New Roman"/>
          <w:bCs/>
          <w:szCs w:val="24"/>
        </w:rPr>
        <w:t xml:space="preserve">.  </w:t>
      </w:r>
      <w:r w:rsidRPr="00373A38">
        <w:rPr>
          <w:rFonts w:cs="Times New Roman"/>
          <w:bCs/>
          <w:szCs w:val="24"/>
        </w:rPr>
        <w:t xml:space="preserve">It says, </w:t>
      </w:r>
      <w:r w:rsidR="004F26F1">
        <w:rPr>
          <w:rFonts w:cs="Times New Roman"/>
          <w:bCs/>
          <w:szCs w:val="24"/>
        </w:rPr>
        <w:t>“</w:t>
      </w:r>
      <w:r w:rsidRPr="00373A38">
        <w:rPr>
          <w:rFonts w:cs="Times New Roman"/>
          <w:bCs/>
          <w:szCs w:val="24"/>
        </w:rPr>
        <w:t>Abraham rose early in the morning</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He might have waited until the afternoon, or the next day, but no,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serviceable to the Master, prepared for every good work in view of divine pleasure</w:t>
      </w:r>
      <w:r w:rsidR="009B2024">
        <w:rPr>
          <w:rFonts w:cs="Times New Roman"/>
          <w:bCs/>
          <w:szCs w:val="24"/>
        </w:rPr>
        <w:t xml:space="preserve">.  </w:t>
      </w:r>
      <w:r w:rsidRPr="00373A38">
        <w:rPr>
          <w:rFonts w:cs="Times New Roman"/>
          <w:bCs/>
          <w:szCs w:val="24"/>
        </w:rPr>
        <w:t xml:space="preserve">He </w:t>
      </w:r>
      <w:r w:rsidR="004F26F1">
        <w:rPr>
          <w:rFonts w:cs="Times New Roman"/>
          <w:bCs/>
          <w:szCs w:val="24"/>
        </w:rPr>
        <w:t>“</w:t>
      </w:r>
      <w:r w:rsidRPr="00373A38">
        <w:rPr>
          <w:rFonts w:cs="Times New Roman"/>
          <w:bCs/>
          <w:szCs w:val="24"/>
        </w:rPr>
        <w:t>rose early in the morning, and saddled his ass, and took two of his young men with him, and Isaac his son; and he clave the wood for the burnt-offering, and rose up and went to the place that God had told him of</w:t>
      </w:r>
      <w:r w:rsidR="00D90E99">
        <w:rPr>
          <w:rFonts w:cs="Times New Roman"/>
          <w:bCs/>
          <w:szCs w:val="24"/>
        </w:rPr>
        <w:t>”</w:t>
      </w:r>
      <w:r w:rsidR="009B2024">
        <w:rPr>
          <w:rFonts w:cs="Times New Roman"/>
          <w:bCs/>
          <w:szCs w:val="24"/>
        </w:rPr>
        <w:t xml:space="preserve">.  </w:t>
      </w:r>
      <w:r w:rsidR="004F26F1">
        <w:rPr>
          <w:rFonts w:cs="Times New Roman"/>
          <w:bCs/>
          <w:szCs w:val="24"/>
        </w:rPr>
        <w:t>“</w:t>
      </w:r>
      <w:r w:rsidRPr="00373A38">
        <w:rPr>
          <w:rFonts w:cs="Times New Roman"/>
          <w:bCs/>
          <w:szCs w:val="24"/>
        </w:rPr>
        <w:t>On the third day Abraham lifted up his eyes and saw the place from afar</w:t>
      </w:r>
      <w:r w:rsidR="004F26F1">
        <w:rPr>
          <w:rFonts w:cs="Times New Roman"/>
          <w:bCs/>
          <w:szCs w:val="24"/>
        </w:rPr>
        <w:t>”</w:t>
      </w:r>
      <w:r w:rsidR="009B2024">
        <w:rPr>
          <w:rFonts w:cs="Times New Roman"/>
          <w:bCs/>
          <w:szCs w:val="24"/>
        </w:rPr>
        <w:t xml:space="preserve">.  </w:t>
      </w:r>
      <w:r w:rsidRPr="00373A38">
        <w:rPr>
          <w:rFonts w:cs="Times New Roman"/>
          <w:bCs/>
          <w:szCs w:val="24"/>
        </w:rPr>
        <w:t>I believe that in every movement Abraham made in this section Jehovah had pleasure, in fact God saw in Abraham</w:t>
      </w:r>
      <w:r w:rsidR="004F26F1">
        <w:rPr>
          <w:rFonts w:cs="Times New Roman"/>
          <w:bCs/>
          <w:szCs w:val="24"/>
        </w:rPr>
        <w:t>’</w:t>
      </w:r>
      <w:r w:rsidRPr="00373A38">
        <w:rPr>
          <w:rFonts w:cs="Times New Roman"/>
          <w:bCs/>
          <w:szCs w:val="24"/>
        </w:rPr>
        <w:t>s movements and Abraham</w:t>
      </w:r>
      <w:r w:rsidR="004F26F1">
        <w:rPr>
          <w:rFonts w:cs="Times New Roman"/>
          <w:bCs/>
          <w:szCs w:val="24"/>
        </w:rPr>
        <w:t>’</w:t>
      </w:r>
      <w:r w:rsidRPr="00373A38">
        <w:rPr>
          <w:rFonts w:cs="Times New Roman"/>
          <w:bCs/>
          <w:szCs w:val="24"/>
        </w:rPr>
        <w:t>s feelings how He Himself would feel when His beloved Son was here</w:t>
      </w:r>
      <w:r w:rsidR="009B2024">
        <w:rPr>
          <w:rFonts w:cs="Times New Roman"/>
          <w:bCs/>
          <w:szCs w:val="24"/>
        </w:rPr>
        <w:t xml:space="preserve">.  </w:t>
      </w:r>
      <w:r w:rsidRPr="00373A38">
        <w:rPr>
          <w:rFonts w:cs="Times New Roman"/>
          <w:bCs/>
          <w:szCs w:val="24"/>
        </w:rPr>
        <w:t>How remarkable that Abraham was serviceable in view of filling out something that was for God</w:t>
      </w:r>
      <w:r w:rsidR="004F26F1">
        <w:rPr>
          <w:rFonts w:cs="Times New Roman"/>
          <w:bCs/>
          <w:szCs w:val="24"/>
        </w:rPr>
        <w:t>’</w:t>
      </w:r>
      <w:r w:rsidRPr="00373A38">
        <w:rPr>
          <w:rFonts w:cs="Times New Roman"/>
          <w:bCs/>
          <w:szCs w:val="24"/>
        </w:rPr>
        <w:t>s own pleasure</w:t>
      </w:r>
      <w:r w:rsidR="009B2024">
        <w:rPr>
          <w:rFonts w:cs="Times New Roman"/>
          <w:bCs/>
          <w:szCs w:val="24"/>
        </w:rPr>
        <w:t xml:space="preserve">.  </w:t>
      </w:r>
      <w:r w:rsidR="004F26F1">
        <w:rPr>
          <w:rFonts w:cs="Times New Roman"/>
          <w:bCs/>
          <w:szCs w:val="24"/>
        </w:rPr>
        <w:t>“</w:t>
      </w:r>
      <w:r w:rsidRPr="00373A38">
        <w:rPr>
          <w:rFonts w:cs="Times New Roman"/>
          <w:bCs/>
          <w:szCs w:val="24"/>
        </w:rPr>
        <w:t>Isaac spoke to Abraham his father, and said, My father</w:t>
      </w:r>
      <w:r w:rsidR="003C3CAD">
        <w:rPr>
          <w:rFonts w:cs="Times New Roman"/>
          <w:bCs/>
          <w:szCs w:val="24"/>
        </w:rPr>
        <w:t xml:space="preserve">!  </w:t>
      </w:r>
      <w:r w:rsidRPr="00373A38">
        <w:rPr>
          <w:rFonts w:cs="Times New Roman"/>
          <w:bCs/>
          <w:szCs w:val="24"/>
        </w:rPr>
        <w:t>And he said, Here am I, my son</w:t>
      </w:r>
      <w:r w:rsidR="004F26F1">
        <w:rPr>
          <w:rFonts w:cs="Times New Roman"/>
          <w:bCs/>
          <w:szCs w:val="24"/>
        </w:rPr>
        <w:t>”</w:t>
      </w:r>
      <w:r w:rsidR="009B2024">
        <w:rPr>
          <w:rFonts w:cs="Times New Roman"/>
          <w:bCs/>
          <w:szCs w:val="24"/>
        </w:rPr>
        <w:t xml:space="preserve">.  </w:t>
      </w:r>
      <w:r w:rsidRPr="00373A38">
        <w:rPr>
          <w:rFonts w:cs="Times New Roman"/>
          <w:bCs/>
          <w:szCs w:val="24"/>
        </w:rPr>
        <w:t>Think of the affection between Abraham and Isaac</w:t>
      </w:r>
      <w:r w:rsidR="003C3CAD">
        <w:rPr>
          <w:rFonts w:cs="Times New Roman"/>
          <w:bCs/>
          <w:szCs w:val="24"/>
        </w:rPr>
        <w:t xml:space="preserve">!  </w:t>
      </w:r>
      <w:r w:rsidRPr="00373A38">
        <w:rPr>
          <w:rFonts w:cs="Times New Roman"/>
          <w:bCs/>
          <w:szCs w:val="24"/>
        </w:rPr>
        <w:t>It is all typical of the Lord Jesus and of His sacrifice</w:t>
      </w:r>
      <w:r w:rsidR="009B2024">
        <w:rPr>
          <w:rFonts w:cs="Times New Roman"/>
          <w:bCs/>
          <w:szCs w:val="24"/>
        </w:rPr>
        <w:t xml:space="preserve">.  </w:t>
      </w:r>
      <w:r w:rsidRPr="00373A38">
        <w:rPr>
          <w:rFonts w:cs="Times New Roman"/>
          <w:bCs/>
          <w:szCs w:val="24"/>
        </w:rPr>
        <w:t>Abraham was serviceable and prepared to sacrifice in view of the divine pleasure and God</w:t>
      </w:r>
      <w:r w:rsidR="004F26F1">
        <w:rPr>
          <w:rFonts w:cs="Times New Roman"/>
          <w:bCs/>
          <w:szCs w:val="24"/>
        </w:rPr>
        <w:t>’</w:t>
      </w:r>
      <w:r w:rsidRPr="00373A38">
        <w:rPr>
          <w:rFonts w:cs="Times New Roman"/>
          <w:bCs/>
          <w:szCs w:val="24"/>
        </w:rPr>
        <w:t>s own satisfaction</w:t>
      </w:r>
      <w:r w:rsidR="009B2024">
        <w:rPr>
          <w:rFonts w:cs="Times New Roman"/>
          <w:bCs/>
          <w:szCs w:val="24"/>
        </w:rPr>
        <w:t xml:space="preserve">.  </w:t>
      </w:r>
      <w:r w:rsidRPr="00373A38">
        <w:rPr>
          <w:rFonts w:cs="Times New Roman"/>
          <w:bCs/>
          <w:szCs w:val="24"/>
        </w:rPr>
        <w:t>What an objective to have before us</w:t>
      </w:r>
      <w:r w:rsidR="003C3CAD">
        <w:rPr>
          <w:rFonts w:cs="Times New Roman"/>
          <w:bCs/>
          <w:szCs w:val="24"/>
        </w:rPr>
        <w:t xml:space="preserve">!  </w:t>
      </w:r>
      <w:r w:rsidRPr="00373A38">
        <w:rPr>
          <w:rFonts w:cs="Times New Roman"/>
          <w:bCs/>
          <w:szCs w:val="24"/>
        </w:rPr>
        <w:t xml:space="preserve">Is it not worthwhile being serviceable in view of yielding some </w:t>
      </w:r>
      <w:r w:rsidRPr="00373A38">
        <w:rPr>
          <w:rFonts w:cs="Times New Roman"/>
          <w:bCs/>
          <w:szCs w:val="24"/>
        </w:rPr>
        <w:lastRenderedPageBreak/>
        <w:t>pleasure to the heart of the blessed God</w:t>
      </w:r>
      <w:r w:rsidR="003C3CAD">
        <w:rPr>
          <w:rFonts w:cs="Times New Roman"/>
          <w:bCs/>
          <w:szCs w:val="24"/>
        </w:rPr>
        <w:t xml:space="preserve">?  </w:t>
      </w:r>
      <w:r w:rsidRPr="00373A38">
        <w:rPr>
          <w:rFonts w:cs="Times New Roman"/>
          <w:bCs/>
          <w:szCs w:val="24"/>
        </w:rPr>
        <w:t>What a privilege we have</w:t>
      </w:r>
      <w:r w:rsidR="003C3CAD">
        <w:rPr>
          <w:rFonts w:cs="Times New Roman"/>
          <w:bCs/>
          <w:szCs w:val="24"/>
        </w:rPr>
        <w:t xml:space="preserve">!  </w:t>
      </w:r>
      <w:r w:rsidRPr="00373A38">
        <w:rPr>
          <w:rFonts w:cs="Times New Roman"/>
          <w:bCs/>
          <w:szCs w:val="24"/>
        </w:rPr>
        <w:t xml:space="preserve">Is it not worthwhile being a vessel to honour, facing exercises of separation, of </w:t>
      </w:r>
      <w:r w:rsidR="007B64FE" w:rsidRPr="00373A38">
        <w:rPr>
          <w:rFonts w:cs="Times New Roman"/>
          <w:bCs/>
          <w:szCs w:val="24"/>
        </w:rPr>
        <w:t>sanctification</w:t>
      </w:r>
      <w:r w:rsidR="007B64FE">
        <w:rPr>
          <w:rFonts w:cs="Times New Roman"/>
          <w:bCs/>
          <w:szCs w:val="24"/>
        </w:rPr>
        <w:t>?</w:t>
      </w:r>
      <w:r w:rsidR="009B2024">
        <w:rPr>
          <w:rFonts w:cs="Times New Roman"/>
          <w:bCs/>
          <w:szCs w:val="24"/>
        </w:rPr>
        <w:t xml:space="preserve">  </w:t>
      </w:r>
      <w:r w:rsidRPr="00373A38">
        <w:rPr>
          <w:rFonts w:cs="Times New Roman"/>
          <w:bCs/>
          <w:szCs w:val="24"/>
        </w:rPr>
        <w:t>We are to be sanctified persons</w:t>
      </w:r>
      <w:r w:rsidR="009B2024">
        <w:rPr>
          <w:rFonts w:cs="Times New Roman"/>
          <w:bCs/>
          <w:szCs w:val="24"/>
        </w:rPr>
        <w:t xml:space="preserve">.  </w:t>
      </w:r>
      <w:r w:rsidRPr="00373A38">
        <w:rPr>
          <w:rFonts w:cs="Times New Roman"/>
          <w:bCs/>
          <w:szCs w:val="24"/>
        </w:rPr>
        <w:t>A sanctified person will know how to be separate</w:t>
      </w:r>
      <w:r w:rsidR="009B2024">
        <w:rPr>
          <w:rFonts w:cs="Times New Roman"/>
          <w:bCs/>
          <w:szCs w:val="24"/>
        </w:rPr>
        <w:t xml:space="preserve">.  </w:t>
      </w:r>
      <w:r w:rsidRPr="00373A38">
        <w:rPr>
          <w:rFonts w:cs="Times New Roman"/>
          <w:bCs/>
          <w:szCs w:val="24"/>
        </w:rPr>
        <w:t xml:space="preserve">It is not a question of obeying certain rules of separation, but if I can view myself and continually think of myself as a sanctified person set apart for divine </w:t>
      </w:r>
      <w:r w:rsidR="00111ECE" w:rsidRPr="00373A38">
        <w:rPr>
          <w:rFonts w:cs="Times New Roman"/>
          <w:bCs/>
          <w:szCs w:val="24"/>
        </w:rPr>
        <w:t>pleasure,</w:t>
      </w:r>
      <w:r w:rsidRPr="00373A38">
        <w:rPr>
          <w:rFonts w:cs="Times New Roman"/>
          <w:bCs/>
          <w:szCs w:val="24"/>
        </w:rPr>
        <w:t xml:space="preserve"> I will know how to be separate when I ought to be separate, and to be in this state of serviceability</w:t>
      </w:r>
      <w:r w:rsidR="009B2024">
        <w:rPr>
          <w:rFonts w:cs="Times New Roman"/>
          <w:bCs/>
          <w:szCs w:val="24"/>
        </w:rPr>
        <w:t xml:space="preserve">.  </w:t>
      </w:r>
      <w:r w:rsidRPr="00373A38">
        <w:rPr>
          <w:rFonts w:cs="Times New Roman"/>
          <w:bCs/>
          <w:szCs w:val="24"/>
        </w:rPr>
        <w:t>Abraham was serviceable in view of the pleasure of God</w:t>
      </w:r>
      <w:r w:rsidR="009B2024">
        <w:rPr>
          <w:rFonts w:cs="Times New Roman"/>
          <w:bCs/>
          <w:szCs w:val="24"/>
        </w:rPr>
        <w:t xml:space="preserve">.  </w:t>
      </w:r>
      <w:r w:rsidRPr="00373A38">
        <w:rPr>
          <w:rFonts w:cs="Times New Roman"/>
          <w:bCs/>
          <w:szCs w:val="24"/>
        </w:rPr>
        <w:t>Joseph was serviceable in view of the welfare of his brethren, and his brethren were far from being all they ought to be</w:t>
      </w:r>
      <w:r w:rsidR="009B2024">
        <w:rPr>
          <w:rFonts w:cs="Times New Roman"/>
          <w:bCs/>
          <w:szCs w:val="24"/>
        </w:rPr>
        <w:t xml:space="preserve">.  </w:t>
      </w:r>
      <w:r w:rsidRPr="00373A38">
        <w:rPr>
          <w:rFonts w:cs="Times New Roman"/>
          <w:bCs/>
          <w:szCs w:val="24"/>
        </w:rPr>
        <w:t>Abraham was a mature man, over one hundred years old, a man who had learned God over many years; Joseph was a youth of seventeen, a teenager we would say in present day language</w:t>
      </w:r>
      <w:r w:rsidR="009B2024">
        <w:rPr>
          <w:rFonts w:cs="Times New Roman"/>
          <w:bCs/>
          <w:szCs w:val="24"/>
        </w:rPr>
        <w:t xml:space="preserve">.  </w:t>
      </w:r>
      <w:r w:rsidRPr="00373A38">
        <w:rPr>
          <w:rFonts w:cs="Times New Roman"/>
          <w:bCs/>
          <w:szCs w:val="24"/>
        </w:rPr>
        <w:t xml:space="preserve">He </w:t>
      </w:r>
      <w:r w:rsidR="004F26F1">
        <w:rPr>
          <w:rFonts w:cs="Times New Roman"/>
          <w:bCs/>
          <w:szCs w:val="24"/>
        </w:rPr>
        <w:t>“</w:t>
      </w:r>
      <w:r w:rsidRPr="00373A38">
        <w:rPr>
          <w:rFonts w:cs="Times New Roman"/>
          <w:bCs/>
          <w:szCs w:val="24"/>
        </w:rPr>
        <w:t>fed the flock with his brethren; and he was doing service with the sons of Bilhah, and with the sons of Zilpah, his father</w:t>
      </w:r>
      <w:r w:rsidR="004F26F1">
        <w:rPr>
          <w:rFonts w:cs="Times New Roman"/>
          <w:bCs/>
          <w:szCs w:val="24"/>
        </w:rPr>
        <w:t>’</w:t>
      </w:r>
      <w:r w:rsidRPr="00373A38">
        <w:rPr>
          <w:rFonts w:cs="Times New Roman"/>
          <w:bCs/>
          <w:szCs w:val="24"/>
        </w:rPr>
        <w:t>s wives</w:t>
      </w:r>
      <w:r w:rsidR="009B2024">
        <w:rPr>
          <w:rFonts w:cs="Times New Roman"/>
          <w:bCs/>
          <w:szCs w:val="24"/>
        </w:rPr>
        <w:t xml:space="preserve">.  </w:t>
      </w:r>
      <w:r w:rsidRPr="00373A38">
        <w:rPr>
          <w:rFonts w:cs="Times New Roman"/>
          <w:bCs/>
          <w:szCs w:val="24"/>
        </w:rPr>
        <w:t>And Joseph brought to his father an evil report of them</w:t>
      </w:r>
      <w:r w:rsidR="004F26F1">
        <w:rPr>
          <w:rFonts w:cs="Times New Roman"/>
          <w:bCs/>
          <w:szCs w:val="24"/>
        </w:rPr>
        <w:t>”</w:t>
      </w:r>
      <w:r w:rsidR="009B2024">
        <w:rPr>
          <w:rFonts w:cs="Times New Roman"/>
          <w:bCs/>
          <w:szCs w:val="24"/>
        </w:rPr>
        <w:t xml:space="preserve">.  </w:t>
      </w:r>
      <w:r w:rsidRPr="00373A38">
        <w:rPr>
          <w:rFonts w:cs="Times New Roman"/>
          <w:bCs/>
          <w:szCs w:val="24"/>
        </w:rPr>
        <w:t>These are among the very persons that Joseph, at the age of seventeen, is prepared to be serviceable to with a view to seeking their welfare</w:t>
      </w:r>
      <w:r w:rsidR="009B2024">
        <w:rPr>
          <w:rFonts w:cs="Times New Roman"/>
          <w:bCs/>
          <w:szCs w:val="24"/>
        </w:rPr>
        <w:t xml:space="preserve">.  </w:t>
      </w:r>
      <w:r w:rsidRPr="00373A38">
        <w:rPr>
          <w:rFonts w:cs="Times New Roman"/>
          <w:bCs/>
          <w:szCs w:val="24"/>
        </w:rPr>
        <w:t>Joseph was available; he was sent out from the vale of Hebron, from the enjoyment of his father</w:t>
      </w:r>
      <w:r w:rsidR="004F26F1">
        <w:rPr>
          <w:rFonts w:cs="Times New Roman"/>
          <w:bCs/>
          <w:szCs w:val="24"/>
        </w:rPr>
        <w:t>’</w:t>
      </w:r>
      <w:r w:rsidRPr="00373A38">
        <w:rPr>
          <w:rFonts w:cs="Times New Roman"/>
          <w:bCs/>
          <w:szCs w:val="24"/>
        </w:rPr>
        <w:t>s love, to seek the welfare of his brethren</w:t>
      </w:r>
      <w:r w:rsidR="009B2024">
        <w:rPr>
          <w:rFonts w:cs="Times New Roman"/>
          <w:bCs/>
          <w:szCs w:val="24"/>
        </w:rPr>
        <w:t xml:space="preserve">.  </w:t>
      </w:r>
      <w:r w:rsidRPr="00373A38">
        <w:rPr>
          <w:rFonts w:cs="Times New Roman"/>
          <w:bCs/>
          <w:szCs w:val="24"/>
        </w:rPr>
        <w:t>This exercise lasted over twenty years</w:t>
      </w:r>
      <w:r w:rsidR="009B2024">
        <w:rPr>
          <w:rFonts w:cs="Times New Roman"/>
          <w:bCs/>
          <w:szCs w:val="24"/>
        </w:rPr>
        <w:t xml:space="preserve">.  </w:t>
      </w:r>
      <w:r w:rsidRPr="00373A38">
        <w:rPr>
          <w:rFonts w:cs="Times New Roman"/>
          <w:bCs/>
          <w:szCs w:val="24"/>
        </w:rPr>
        <w:t xml:space="preserve">Jacob said to him, </w:t>
      </w:r>
      <w:r w:rsidR="004F26F1">
        <w:rPr>
          <w:rFonts w:cs="Times New Roman"/>
          <w:bCs/>
          <w:szCs w:val="24"/>
        </w:rPr>
        <w:t>“</w:t>
      </w:r>
      <w:r w:rsidRPr="00373A38">
        <w:rPr>
          <w:rFonts w:cs="Times New Roman"/>
          <w:bCs/>
          <w:szCs w:val="24"/>
        </w:rPr>
        <w:t>Go, I pray thee, see after the welfare of thy brethren, and after the welfare of the flock; and bring me word again</w:t>
      </w:r>
      <w:r w:rsidR="004F26F1">
        <w:rPr>
          <w:rFonts w:cs="Times New Roman"/>
          <w:bCs/>
          <w:szCs w:val="24"/>
        </w:rPr>
        <w:t>”</w:t>
      </w:r>
      <w:r w:rsidR="009B2024">
        <w:rPr>
          <w:rFonts w:cs="Times New Roman"/>
          <w:bCs/>
          <w:szCs w:val="24"/>
        </w:rPr>
        <w:t xml:space="preserve">.  </w:t>
      </w:r>
      <w:r w:rsidRPr="00373A38">
        <w:rPr>
          <w:rFonts w:cs="Times New Roman"/>
          <w:bCs/>
          <w:szCs w:val="24"/>
        </w:rPr>
        <w:t>Joseph never brought word again; he was the victim of his brethren</w:t>
      </w:r>
      <w:r w:rsidR="004F26F1">
        <w:rPr>
          <w:rFonts w:cs="Times New Roman"/>
          <w:bCs/>
          <w:szCs w:val="24"/>
        </w:rPr>
        <w:t>’</w:t>
      </w:r>
      <w:r w:rsidRPr="00373A38">
        <w:rPr>
          <w:rFonts w:cs="Times New Roman"/>
          <w:bCs/>
          <w:szCs w:val="24"/>
        </w:rPr>
        <w:t>s animosity, sold into Egypt; he did not even see his brethren after this for over twenty years</w:t>
      </w:r>
      <w:r w:rsidR="009B2024">
        <w:rPr>
          <w:rFonts w:cs="Times New Roman"/>
          <w:bCs/>
          <w:szCs w:val="24"/>
        </w:rPr>
        <w:t xml:space="preserve">.  </w:t>
      </w:r>
      <w:r w:rsidRPr="00373A38">
        <w:rPr>
          <w:rFonts w:cs="Times New Roman"/>
          <w:bCs/>
          <w:szCs w:val="24"/>
        </w:rPr>
        <w:t>He had a long time of suffering</w:t>
      </w:r>
      <w:r w:rsidR="009B2024">
        <w:rPr>
          <w:rFonts w:cs="Times New Roman"/>
          <w:bCs/>
          <w:szCs w:val="24"/>
        </w:rPr>
        <w:t xml:space="preserve">.  </w:t>
      </w:r>
      <w:r w:rsidRPr="00373A38">
        <w:rPr>
          <w:rFonts w:cs="Times New Roman"/>
          <w:bCs/>
          <w:szCs w:val="24"/>
        </w:rPr>
        <w:t>Did he give up the service because of the difficulties</w:t>
      </w:r>
      <w:r w:rsidR="003C3CAD">
        <w:rPr>
          <w:rFonts w:cs="Times New Roman"/>
          <w:bCs/>
          <w:szCs w:val="24"/>
        </w:rPr>
        <w:t xml:space="preserve">?  </w:t>
      </w:r>
      <w:r w:rsidRPr="00373A38">
        <w:rPr>
          <w:rFonts w:cs="Times New Roman"/>
          <w:bCs/>
          <w:szCs w:val="24"/>
        </w:rPr>
        <w:t>No, he did not</w:t>
      </w:r>
      <w:r w:rsidR="009B2024">
        <w:rPr>
          <w:rFonts w:cs="Times New Roman"/>
          <w:bCs/>
          <w:szCs w:val="24"/>
        </w:rPr>
        <w:t xml:space="preserve">.  </w:t>
      </w:r>
      <w:r w:rsidRPr="00373A38">
        <w:rPr>
          <w:rFonts w:cs="Times New Roman"/>
          <w:bCs/>
          <w:szCs w:val="24"/>
        </w:rPr>
        <w:t>He had certain light in his soul; Joseph was conscious of his father</w:t>
      </w:r>
      <w:r w:rsidR="004F26F1">
        <w:rPr>
          <w:rFonts w:cs="Times New Roman"/>
          <w:bCs/>
          <w:szCs w:val="24"/>
        </w:rPr>
        <w:t>’</w:t>
      </w:r>
      <w:r w:rsidRPr="00373A38">
        <w:rPr>
          <w:rFonts w:cs="Times New Roman"/>
          <w:bCs/>
          <w:szCs w:val="24"/>
        </w:rPr>
        <w:t>s love</w:t>
      </w:r>
      <w:r w:rsidR="009B2024">
        <w:rPr>
          <w:rFonts w:cs="Times New Roman"/>
          <w:bCs/>
          <w:szCs w:val="24"/>
        </w:rPr>
        <w:t xml:space="preserve">.  </w:t>
      </w:r>
      <w:r w:rsidRPr="00373A38">
        <w:rPr>
          <w:rFonts w:cs="Times New Roman"/>
          <w:bCs/>
          <w:szCs w:val="24"/>
        </w:rPr>
        <w:t>It is good for every one of us to be conscious of being loved, not only loved by your parents but loved by God, having a place in the heart of the Lord Jesus</w:t>
      </w:r>
      <w:r w:rsidR="009B2024">
        <w:rPr>
          <w:rFonts w:cs="Times New Roman"/>
          <w:bCs/>
          <w:szCs w:val="24"/>
        </w:rPr>
        <w:t xml:space="preserve">.  </w:t>
      </w:r>
      <w:r w:rsidRPr="00373A38">
        <w:rPr>
          <w:rFonts w:cs="Times New Roman"/>
          <w:bCs/>
          <w:szCs w:val="24"/>
        </w:rPr>
        <w:t>In principle that was Joseph here, he was conscious of being loved</w:t>
      </w:r>
      <w:r w:rsidR="009B2024">
        <w:rPr>
          <w:rFonts w:cs="Times New Roman"/>
          <w:bCs/>
          <w:szCs w:val="24"/>
        </w:rPr>
        <w:t xml:space="preserve">.  </w:t>
      </w:r>
      <w:r w:rsidRPr="00373A38">
        <w:rPr>
          <w:rFonts w:cs="Times New Roman"/>
          <w:bCs/>
          <w:szCs w:val="24"/>
        </w:rPr>
        <w:t>What sustained him in all his sufferings, including being in prison, was the sense of his father</w:t>
      </w:r>
      <w:r w:rsidR="004F26F1">
        <w:rPr>
          <w:rFonts w:cs="Times New Roman"/>
          <w:bCs/>
          <w:szCs w:val="24"/>
        </w:rPr>
        <w:t>’</w:t>
      </w:r>
      <w:r w:rsidRPr="00373A38">
        <w:rPr>
          <w:rFonts w:cs="Times New Roman"/>
          <w:bCs/>
          <w:szCs w:val="24"/>
        </w:rPr>
        <w:t>s love</w:t>
      </w:r>
      <w:r w:rsidR="009B2024">
        <w:rPr>
          <w:rFonts w:cs="Times New Roman"/>
          <w:bCs/>
          <w:szCs w:val="24"/>
        </w:rPr>
        <w:t xml:space="preserve">.  </w:t>
      </w:r>
      <w:r w:rsidRPr="00373A38">
        <w:rPr>
          <w:rFonts w:cs="Times New Roman"/>
          <w:bCs/>
          <w:szCs w:val="24"/>
        </w:rPr>
        <w:t>Another thing that governed him was the light he had in his dreams</w:t>
      </w:r>
      <w:r w:rsidR="009B2024">
        <w:rPr>
          <w:rFonts w:cs="Times New Roman"/>
          <w:bCs/>
          <w:szCs w:val="24"/>
        </w:rPr>
        <w:t xml:space="preserve">.  </w:t>
      </w:r>
      <w:r w:rsidRPr="00373A38">
        <w:rPr>
          <w:rFonts w:cs="Times New Roman"/>
          <w:bCs/>
          <w:szCs w:val="24"/>
        </w:rPr>
        <w:t>He had light as to his brethren eventually coming round, and he had in type light as to the exaltation of Christ and Christ having His true place among His people, and the light of these things sustained Joseph over twenty years of exercise he had to go through</w:t>
      </w:r>
      <w:r w:rsidR="009B2024">
        <w:rPr>
          <w:rFonts w:cs="Times New Roman"/>
          <w:bCs/>
          <w:szCs w:val="24"/>
        </w:rPr>
        <w:t xml:space="preserve">.  </w:t>
      </w:r>
      <w:r w:rsidRPr="00373A38">
        <w:rPr>
          <w:rFonts w:cs="Times New Roman"/>
          <w:bCs/>
          <w:szCs w:val="24"/>
        </w:rPr>
        <w:t>When Joseph saw his brethren after these twenty years it says he remembered the dreams which he dreamt</w:t>
      </w:r>
      <w:r w:rsidR="00415803">
        <w:rPr>
          <w:rFonts w:cs="Times New Roman"/>
          <w:bCs/>
          <w:szCs w:val="24"/>
        </w:rPr>
        <w:t xml:space="preserve">, </w:t>
      </w:r>
      <w:r w:rsidRPr="00373A38">
        <w:rPr>
          <w:rFonts w:cs="Times New Roman"/>
          <w:bCs/>
          <w:szCs w:val="24"/>
        </w:rPr>
        <w:t>see Gen 42: 9</w:t>
      </w:r>
      <w:r w:rsidR="009B2024">
        <w:rPr>
          <w:rFonts w:cs="Times New Roman"/>
          <w:bCs/>
          <w:szCs w:val="24"/>
        </w:rPr>
        <w:t xml:space="preserve">.  </w:t>
      </w:r>
      <w:r w:rsidRPr="00373A38">
        <w:rPr>
          <w:rFonts w:cs="Times New Roman"/>
          <w:bCs/>
          <w:szCs w:val="24"/>
        </w:rPr>
        <w:t xml:space="preserve">He did not remember the ill deeds of his brethren, he remembered the light he </w:t>
      </w:r>
      <w:r w:rsidRPr="00373A38">
        <w:rPr>
          <w:rFonts w:cs="Times New Roman"/>
          <w:bCs/>
          <w:szCs w:val="24"/>
        </w:rPr>
        <w:lastRenderedPageBreak/>
        <w:t>had in his soul, that in spite of what did not look promising at all, his brethren were going to come round</w:t>
      </w:r>
      <w:r w:rsidR="009B2024">
        <w:rPr>
          <w:rFonts w:cs="Times New Roman"/>
          <w:bCs/>
          <w:szCs w:val="24"/>
        </w:rPr>
        <w:t xml:space="preserve">.  </w:t>
      </w:r>
      <w:r w:rsidRPr="00373A38">
        <w:rPr>
          <w:rFonts w:cs="Times New Roman"/>
          <w:bCs/>
          <w:szCs w:val="24"/>
        </w:rPr>
        <w:t>Then he served his brethren with remarkable skill</w:t>
      </w:r>
      <w:r w:rsidR="009B2024">
        <w:rPr>
          <w:rFonts w:cs="Times New Roman"/>
          <w:bCs/>
          <w:szCs w:val="24"/>
        </w:rPr>
        <w:t xml:space="preserve">.  </w:t>
      </w:r>
      <w:r w:rsidRPr="00373A38">
        <w:rPr>
          <w:rFonts w:cs="Times New Roman"/>
          <w:bCs/>
          <w:szCs w:val="24"/>
        </w:rPr>
        <w:t>The wisdom with which he operated with regard to his brethren came from the love he had for them</w:t>
      </w:r>
      <w:r w:rsidR="009B2024">
        <w:rPr>
          <w:rFonts w:cs="Times New Roman"/>
          <w:bCs/>
          <w:szCs w:val="24"/>
        </w:rPr>
        <w:t xml:space="preserve">.  </w:t>
      </w:r>
      <w:r w:rsidRPr="00373A38">
        <w:rPr>
          <w:rFonts w:cs="Times New Roman"/>
          <w:bCs/>
          <w:szCs w:val="24"/>
        </w:rPr>
        <w:t>Wisdom is the form love takes in certain circumstances</w:t>
      </w:r>
      <w:r w:rsidR="009B2024">
        <w:rPr>
          <w:rFonts w:cs="Times New Roman"/>
          <w:bCs/>
          <w:szCs w:val="24"/>
        </w:rPr>
        <w:t xml:space="preserve">.  </w:t>
      </w:r>
      <w:r w:rsidRPr="00373A38">
        <w:rPr>
          <w:rFonts w:cs="Times New Roman"/>
          <w:bCs/>
          <w:szCs w:val="24"/>
        </w:rPr>
        <w:t>Joseph knew when to be severe because he spoke harshly to them, but he was not all severity; he acted with them in grace; he gave them money back in their sacks</w:t>
      </w:r>
      <w:r w:rsidR="009B2024">
        <w:rPr>
          <w:rFonts w:cs="Times New Roman"/>
          <w:bCs/>
          <w:szCs w:val="24"/>
        </w:rPr>
        <w:t xml:space="preserve">.  </w:t>
      </w:r>
      <w:r w:rsidRPr="00373A38">
        <w:rPr>
          <w:rFonts w:cs="Times New Roman"/>
          <w:bCs/>
          <w:szCs w:val="24"/>
        </w:rPr>
        <w:t>The fact that they had their money back affected them more than the severe speaking; they were in consternation when they saw they had their money back</w:t>
      </w:r>
      <w:r w:rsidR="009B2024">
        <w:rPr>
          <w:rFonts w:cs="Times New Roman"/>
          <w:bCs/>
          <w:szCs w:val="24"/>
        </w:rPr>
        <w:t xml:space="preserve">.  </w:t>
      </w:r>
      <w:r w:rsidRPr="00373A38">
        <w:rPr>
          <w:rFonts w:cs="Times New Roman"/>
          <w:bCs/>
          <w:szCs w:val="24"/>
        </w:rPr>
        <w:t>That is Joseph acting in grace, there was a balance of severity when needed, and grace when needed</w:t>
      </w:r>
      <w:r w:rsidR="009B2024">
        <w:rPr>
          <w:rFonts w:cs="Times New Roman"/>
          <w:bCs/>
          <w:szCs w:val="24"/>
        </w:rPr>
        <w:t xml:space="preserve">.  </w:t>
      </w:r>
      <w:r w:rsidRPr="00373A38">
        <w:rPr>
          <w:rFonts w:cs="Times New Roman"/>
          <w:bCs/>
          <w:szCs w:val="24"/>
        </w:rPr>
        <w:t>Sometimes in dealing with our brethren we are severe when we ought to be gracious, and sometimes we are too gracious when we ought to stand for righteousness</w:t>
      </w:r>
      <w:r w:rsidR="009B2024">
        <w:rPr>
          <w:rFonts w:cs="Times New Roman"/>
          <w:bCs/>
          <w:szCs w:val="24"/>
        </w:rPr>
        <w:t xml:space="preserve">.  </w:t>
      </w:r>
      <w:r w:rsidRPr="00373A38">
        <w:rPr>
          <w:rFonts w:cs="Times New Roman"/>
          <w:bCs/>
          <w:szCs w:val="24"/>
        </w:rPr>
        <w:t xml:space="preserve">In working amongst our </w:t>
      </w:r>
      <w:r w:rsidR="00415803" w:rsidRPr="00373A38">
        <w:rPr>
          <w:rFonts w:cs="Times New Roman"/>
          <w:bCs/>
          <w:szCs w:val="24"/>
        </w:rPr>
        <w:t>brethren,</w:t>
      </w:r>
      <w:r w:rsidRPr="00373A38">
        <w:rPr>
          <w:rFonts w:cs="Times New Roman"/>
          <w:bCs/>
          <w:szCs w:val="24"/>
        </w:rPr>
        <w:t xml:space="preserve"> we need wisdom, skill, and that was Joseph</w:t>
      </w:r>
      <w:r w:rsidR="004F26F1">
        <w:rPr>
          <w:rFonts w:cs="Times New Roman"/>
          <w:bCs/>
          <w:szCs w:val="24"/>
        </w:rPr>
        <w:t>’</w:t>
      </w:r>
      <w:r w:rsidRPr="00373A38">
        <w:rPr>
          <w:rFonts w:cs="Times New Roman"/>
          <w:bCs/>
          <w:szCs w:val="24"/>
        </w:rPr>
        <w:t>s dealing with his brethren</w:t>
      </w:r>
      <w:r w:rsidR="009B2024">
        <w:rPr>
          <w:rFonts w:cs="Times New Roman"/>
          <w:bCs/>
          <w:szCs w:val="24"/>
        </w:rPr>
        <w:t xml:space="preserve">.  </w:t>
      </w:r>
      <w:r w:rsidRPr="00373A38">
        <w:rPr>
          <w:rFonts w:cs="Times New Roman"/>
          <w:bCs/>
          <w:szCs w:val="24"/>
        </w:rPr>
        <w:t>We need to learn it from Christ Himself</w:t>
      </w:r>
      <w:r w:rsidR="009B2024">
        <w:rPr>
          <w:rFonts w:cs="Times New Roman"/>
          <w:bCs/>
          <w:szCs w:val="24"/>
        </w:rPr>
        <w:t xml:space="preserve">.  </w:t>
      </w:r>
      <w:r w:rsidRPr="00373A38">
        <w:rPr>
          <w:rFonts w:cs="Times New Roman"/>
          <w:bCs/>
          <w:szCs w:val="24"/>
        </w:rPr>
        <w:t>Joseph is typical of Christ.</w:t>
      </w:r>
    </w:p>
    <w:p w14:paraId="03D62AF4" w14:textId="10E0409B"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When he was asked in chapter 37</w:t>
      </w:r>
      <w:r w:rsidR="00E22A4A">
        <w:rPr>
          <w:rFonts w:cs="Times New Roman"/>
          <w:bCs/>
          <w:szCs w:val="24"/>
        </w:rPr>
        <w:t>,</w:t>
      </w:r>
      <w:r w:rsidRPr="00373A38">
        <w:rPr>
          <w:rFonts w:cs="Times New Roman"/>
          <w:bCs/>
          <w:szCs w:val="24"/>
        </w:rPr>
        <w:t xml:space="preserve"> </w:t>
      </w:r>
      <w:r w:rsidR="004F26F1">
        <w:rPr>
          <w:rFonts w:cs="Times New Roman"/>
          <w:bCs/>
          <w:szCs w:val="24"/>
        </w:rPr>
        <w:t>“</w:t>
      </w:r>
      <w:r w:rsidRPr="00373A38">
        <w:rPr>
          <w:rFonts w:cs="Times New Roman"/>
          <w:bCs/>
          <w:szCs w:val="24"/>
        </w:rPr>
        <w:t>What seekest thou</w:t>
      </w:r>
      <w:r w:rsidR="004F26F1">
        <w:rPr>
          <w:rFonts w:cs="Times New Roman"/>
          <w:bCs/>
          <w:szCs w:val="24"/>
        </w:rPr>
        <w:t>”</w:t>
      </w:r>
      <w:r w:rsidR="00E22A4A">
        <w:rPr>
          <w:rFonts w:cs="Times New Roman"/>
          <w:bCs/>
          <w:szCs w:val="24"/>
        </w:rPr>
        <w:t>,</w:t>
      </w:r>
      <w:r w:rsidRPr="00373A38">
        <w:rPr>
          <w:rFonts w:cs="Times New Roman"/>
          <w:bCs/>
          <w:szCs w:val="24"/>
        </w:rPr>
        <w:t xml:space="preserve"> he said, </w:t>
      </w:r>
      <w:r w:rsidR="004F26F1">
        <w:rPr>
          <w:rFonts w:cs="Times New Roman"/>
          <w:bCs/>
          <w:szCs w:val="24"/>
        </w:rPr>
        <w:t>“</w:t>
      </w:r>
      <w:r w:rsidRPr="00373A38">
        <w:rPr>
          <w:rFonts w:cs="Times New Roman"/>
          <w:bCs/>
          <w:szCs w:val="24"/>
        </w:rPr>
        <w:t>I am seeking my brethren</w:t>
      </w:r>
      <w:r w:rsidR="004F26F1">
        <w:rPr>
          <w:rFonts w:cs="Times New Roman"/>
          <w:bCs/>
          <w:szCs w:val="24"/>
        </w:rPr>
        <w:t>”</w:t>
      </w:r>
      <w:r w:rsidR="009B2024">
        <w:rPr>
          <w:rFonts w:cs="Times New Roman"/>
          <w:bCs/>
          <w:szCs w:val="24"/>
        </w:rPr>
        <w:t xml:space="preserve">.  </w:t>
      </w:r>
      <w:r w:rsidRPr="00373A38">
        <w:rPr>
          <w:rFonts w:cs="Times New Roman"/>
          <w:bCs/>
          <w:szCs w:val="24"/>
        </w:rPr>
        <w:t>This is Joseph serviceable, you might say, in relation to his local brethren, in relation to improvement of conditions in bringing in love and unity</w:t>
      </w:r>
      <w:r w:rsidR="009B2024">
        <w:rPr>
          <w:rFonts w:cs="Times New Roman"/>
          <w:bCs/>
          <w:szCs w:val="24"/>
        </w:rPr>
        <w:t xml:space="preserve">.  </w:t>
      </w:r>
      <w:r w:rsidRPr="00373A38">
        <w:rPr>
          <w:rFonts w:cs="Times New Roman"/>
          <w:bCs/>
          <w:szCs w:val="24"/>
        </w:rPr>
        <w:t>They were a disunited family; they had four mothers and there was contention and hatred</w:t>
      </w:r>
      <w:r w:rsidR="009B2024">
        <w:rPr>
          <w:rFonts w:cs="Times New Roman"/>
          <w:bCs/>
          <w:szCs w:val="24"/>
        </w:rPr>
        <w:t xml:space="preserve">.  </w:t>
      </w:r>
      <w:r w:rsidRPr="00373A38">
        <w:rPr>
          <w:rFonts w:cs="Times New Roman"/>
          <w:bCs/>
          <w:szCs w:val="24"/>
        </w:rPr>
        <w:t>Joseph is with God and in the state of being serviceable and never gives up the securing of his brethren according to God</w:t>
      </w:r>
      <w:r w:rsidR="009B2024">
        <w:rPr>
          <w:rFonts w:cs="Times New Roman"/>
          <w:bCs/>
          <w:szCs w:val="24"/>
        </w:rPr>
        <w:t xml:space="preserve">.  </w:t>
      </w:r>
      <w:r w:rsidRPr="00373A38">
        <w:rPr>
          <w:rFonts w:cs="Times New Roman"/>
          <w:bCs/>
          <w:szCs w:val="24"/>
        </w:rPr>
        <w:t>Are we all prepared to be serviceable for God</w:t>
      </w:r>
      <w:r w:rsidR="004F26F1">
        <w:rPr>
          <w:rFonts w:cs="Times New Roman"/>
          <w:bCs/>
          <w:szCs w:val="24"/>
        </w:rPr>
        <w:t>’</w:t>
      </w:r>
      <w:r w:rsidRPr="00373A38">
        <w:rPr>
          <w:rFonts w:cs="Times New Roman"/>
          <w:bCs/>
          <w:szCs w:val="24"/>
        </w:rPr>
        <w:t>s pleasure as with Abraham, but prepared to serve our brethren, seeking the welfare of our brethren</w:t>
      </w:r>
      <w:r w:rsidR="003C3CAD">
        <w:rPr>
          <w:rFonts w:cs="Times New Roman"/>
          <w:bCs/>
          <w:szCs w:val="24"/>
        </w:rPr>
        <w:t xml:space="preserve">?  </w:t>
      </w:r>
      <w:r w:rsidRPr="00373A38">
        <w:rPr>
          <w:rFonts w:cs="Times New Roman"/>
          <w:bCs/>
          <w:szCs w:val="24"/>
        </w:rPr>
        <w:t>Paul was prepared in Corinth not only to spend but to be spent, even if in the more abundantly loving them he was less loved</w:t>
      </w:r>
      <w:r w:rsidR="00E22A4A">
        <w:rPr>
          <w:rFonts w:cs="Times New Roman"/>
          <w:bCs/>
          <w:szCs w:val="24"/>
        </w:rPr>
        <w:t xml:space="preserve">, </w:t>
      </w:r>
      <w:r w:rsidRPr="00373A38">
        <w:rPr>
          <w:rFonts w:cs="Times New Roman"/>
          <w:bCs/>
          <w:szCs w:val="24"/>
        </w:rPr>
        <w:t>see 2 Cor 12: 15</w:t>
      </w:r>
      <w:r w:rsidR="009B2024">
        <w:rPr>
          <w:rFonts w:cs="Times New Roman"/>
          <w:bCs/>
          <w:szCs w:val="24"/>
        </w:rPr>
        <w:t xml:space="preserve">.  </w:t>
      </w:r>
      <w:r w:rsidRPr="00373A38">
        <w:rPr>
          <w:rFonts w:cs="Times New Roman"/>
          <w:bCs/>
          <w:szCs w:val="24"/>
        </w:rPr>
        <w:t>Oh, we need this attitude</w:t>
      </w:r>
      <w:r w:rsidR="009B2024">
        <w:rPr>
          <w:rFonts w:cs="Times New Roman"/>
          <w:bCs/>
          <w:szCs w:val="24"/>
        </w:rPr>
        <w:t xml:space="preserve">.  </w:t>
      </w:r>
      <w:r w:rsidRPr="00373A38">
        <w:rPr>
          <w:rFonts w:cs="Times New Roman"/>
          <w:bCs/>
          <w:szCs w:val="24"/>
        </w:rPr>
        <w:t xml:space="preserve">The Samaritan said to the innkeeper when he left him two pence, </w:t>
      </w:r>
      <w:r w:rsidR="004F26F1">
        <w:rPr>
          <w:rFonts w:cs="Times New Roman"/>
          <w:bCs/>
          <w:szCs w:val="24"/>
        </w:rPr>
        <w:t>“</w:t>
      </w:r>
      <w:r w:rsidRPr="00373A38">
        <w:rPr>
          <w:rFonts w:cs="Times New Roman"/>
          <w:bCs/>
          <w:szCs w:val="24"/>
        </w:rPr>
        <w:t>whatsoever thou shalt expend more</w:t>
      </w:r>
      <w:r w:rsidR="004F26F1">
        <w:rPr>
          <w:rFonts w:cs="Times New Roman"/>
          <w:bCs/>
          <w:szCs w:val="24"/>
        </w:rPr>
        <w:t>”</w:t>
      </w:r>
      <w:r w:rsidRPr="00373A38">
        <w:rPr>
          <w:rFonts w:cs="Times New Roman"/>
          <w:bCs/>
          <w:szCs w:val="24"/>
        </w:rPr>
        <w:t>, Luke 10: 35</w:t>
      </w:r>
      <w:r w:rsidR="009B2024">
        <w:rPr>
          <w:rFonts w:cs="Times New Roman"/>
          <w:bCs/>
          <w:szCs w:val="24"/>
        </w:rPr>
        <w:t xml:space="preserve">.  </w:t>
      </w:r>
      <w:r w:rsidRPr="00373A38">
        <w:rPr>
          <w:rFonts w:cs="Times New Roman"/>
          <w:bCs/>
          <w:szCs w:val="24"/>
        </w:rPr>
        <w:t>We hear sometimes</w:t>
      </w:r>
      <w:r w:rsidR="009B2024">
        <w:rPr>
          <w:rFonts w:cs="Times New Roman"/>
          <w:bCs/>
          <w:szCs w:val="24"/>
        </w:rPr>
        <w:t>—</w:t>
      </w:r>
      <w:r w:rsidRPr="00373A38">
        <w:rPr>
          <w:rFonts w:cs="Times New Roman"/>
          <w:bCs/>
          <w:szCs w:val="24"/>
        </w:rPr>
        <w:t>I have said it myself</w:t>
      </w:r>
      <w:r w:rsidR="009B2024">
        <w:rPr>
          <w:rFonts w:cs="Times New Roman"/>
          <w:bCs/>
          <w:szCs w:val="24"/>
        </w:rPr>
        <w:t>—</w:t>
      </w:r>
      <w:r w:rsidRPr="00373A38">
        <w:rPr>
          <w:rFonts w:cs="Times New Roman"/>
          <w:bCs/>
          <w:szCs w:val="24"/>
        </w:rPr>
        <w:t>I have done my bit, I have done my share</w:t>
      </w:r>
      <w:r w:rsidR="009B2024">
        <w:rPr>
          <w:rFonts w:cs="Times New Roman"/>
          <w:bCs/>
          <w:szCs w:val="24"/>
        </w:rPr>
        <w:t xml:space="preserve">.  </w:t>
      </w:r>
      <w:r w:rsidRPr="00373A38">
        <w:rPr>
          <w:rFonts w:cs="Times New Roman"/>
          <w:bCs/>
          <w:szCs w:val="24"/>
        </w:rPr>
        <w:t>We need to be prepared to spend and be spent, not only what we think would be our share, but be like Joseph here in seeking the welfare of our brethren.</w:t>
      </w:r>
    </w:p>
    <w:p w14:paraId="4A3A83F1" w14:textId="6443C086"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We come now to Moses; he sees the thorn-bush burning</w:t>
      </w:r>
      <w:r w:rsidR="009B2024">
        <w:rPr>
          <w:rFonts w:cs="Times New Roman"/>
          <w:bCs/>
          <w:szCs w:val="24"/>
        </w:rPr>
        <w:t xml:space="preserve">.  </w:t>
      </w:r>
      <w:r w:rsidRPr="00373A38">
        <w:rPr>
          <w:rFonts w:cs="Times New Roman"/>
          <w:bCs/>
          <w:szCs w:val="24"/>
        </w:rPr>
        <w:t>This made an initial impression upon Moses</w:t>
      </w:r>
      <w:r w:rsidR="009B2024">
        <w:rPr>
          <w:rFonts w:cs="Times New Roman"/>
          <w:bCs/>
          <w:szCs w:val="24"/>
        </w:rPr>
        <w:t xml:space="preserve">.  </w:t>
      </w:r>
      <w:r w:rsidRPr="00373A38">
        <w:rPr>
          <w:rFonts w:cs="Times New Roman"/>
          <w:bCs/>
          <w:szCs w:val="24"/>
        </w:rPr>
        <w:t xml:space="preserve">He speaks later of </w:t>
      </w:r>
      <w:r w:rsidR="004F26F1">
        <w:rPr>
          <w:rFonts w:cs="Times New Roman"/>
          <w:bCs/>
          <w:szCs w:val="24"/>
        </w:rPr>
        <w:t>“</w:t>
      </w:r>
      <w:r w:rsidRPr="00373A38">
        <w:rPr>
          <w:rFonts w:cs="Times New Roman"/>
          <w:bCs/>
          <w:szCs w:val="24"/>
        </w:rPr>
        <w:t>the good will of him that dwelt in the bush</w:t>
      </w:r>
      <w:r w:rsidR="004F26F1">
        <w:rPr>
          <w:rFonts w:cs="Times New Roman"/>
          <w:bCs/>
          <w:szCs w:val="24"/>
        </w:rPr>
        <w:t>”</w:t>
      </w:r>
      <w:r w:rsidRPr="00373A38">
        <w:rPr>
          <w:rFonts w:cs="Times New Roman"/>
          <w:bCs/>
          <w:szCs w:val="24"/>
        </w:rPr>
        <w:t>, Deut 33: 16</w:t>
      </w:r>
      <w:r w:rsidR="009B2024">
        <w:rPr>
          <w:rFonts w:cs="Times New Roman"/>
          <w:bCs/>
          <w:szCs w:val="24"/>
        </w:rPr>
        <w:t xml:space="preserve">.  </w:t>
      </w:r>
      <w:r w:rsidRPr="00373A38">
        <w:rPr>
          <w:rFonts w:cs="Times New Roman"/>
          <w:bCs/>
          <w:szCs w:val="24"/>
        </w:rPr>
        <w:t>He never forgot this impression of Jehovah in the thorn-bush</w:t>
      </w:r>
      <w:r w:rsidR="009B2024">
        <w:rPr>
          <w:rFonts w:cs="Times New Roman"/>
          <w:bCs/>
          <w:szCs w:val="24"/>
        </w:rPr>
        <w:t xml:space="preserve">.  </w:t>
      </w:r>
      <w:r w:rsidRPr="00373A38">
        <w:rPr>
          <w:rFonts w:cs="Times New Roman"/>
          <w:bCs/>
          <w:szCs w:val="24"/>
        </w:rPr>
        <w:t xml:space="preserve">It would be a common sight in the wilderness to see a thorn-bush in flames and in just a few moments </w:t>
      </w:r>
      <w:r w:rsidRPr="00373A38">
        <w:rPr>
          <w:rFonts w:cs="Times New Roman"/>
          <w:bCs/>
          <w:szCs w:val="24"/>
        </w:rPr>
        <w:lastRenderedPageBreak/>
        <w:t>finished, but what attracted Moses</w:t>
      </w:r>
      <w:r w:rsidR="004F26F1">
        <w:rPr>
          <w:rFonts w:cs="Times New Roman"/>
          <w:bCs/>
          <w:szCs w:val="24"/>
        </w:rPr>
        <w:t>’</w:t>
      </w:r>
      <w:r w:rsidRPr="00373A38">
        <w:rPr>
          <w:rFonts w:cs="Times New Roman"/>
          <w:bCs/>
          <w:szCs w:val="24"/>
        </w:rPr>
        <w:t xml:space="preserve"> attention was that it was not being consumed; it was burning and burning and burning but it was not being consumed</w:t>
      </w:r>
      <w:r w:rsidR="009B2024">
        <w:rPr>
          <w:rFonts w:cs="Times New Roman"/>
          <w:bCs/>
          <w:szCs w:val="24"/>
        </w:rPr>
        <w:t xml:space="preserve">.  </w:t>
      </w:r>
      <w:r w:rsidRPr="00373A38">
        <w:rPr>
          <w:rFonts w:cs="Times New Roman"/>
          <w:bCs/>
          <w:szCs w:val="24"/>
        </w:rPr>
        <w:t>It is a type of God being with His people, contrary and difficult as they are</w:t>
      </w:r>
      <w:r w:rsidR="009B2024">
        <w:rPr>
          <w:rFonts w:cs="Times New Roman"/>
          <w:bCs/>
          <w:szCs w:val="24"/>
        </w:rPr>
        <w:t xml:space="preserve">.  </w:t>
      </w:r>
      <w:r w:rsidRPr="00373A38">
        <w:rPr>
          <w:rFonts w:cs="Times New Roman"/>
          <w:bCs/>
          <w:szCs w:val="24"/>
        </w:rPr>
        <w:t>Read the Book of Numbers and you see the difficulties, the rebellion, the murmurings, they even tempted God in the wilderness journey, but God remained with them, the cloud remained with them</w:t>
      </w:r>
      <w:r w:rsidR="009B2024">
        <w:rPr>
          <w:rFonts w:cs="Times New Roman"/>
          <w:bCs/>
          <w:szCs w:val="24"/>
        </w:rPr>
        <w:t xml:space="preserve">.  </w:t>
      </w:r>
      <w:r w:rsidRPr="00373A38">
        <w:rPr>
          <w:rFonts w:cs="Times New Roman"/>
          <w:bCs/>
          <w:szCs w:val="24"/>
        </w:rPr>
        <w:t>It is remarkable to know that God is continuing patiently with His people</w:t>
      </w:r>
      <w:r w:rsidR="009B2024">
        <w:rPr>
          <w:rFonts w:cs="Times New Roman"/>
          <w:bCs/>
          <w:szCs w:val="24"/>
        </w:rPr>
        <w:t xml:space="preserve">.  </w:t>
      </w:r>
      <w:r w:rsidRPr="00373A38">
        <w:rPr>
          <w:rFonts w:cs="Times New Roman"/>
          <w:bCs/>
          <w:szCs w:val="24"/>
        </w:rPr>
        <w:t xml:space="preserve">God was severe, many perished in the wilderness, in fact all who were numbered in chapter one perished but Caleb and Joshua, and a new generation came into the land; but </w:t>
      </w:r>
      <w:r w:rsidR="004F26F1">
        <w:rPr>
          <w:rFonts w:cs="Times New Roman"/>
          <w:bCs/>
          <w:szCs w:val="24"/>
        </w:rPr>
        <w:t>“</w:t>
      </w:r>
      <w:r w:rsidRPr="00373A38">
        <w:rPr>
          <w:rFonts w:cs="Times New Roman"/>
          <w:bCs/>
          <w:szCs w:val="24"/>
        </w:rPr>
        <w:t>I Jehovah change not</w:t>
      </w:r>
      <w:r w:rsidR="004F26F1">
        <w:rPr>
          <w:rFonts w:cs="Times New Roman"/>
          <w:bCs/>
          <w:szCs w:val="24"/>
        </w:rPr>
        <w:t>”</w:t>
      </w:r>
      <w:r w:rsidRPr="00373A38">
        <w:rPr>
          <w:rFonts w:cs="Times New Roman"/>
          <w:bCs/>
          <w:szCs w:val="24"/>
        </w:rPr>
        <w:t xml:space="preserve"> is what we read in Malachi 3: 6, which may refer to the bush:  </w:t>
      </w:r>
      <w:r w:rsidR="004F26F1">
        <w:rPr>
          <w:rFonts w:cs="Times New Roman"/>
          <w:bCs/>
          <w:szCs w:val="24"/>
        </w:rPr>
        <w:t>“</w:t>
      </w:r>
      <w:r w:rsidRPr="00373A38">
        <w:rPr>
          <w:rFonts w:cs="Times New Roman"/>
          <w:bCs/>
          <w:szCs w:val="24"/>
        </w:rPr>
        <w:t>I Jehovah change not, and ye, sons of Jacob, are not consumed</w:t>
      </w:r>
      <w:r w:rsidR="004F26F1">
        <w:rPr>
          <w:rFonts w:cs="Times New Roman"/>
          <w:bCs/>
          <w:szCs w:val="24"/>
        </w:rPr>
        <w:t>”</w:t>
      </w:r>
      <w:r w:rsidR="009B2024">
        <w:rPr>
          <w:rFonts w:cs="Times New Roman"/>
          <w:bCs/>
          <w:szCs w:val="24"/>
        </w:rPr>
        <w:t xml:space="preserve">.  </w:t>
      </w:r>
      <w:r w:rsidRPr="00373A38">
        <w:rPr>
          <w:rFonts w:cs="Times New Roman"/>
          <w:bCs/>
          <w:szCs w:val="24"/>
        </w:rPr>
        <w:t>God does not change his purpose regarding His people; He does not change His mind about them because of the difficulties and the way in which he has to contend with them</w:t>
      </w:r>
      <w:r w:rsidR="009B2024">
        <w:rPr>
          <w:rFonts w:cs="Times New Roman"/>
          <w:bCs/>
          <w:szCs w:val="24"/>
        </w:rPr>
        <w:t xml:space="preserve">.  </w:t>
      </w:r>
      <w:r w:rsidRPr="00373A38">
        <w:rPr>
          <w:rFonts w:cs="Times New Roman"/>
          <w:bCs/>
          <w:szCs w:val="24"/>
        </w:rPr>
        <w:t xml:space="preserve">This is involved in the bush burning, and in the light of it Jehovah calls </w:t>
      </w:r>
      <w:r w:rsidR="004F26F1">
        <w:rPr>
          <w:rFonts w:cs="Times New Roman"/>
          <w:bCs/>
          <w:szCs w:val="24"/>
        </w:rPr>
        <w:t>“</w:t>
      </w:r>
      <w:r w:rsidRPr="00373A38">
        <w:rPr>
          <w:rFonts w:cs="Times New Roman"/>
          <w:bCs/>
          <w:szCs w:val="24"/>
        </w:rPr>
        <w:t>Moses, Moses</w:t>
      </w:r>
      <w:r w:rsidR="003C3CAD">
        <w:rPr>
          <w:rFonts w:cs="Times New Roman"/>
          <w:bCs/>
          <w:szCs w:val="24"/>
        </w:rPr>
        <w:t xml:space="preserve">!  </w:t>
      </w:r>
      <w:r w:rsidRPr="00373A38">
        <w:rPr>
          <w:rFonts w:cs="Times New Roman"/>
          <w:bCs/>
          <w:szCs w:val="24"/>
        </w:rPr>
        <w:t>And he said, Here am I</w:t>
      </w:r>
      <w:r w:rsidR="004F26F1">
        <w:rPr>
          <w:rFonts w:cs="Times New Roman"/>
          <w:bCs/>
          <w:szCs w:val="24"/>
        </w:rPr>
        <w:t>”</w:t>
      </w:r>
      <w:r w:rsidR="009B2024">
        <w:rPr>
          <w:rFonts w:cs="Times New Roman"/>
          <w:bCs/>
          <w:szCs w:val="24"/>
        </w:rPr>
        <w:t xml:space="preserve">.  </w:t>
      </w:r>
      <w:r w:rsidRPr="00373A38">
        <w:rPr>
          <w:rFonts w:cs="Times New Roman"/>
          <w:bCs/>
          <w:szCs w:val="24"/>
        </w:rPr>
        <w:t>He is serviceable</w:t>
      </w:r>
      <w:r w:rsidR="009B2024">
        <w:rPr>
          <w:rFonts w:cs="Times New Roman"/>
          <w:bCs/>
          <w:szCs w:val="24"/>
        </w:rPr>
        <w:t xml:space="preserve">.  </w:t>
      </w:r>
      <w:r w:rsidRPr="00373A38">
        <w:rPr>
          <w:rFonts w:cs="Times New Roman"/>
          <w:bCs/>
          <w:szCs w:val="24"/>
        </w:rPr>
        <w:t>But what was committed to him was a responsibility, and when responsibility was put upon Moses he was not prepared for it</w:t>
      </w:r>
      <w:r w:rsidR="009B2024">
        <w:rPr>
          <w:rFonts w:cs="Times New Roman"/>
          <w:bCs/>
          <w:szCs w:val="24"/>
        </w:rPr>
        <w:t xml:space="preserve">.  </w:t>
      </w:r>
      <w:r w:rsidRPr="00373A38">
        <w:rPr>
          <w:rFonts w:cs="Times New Roman"/>
          <w:bCs/>
          <w:szCs w:val="24"/>
        </w:rPr>
        <w:t>He brings forward reasons why the responsibility that God was going to put upon him should not be taken up by him</w:t>
      </w:r>
      <w:r w:rsidR="009B2024">
        <w:rPr>
          <w:rFonts w:cs="Times New Roman"/>
          <w:bCs/>
          <w:szCs w:val="24"/>
        </w:rPr>
        <w:t xml:space="preserve">.  </w:t>
      </w:r>
      <w:r w:rsidRPr="00373A38">
        <w:rPr>
          <w:rFonts w:cs="Times New Roman"/>
          <w:bCs/>
          <w:szCs w:val="24"/>
        </w:rPr>
        <w:t>Are we not like that sometimes</w:t>
      </w:r>
      <w:r w:rsidR="003C3CAD">
        <w:rPr>
          <w:rFonts w:cs="Times New Roman"/>
          <w:bCs/>
          <w:szCs w:val="24"/>
        </w:rPr>
        <w:t xml:space="preserve">?  </w:t>
      </w:r>
      <w:r w:rsidRPr="00373A38">
        <w:rPr>
          <w:rFonts w:cs="Times New Roman"/>
          <w:bCs/>
          <w:szCs w:val="24"/>
        </w:rPr>
        <w:t>We can find all sorts of excuses why we should not be serviceable in taking up responsibility</w:t>
      </w:r>
      <w:r w:rsidR="009B2024">
        <w:rPr>
          <w:rFonts w:cs="Times New Roman"/>
          <w:bCs/>
          <w:szCs w:val="24"/>
        </w:rPr>
        <w:t xml:space="preserve">.  </w:t>
      </w:r>
      <w:r w:rsidRPr="00373A38">
        <w:rPr>
          <w:rFonts w:cs="Times New Roman"/>
          <w:bCs/>
          <w:szCs w:val="24"/>
        </w:rPr>
        <w:t>It was a great responsibility Moses was to undertake; he was to be responsible for two million people for forty years, but he was so reluctant to take it up that God became angry with him</w:t>
      </w:r>
      <w:r w:rsidR="009B2024">
        <w:rPr>
          <w:rFonts w:cs="Times New Roman"/>
          <w:bCs/>
          <w:szCs w:val="24"/>
        </w:rPr>
        <w:t xml:space="preserve">.  </w:t>
      </w:r>
      <w:r w:rsidRPr="00373A38">
        <w:rPr>
          <w:rFonts w:cs="Times New Roman"/>
          <w:bCs/>
          <w:szCs w:val="24"/>
        </w:rPr>
        <w:t xml:space="preserve">There is innate with some of us a slowness to take </w:t>
      </w:r>
      <w:r w:rsidR="00B03915" w:rsidRPr="00373A38">
        <w:rPr>
          <w:rFonts w:cs="Times New Roman"/>
          <w:bCs/>
          <w:szCs w:val="24"/>
        </w:rPr>
        <w:t>on responsibility</w:t>
      </w:r>
      <w:r w:rsidRPr="00373A38">
        <w:rPr>
          <w:rFonts w:cs="Times New Roman"/>
          <w:bCs/>
          <w:szCs w:val="24"/>
        </w:rPr>
        <w:t xml:space="preserve"> locally</w:t>
      </w:r>
      <w:r w:rsidR="009B2024">
        <w:rPr>
          <w:rFonts w:cs="Times New Roman"/>
          <w:bCs/>
          <w:szCs w:val="24"/>
        </w:rPr>
        <w:t xml:space="preserve">.  </w:t>
      </w:r>
      <w:r w:rsidRPr="00373A38">
        <w:rPr>
          <w:rFonts w:cs="Times New Roman"/>
          <w:bCs/>
          <w:szCs w:val="24"/>
        </w:rPr>
        <w:t>You might say Moses had a very low thought of himself, and so he had, and we all need to have, we all need to be aware of our nothingness, but if God lays a responsibility on us do not make too many excuses</w:t>
      </w:r>
      <w:r w:rsidR="009B2024">
        <w:rPr>
          <w:rFonts w:cs="Times New Roman"/>
          <w:bCs/>
          <w:szCs w:val="24"/>
        </w:rPr>
        <w:t xml:space="preserve">.  </w:t>
      </w:r>
      <w:r w:rsidRPr="00373A38">
        <w:rPr>
          <w:rFonts w:cs="Times New Roman"/>
          <w:bCs/>
          <w:szCs w:val="24"/>
        </w:rPr>
        <w:t>I would encourage anyone here on whom the Lord lays responsibility to answer to it</w:t>
      </w:r>
      <w:r w:rsidR="009B2024">
        <w:rPr>
          <w:rFonts w:cs="Times New Roman"/>
          <w:bCs/>
          <w:szCs w:val="24"/>
        </w:rPr>
        <w:t xml:space="preserve">.  </w:t>
      </w:r>
      <w:r w:rsidRPr="00373A38">
        <w:rPr>
          <w:rFonts w:cs="Times New Roman"/>
          <w:bCs/>
          <w:szCs w:val="24"/>
        </w:rPr>
        <w:t>That is the lesson we learn here with Moses</w:t>
      </w:r>
      <w:r w:rsidR="009B2024">
        <w:rPr>
          <w:rFonts w:cs="Times New Roman"/>
          <w:bCs/>
          <w:szCs w:val="24"/>
        </w:rPr>
        <w:t xml:space="preserve">.  </w:t>
      </w:r>
      <w:r w:rsidRPr="00373A38">
        <w:rPr>
          <w:rFonts w:cs="Times New Roman"/>
          <w:bCs/>
          <w:szCs w:val="24"/>
        </w:rPr>
        <w:t>He is immediately serviceable in saying, Here am I, but when the responsibility is laid upon him he is not so sure</w:t>
      </w:r>
      <w:r w:rsidR="009B2024">
        <w:rPr>
          <w:rFonts w:cs="Times New Roman"/>
          <w:bCs/>
          <w:szCs w:val="24"/>
        </w:rPr>
        <w:t xml:space="preserve">.  </w:t>
      </w:r>
      <w:r w:rsidRPr="00373A38">
        <w:rPr>
          <w:rFonts w:cs="Times New Roman"/>
          <w:bCs/>
          <w:szCs w:val="24"/>
        </w:rPr>
        <w:t>So let us search our hearts to be prepared to be serviceable for we ought all to be prepared to take on some responsibility</w:t>
      </w:r>
      <w:r w:rsidR="009B2024">
        <w:rPr>
          <w:rFonts w:cs="Times New Roman"/>
          <w:bCs/>
          <w:szCs w:val="24"/>
        </w:rPr>
        <w:t xml:space="preserve">.  </w:t>
      </w:r>
      <w:r w:rsidRPr="00373A38">
        <w:rPr>
          <w:rFonts w:cs="Times New Roman"/>
          <w:bCs/>
          <w:szCs w:val="24"/>
        </w:rPr>
        <w:t>It has been said, rightly I believe, that if we are not prepared to take on any responsibility we are hardly in fellowship, because fellowship involves some share of responsibility taken on by us.</w:t>
      </w:r>
    </w:p>
    <w:p w14:paraId="41E4A252" w14:textId="0846A297"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Now Isaiah, in the verses we read, </w:t>
      </w:r>
      <w:r w:rsidR="004F26F1">
        <w:rPr>
          <w:rFonts w:cs="Times New Roman"/>
          <w:bCs/>
          <w:szCs w:val="24"/>
        </w:rPr>
        <w:t>“</w:t>
      </w:r>
      <w:r w:rsidRPr="00373A38">
        <w:rPr>
          <w:rFonts w:cs="Times New Roman"/>
          <w:bCs/>
          <w:szCs w:val="24"/>
        </w:rPr>
        <w:t>saw the Lord sitting upon a throne, high and lifted up</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What a sight it was for Isaiah to see Christ </w:t>
      </w:r>
      <w:r w:rsidRPr="00373A38">
        <w:rPr>
          <w:rFonts w:cs="Times New Roman"/>
          <w:bCs/>
          <w:szCs w:val="24"/>
        </w:rPr>
        <w:lastRenderedPageBreak/>
        <w:t>exalted</w:t>
      </w:r>
      <w:r w:rsidR="003C3CAD">
        <w:rPr>
          <w:rFonts w:cs="Times New Roman"/>
          <w:bCs/>
          <w:szCs w:val="24"/>
        </w:rPr>
        <w:t xml:space="preserve">!  </w:t>
      </w:r>
      <w:r w:rsidRPr="00373A38">
        <w:rPr>
          <w:rFonts w:cs="Times New Roman"/>
          <w:bCs/>
          <w:szCs w:val="24"/>
        </w:rPr>
        <w:t>Then he saw seraphim standing above him and each had six wings</w:t>
      </w:r>
      <w:r w:rsidR="009B2024">
        <w:rPr>
          <w:rFonts w:cs="Times New Roman"/>
          <w:bCs/>
          <w:szCs w:val="24"/>
        </w:rPr>
        <w:t xml:space="preserve">.  </w:t>
      </w:r>
      <w:r w:rsidRPr="00373A38">
        <w:rPr>
          <w:rFonts w:cs="Times New Roman"/>
          <w:bCs/>
          <w:szCs w:val="24"/>
        </w:rPr>
        <w:t>Seraphim are not real creatures, they are symbolic, I understand</w:t>
      </w:r>
      <w:r w:rsidR="009B2024">
        <w:rPr>
          <w:rFonts w:cs="Times New Roman"/>
          <w:bCs/>
          <w:szCs w:val="24"/>
        </w:rPr>
        <w:t xml:space="preserve">.  </w:t>
      </w:r>
      <w:r w:rsidR="004F26F1">
        <w:rPr>
          <w:rFonts w:cs="Times New Roman"/>
          <w:bCs/>
          <w:szCs w:val="24"/>
        </w:rPr>
        <w:t>“</w:t>
      </w:r>
      <w:r w:rsidRPr="00373A38">
        <w:rPr>
          <w:rFonts w:cs="Times New Roman"/>
          <w:bCs/>
          <w:szCs w:val="24"/>
        </w:rPr>
        <w:t>Seraphim were standing above him: each had six wings; with twain he covered his face</w:t>
      </w:r>
      <w:r w:rsidR="004F26F1">
        <w:rPr>
          <w:rFonts w:cs="Times New Roman"/>
          <w:bCs/>
          <w:szCs w:val="24"/>
        </w:rPr>
        <w:t>”</w:t>
      </w:r>
      <w:r w:rsidR="009B2024">
        <w:rPr>
          <w:rFonts w:cs="Times New Roman"/>
          <w:bCs/>
          <w:szCs w:val="24"/>
        </w:rPr>
        <w:t xml:space="preserve">.  </w:t>
      </w:r>
      <w:r w:rsidRPr="00373A38">
        <w:rPr>
          <w:rFonts w:cs="Times New Roman"/>
          <w:bCs/>
          <w:szCs w:val="24"/>
        </w:rPr>
        <w:t>What is suited to be serviceable to the Lord these seraphim set out</w:t>
      </w:r>
      <w:r w:rsidR="009B2024">
        <w:rPr>
          <w:rFonts w:cs="Times New Roman"/>
          <w:bCs/>
          <w:szCs w:val="24"/>
        </w:rPr>
        <w:t xml:space="preserve">.  </w:t>
      </w:r>
      <w:r w:rsidRPr="00373A38">
        <w:rPr>
          <w:rFonts w:cs="Times New Roman"/>
          <w:bCs/>
          <w:szCs w:val="24"/>
        </w:rPr>
        <w:t>Each had six wings but they were not all used in flying; with two they covered their faces, they are to be out of sight</w:t>
      </w:r>
      <w:r w:rsidR="009B2024">
        <w:rPr>
          <w:rFonts w:cs="Times New Roman"/>
          <w:bCs/>
          <w:szCs w:val="24"/>
        </w:rPr>
        <w:t xml:space="preserve">.  </w:t>
      </w:r>
      <w:r w:rsidRPr="00373A38">
        <w:rPr>
          <w:rFonts w:cs="Times New Roman"/>
          <w:bCs/>
          <w:szCs w:val="24"/>
        </w:rPr>
        <w:t>Oh what a lesson this is to learn</w:t>
      </w:r>
      <w:r w:rsidR="003C3CAD">
        <w:rPr>
          <w:rFonts w:cs="Times New Roman"/>
          <w:bCs/>
          <w:szCs w:val="24"/>
        </w:rPr>
        <w:t xml:space="preserve">!  </w:t>
      </w:r>
      <w:r w:rsidRPr="00373A38">
        <w:rPr>
          <w:rFonts w:cs="Times New Roman"/>
          <w:bCs/>
          <w:szCs w:val="24"/>
        </w:rPr>
        <w:t>In the light of the exaltation of Christ, one who is serviceable has to be as far as possible out of sight</w:t>
      </w:r>
      <w:r w:rsidR="009B2024">
        <w:rPr>
          <w:rFonts w:cs="Times New Roman"/>
          <w:bCs/>
          <w:szCs w:val="24"/>
        </w:rPr>
        <w:t xml:space="preserve">.  </w:t>
      </w:r>
      <w:r w:rsidRPr="00373A38">
        <w:rPr>
          <w:rFonts w:cs="Times New Roman"/>
          <w:bCs/>
          <w:szCs w:val="24"/>
        </w:rPr>
        <w:t>We were reminded the other day about John the baptist; he sets this out</w:t>
      </w:r>
      <w:r w:rsidR="009B2024">
        <w:rPr>
          <w:rFonts w:cs="Times New Roman"/>
          <w:bCs/>
          <w:szCs w:val="24"/>
        </w:rPr>
        <w:t xml:space="preserve">.  </w:t>
      </w:r>
      <w:r w:rsidRPr="00373A38">
        <w:rPr>
          <w:rFonts w:cs="Times New Roman"/>
          <w:bCs/>
          <w:szCs w:val="24"/>
        </w:rPr>
        <w:t>They sent from Jerusalem, from the centre of the religious world, and asked who he was</w:t>
      </w:r>
      <w:r w:rsidR="009B2024">
        <w:rPr>
          <w:rFonts w:cs="Times New Roman"/>
          <w:bCs/>
          <w:szCs w:val="24"/>
        </w:rPr>
        <w:t xml:space="preserve">.  </w:t>
      </w:r>
      <w:r w:rsidRPr="00373A38">
        <w:rPr>
          <w:rFonts w:cs="Times New Roman"/>
          <w:bCs/>
          <w:szCs w:val="24"/>
        </w:rPr>
        <w:t>Art thou the Christ</w:t>
      </w:r>
      <w:r w:rsidR="003C3CAD">
        <w:rPr>
          <w:rFonts w:cs="Times New Roman"/>
          <w:bCs/>
          <w:szCs w:val="24"/>
        </w:rPr>
        <w:t xml:space="preserve">?  </w:t>
      </w:r>
      <w:r w:rsidRPr="00373A38">
        <w:rPr>
          <w:rFonts w:cs="Times New Roman"/>
          <w:bCs/>
          <w:szCs w:val="24"/>
        </w:rPr>
        <w:t xml:space="preserve">He said </w:t>
      </w:r>
      <w:r w:rsidR="004F26F1">
        <w:rPr>
          <w:rFonts w:cs="Times New Roman"/>
          <w:bCs/>
          <w:szCs w:val="24"/>
        </w:rPr>
        <w:t>“</w:t>
      </w:r>
      <w:r w:rsidRPr="00373A38">
        <w:rPr>
          <w:rFonts w:cs="Times New Roman"/>
          <w:bCs/>
          <w:szCs w:val="24"/>
        </w:rPr>
        <w:t>No</w:t>
      </w:r>
      <w:r w:rsidR="004F26F1">
        <w:rPr>
          <w:rFonts w:cs="Times New Roman"/>
          <w:bCs/>
          <w:szCs w:val="24"/>
        </w:rPr>
        <w:t>”</w:t>
      </w:r>
      <w:r w:rsidRPr="00373A38">
        <w:rPr>
          <w:rFonts w:cs="Times New Roman"/>
          <w:bCs/>
          <w:szCs w:val="24"/>
        </w:rPr>
        <w:t xml:space="preserve">, only </w:t>
      </w:r>
      <w:r w:rsidR="004F26F1">
        <w:rPr>
          <w:rFonts w:cs="Times New Roman"/>
          <w:bCs/>
          <w:szCs w:val="24"/>
        </w:rPr>
        <w:t>“</w:t>
      </w:r>
      <w:r w:rsidRPr="00373A38">
        <w:rPr>
          <w:rFonts w:cs="Times New Roman"/>
          <w:bCs/>
          <w:szCs w:val="24"/>
        </w:rPr>
        <w:t>the voice of one crying in the wilderness</w:t>
      </w:r>
      <w:r w:rsidR="004F26F1">
        <w:rPr>
          <w:rFonts w:cs="Times New Roman"/>
          <w:bCs/>
          <w:szCs w:val="24"/>
        </w:rPr>
        <w:t>”</w:t>
      </w:r>
      <w:r w:rsidRPr="00373A38">
        <w:rPr>
          <w:rFonts w:cs="Times New Roman"/>
          <w:bCs/>
          <w:szCs w:val="24"/>
        </w:rPr>
        <w:t>, John 1: 23</w:t>
      </w:r>
      <w:r w:rsidR="009B2024">
        <w:rPr>
          <w:rFonts w:cs="Times New Roman"/>
          <w:bCs/>
          <w:szCs w:val="24"/>
        </w:rPr>
        <w:t xml:space="preserve">.  </w:t>
      </w:r>
      <w:r w:rsidRPr="00373A38">
        <w:rPr>
          <w:rFonts w:cs="Times New Roman"/>
          <w:bCs/>
          <w:szCs w:val="24"/>
        </w:rPr>
        <w:t>In principle he was covering his face</w:t>
      </w:r>
      <w:r w:rsidR="009B2024">
        <w:rPr>
          <w:rFonts w:cs="Times New Roman"/>
          <w:bCs/>
          <w:szCs w:val="24"/>
        </w:rPr>
        <w:t xml:space="preserve">.  </w:t>
      </w:r>
      <w:r w:rsidRPr="00373A38">
        <w:rPr>
          <w:rFonts w:cs="Times New Roman"/>
          <w:bCs/>
          <w:szCs w:val="24"/>
        </w:rPr>
        <w:t xml:space="preserve">Paul said, in the light of the glory of the mystery that was committed to him, </w:t>
      </w:r>
      <w:r w:rsidR="004F26F1">
        <w:rPr>
          <w:rFonts w:cs="Times New Roman"/>
          <w:bCs/>
          <w:szCs w:val="24"/>
        </w:rPr>
        <w:t>“</w:t>
      </w:r>
      <w:r w:rsidRPr="00373A38">
        <w:rPr>
          <w:rFonts w:cs="Times New Roman"/>
          <w:bCs/>
          <w:szCs w:val="24"/>
        </w:rPr>
        <w:t>To me, less than the least of all saints</w:t>
      </w:r>
      <w:r w:rsidR="004F26F1">
        <w:rPr>
          <w:rFonts w:cs="Times New Roman"/>
          <w:bCs/>
          <w:szCs w:val="24"/>
        </w:rPr>
        <w:t>”</w:t>
      </w:r>
      <w:r w:rsidRPr="00373A38">
        <w:rPr>
          <w:rFonts w:cs="Times New Roman"/>
          <w:bCs/>
          <w:szCs w:val="24"/>
        </w:rPr>
        <w:t>, Eph 3: 8</w:t>
      </w:r>
      <w:r w:rsidR="009B2024">
        <w:rPr>
          <w:rFonts w:cs="Times New Roman"/>
          <w:bCs/>
          <w:szCs w:val="24"/>
        </w:rPr>
        <w:t xml:space="preserve">.  </w:t>
      </w:r>
      <w:r w:rsidRPr="00373A38">
        <w:rPr>
          <w:rFonts w:cs="Times New Roman"/>
          <w:bCs/>
          <w:szCs w:val="24"/>
        </w:rPr>
        <w:t>The seraphim with two of their wings covered their face</w:t>
      </w:r>
      <w:r w:rsidR="009B2024">
        <w:rPr>
          <w:rFonts w:cs="Times New Roman"/>
          <w:bCs/>
          <w:szCs w:val="24"/>
        </w:rPr>
        <w:t xml:space="preserve">.  </w:t>
      </w:r>
      <w:r w:rsidRPr="00373A38">
        <w:rPr>
          <w:rFonts w:cs="Times New Roman"/>
          <w:bCs/>
          <w:szCs w:val="24"/>
        </w:rPr>
        <w:t>They were to be out of sight in view of the exaltation of Christ</w:t>
      </w:r>
      <w:r w:rsidR="009B2024">
        <w:rPr>
          <w:rFonts w:cs="Times New Roman"/>
          <w:bCs/>
          <w:szCs w:val="24"/>
        </w:rPr>
        <w:t xml:space="preserve">.  </w:t>
      </w:r>
      <w:r w:rsidRPr="00373A38">
        <w:rPr>
          <w:rFonts w:cs="Times New Roman"/>
          <w:bCs/>
          <w:szCs w:val="24"/>
        </w:rPr>
        <w:t>We spoke earlier about service and how ambition to serve might govern us; let us learn this; with twain they covered their face</w:t>
      </w:r>
      <w:r w:rsidR="009B2024">
        <w:rPr>
          <w:rFonts w:cs="Times New Roman"/>
          <w:bCs/>
          <w:szCs w:val="24"/>
        </w:rPr>
        <w:t xml:space="preserve">.  </w:t>
      </w:r>
      <w:r w:rsidRPr="00373A38">
        <w:rPr>
          <w:rFonts w:cs="Times New Roman"/>
          <w:bCs/>
          <w:szCs w:val="24"/>
        </w:rPr>
        <w:t>With twain they covered their feet; they were not occupied with their activity, it is a question of the exaltation of Christ</w:t>
      </w:r>
      <w:r w:rsidR="009B2024">
        <w:rPr>
          <w:rFonts w:cs="Times New Roman"/>
          <w:bCs/>
          <w:szCs w:val="24"/>
        </w:rPr>
        <w:t xml:space="preserve">.  </w:t>
      </w:r>
      <w:r w:rsidRPr="00373A38">
        <w:rPr>
          <w:rFonts w:cs="Times New Roman"/>
          <w:bCs/>
          <w:szCs w:val="24"/>
        </w:rPr>
        <w:t>To be serviceable rightly has to be in view of Christ being glorified, of Him being presented, not the one who serves presented; as far as possible he is to be out of sight</w:t>
      </w:r>
      <w:r w:rsidR="009B2024">
        <w:rPr>
          <w:rFonts w:cs="Times New Roman"/>
          <w:bCs/>
          <w:szCs w:val="24"/>
        </w:rPr>
        <w:t xml:space="preserve">.  </w:t>
      </w:r>
      <w:r w:rsidR="004F26F1">
        <w:rPr>
          <w:rFonts w:cs="Times New Roman"/>
          <w:bCs/>
          <w:szCs w:val="24"/>
        </w:rPr>
        <w:t>“</w:t>
      </w:r>
      <w:r w:rsidRPr="00373A38">
        <w:rPr>
          <w:rFonts w:cs="Times New Roman"/>
          <w:bCs/>
          <w:szCs w:val="24"/>
        </w:rPr>
        <w:t>And one called to the other and said, Holy, holy, holy is Jehovah of hosts; the whole earth is full of his glory!</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Then it says </w:t>
      </w:r>
      <w:r w:rsidR="004F26F1">
        <w:rPr>
          <w:rFonts w:cs="Times New Roman"/>
          <w:bCs/>
          <w:szCs w:val="24"/>
        </w:rPr>
        <w:t>“</w:t>
      </w:r>
      <w:r w:rsidRPr="00373A38">
        <w:rPr>
          <w:rFonts w:cs="Times New Roman"/>
          <w:bCs/>
          <w:szCs w:val="24"/>
        </w:rPr>
        <w:t>and the house was filled with smoke</w:t>
      </w:r>
      <w:r w:rsidR="009B2024">
        <w:rPr>
          <w:rFonts w:cs="Times New Roman"/>
          <w:bCs/>
          <w:szCs w:val="24"/>
        </w:rPr>
        <w:t xml:space="preserve">.  </w:t>
      </w:r>
      <w:r w:rsidRPr="00373A38">
        <w:rPr>
          <w:rFonts w:cs="Times New Roman"/>
          <w:bCs/>
          <w:szCs w:val="24"/>
        </w:rPr>
        <w:t>And I said, Woe unto me</w:t>
      </w:r>
      <w:r w:rsidR="003C3CAD">
        <w:rPr>
          <w:rFonts w:cs="Times New Roman"/>
          <w:bCs/>
          <w:szCs w:val="24"/>
        </w:rPr>
        <w:t xml:space="preserve">! </w:t>
      </w:r>
      <w:r w:rsidRPr="00373A38">
        <w:rPr>
          <w:rFonts w:cs="Times New Roman"/>
          <w:bCs/>
          <w:szCs w:val="24"/>
        </w:rPr>
        <w:t>for I am undone; for I am a man of unclean lips, and I dwell in the midst of a people of unclean lips: for mine eyes have seen the King, Jehovah of hosts</w:t>
      </w:r>
      <w:r w:rsidR="009B2024">
        <w:rPr>
          <w:rFonts w:cs="Times New Roman"/>
          <w:bCs/>
          <w:szCs w:val="24"/>
        </w:rPr>
        <w:t xml:space="preserve">.  </w:t>
      </w:r>
      <w:r w:rsidRPr="00373A38">
        <w:rPr>
          <w:rFonts w:cs="Times New Roman"/>
          <w:bCs/>
          <w:szCs w:val="24"/>
        </w:rPr>
        <w:t>And one of the seraphim flew unto me, and he had in his hand a glowing coal, which he had taken with the tongs from off the altar; and he made it touch my mouth</w:t>
      </w:r>
      <w:r w:rsidR="004F26F1">
        <w:rPr>
          <w:rFonts w:cs="Times New Roman"/>
          <w:bCs/>
          <w:szCs w:val="24"/>
        </w:rPr>
        <w:t>”</w:t>
      </w:r>
      <w:r w:rsidR="009B2024">
        <w:rPr>
          <w:rFonts w:cs="Times New Roman"/>
          <w:bCs/>
          <w:szCs w:val="24"/>
        </w:rPr>
        <w:t xml:space="preserve">.  </w:t>
      </w:r>
      <w:r w:rsidRPr="00373A38">
        <w:rPr>
          <w:rFonts w:cs="Times New Roman"/>
          <w:bCs/>
          <w:szCs w:val="24"/>
        </w:rPr>
        <w:t>There is the answer in the glad tidings, in the application of the death of Christ</w:t>
      </w:r>
      <w:r w:rsidR="009B2024">
        <w:rPr>
          <w:rFonts w:cs="Times New Roman"/>
          <w:bCs/>
          <w:szCs w:val="24"/>
        </w:rPr>
        <w:t xml:space="preserve">.  </w:t>
      </w:r>
      <w:r w:rsidRPr="00373A38">
        <w:rPr>
          <w:rFonts w:cs="Times New Roman"/>
          <w:bCs/>
          <w:szCs w:val="24"/>
        </w:rPr>
        <w:t xml:space="preserve">Notice </w:t>
      </w:r>
      <w:r w:rsidR="0008341D" w:rsidRPr="00373A38">
        <w:rPr>
          <w:rFonts w:cs="Times New Roman"/>
          <w:bCs/>
          <w:szCs w:val="24"/>
        </w:rPr>
        <w:t>this seraph</w:t>
      </w:r>
      <w:r w:rsidRPr="00373A38">
        <w:rPr>
          <w:rFonts w:cs="Times New Roman"/>
          <w:bCs/>
          <w:szCs w:val="24"/>
        </w:rPr>
        <w:t xml:space="preserve"> took the glowing coal with tongs from off the altar</w:t>
      </w:r>
      <w:r w:rsidR="009B2024">
        <w:rPr>
          <w:rFonts w:cs="Times New Roman"/>
          <w:bCs/>
          <w:szCs w:val="24"/>
        </w:rPr>
        <w:t xml:space="preserve">.  </w:t>
      </w:r>
      <w:r w:rsidRPr="00373A38">
        <w:rPr>
          <w:rFonts w:cs="Times New Roman"/>
          <w:bCs/>
          <w:szCs w:val="24"/>
        </w:rPr>
        <w:t>Only One could meet these glowing coals and the suffering and the cost involved, and that was the Sufferer, the Lord Jesus Himself</w:t>
      </w:r>
      <w:r w:rsidR="009B2024">
        <w:rPr>
          <w:rFonts w:cs="Times New Roman"/>
          <w:bCs/>
          <w:szCs w:val="24"/>
        </w:rPr>
        <w:t xml:space="preserve">.  </w:t>
      </w:r>
      <w:r w:rsidRPr="00373A38">
        <w:rPr>
          <w:rFonts w:cs="Times New Roman"/>
          <w:bCs/>
          <w:szCs w:val="24"/>
        </w:rPr>
        <w:t>But the application of it is the answer to what we are according to the flesh</w:t>
      </w:r>
      <w:r w:rsidR="009B2024">
        <w:rPr>
          <w:rFonts w:cs="Times New Roman"/>
          <w:bCs/>
          <w:szCs w:val="24"/>
        </w:rPr>
        <w:t xml:space="preserve">.  </w:t>
      </w:r>
      <w:r w:rsidRPr="00373A38">
        <w:rPr>
          <w:rFonts w:cs="Times New Roman"/>
          <w:bCs/>
          <w:szCs w:val="24"/>
        </w:rPr>
        <w:t xml:space="preserve">So Isaiah says here, </w:t>
      </w:r>
      <w:r w:rsidR="004F26F1">
        <w:rPr>
          <w:rFonts w:cs="Times New Roman"/>
          <w:bCs/>
          <w:szCs w:val="24"/>
        </w:rPr>
        <w:t>“</w:t>
      </w:r>
      <w:r w:rsidRPr="00373A38">
        <w:rPr>
          <w:rFonts w:cs="Times New Roman"/>
          <w:bCs/>
          <w:szCs w:val="24"/>
        </w:rPr>
        <w:t>I heard the voice of the Lord saying, Whom shall I send, and who will go for us</w:t>
      </w:r>
      <w:r w:rsidR="003C3CAD">
        <w:rPr>
          <w:rFonts w:cs="Times New Roman"/>
          <w:bCs/>
          <w:szCs w:val="24"/>
        </w:rPr>
        <w:t xml:space="preserve">?  </w:t>
      </w:r>
      <w:r w:rsidRPr="00373A38">
        <w:rPr>
          <w:rFonts w:cs="Times New Roman"/>
          <w:bCs/>
          <w:szCs w:val="24"/>
        </w:rPr>
        <w:t>And I said, Here am I; send me</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The emphasis is not on </w:t>
      </w:r>
      <w:r w:rsidR="004F26F1">
        <w:rPr>
          <w:rFonts w:cs="Times New Roman"/>
          <w:bCs/>
          <w:szCs w:val="24"/>
        </w:rPr>
        <w:t>‘</w:t>
      </w:r>
      <w:r w:rsidRPr="00373A38">
        <w:rPr>
          <w:rFonts w:cs="Times New Roman"/>
          <w:bCs/>
          <w:szCs w:val="24"/>
        </w:rPr>
        <w:t>me</w:t>
      </w:r>
      <w:r w:rsidR="004F26F1">
        <w:rPr>
          <w:rFonts w:cs="Times New Roman"/>
          <w:bCs/>
          <w:szCs w:val="24"/>
        </w:rPr>
        <w:t>’</w:t>
      </w:r>
      <w:r w:rsidRPr="00373A38">
        <w:rPr>
          <w:rFonts w:cs="Times New Roman"/>
          <w:bCs/>
          <w:szCs w:val="24"/>
        </w:rPr>
        <w:t xml:space="preserve">; it is not </w:t>
      </w:r>
      <w:r w:rsidR="004F26F1">
        <w:rPr>
          <w:rFonts w:cs="Times New Roman"/>
          <w:bCs/>
          <w:szCs w:val="24"/>
        </w:rPr>
        <w:t>‘</w:t>
      </w:r>
      <w:r w:rsidRPr="00373A38">
        <w:rPr>
          <w:rFonts w:cs="Times New Roman"/>
          <w:bCs/>
          <w:szCs w:val="24"/>
        </w:rPr>
        <w:t xml:space="preserve">send </w:t>
      </w:r>
      <w:r w:rsidRPr="005D13F9">
        <w:rPr>
          <w:rFonts w:cs="Times New Roman"/>
          <w:bCs/>
          <w:i/>
          <w:iCs/>
          <w:szCs w:val="24"/>
        </w:rPr>
        <w:t>me</w:t>
      </w:r>
      <w:r w:rsidR="005D13F9">
        <w:rPr>
          <w:rFonts w:cs="Times New Roman"/>
          <w:bCs/>
          <w:szCs w:val="24"/>
        </w:rPr>
        <w:t>’</w:t>
      </w:r>
      <w:r w:rsidRPr="00373A38">
        <w:rPr>
          <w:rFonts w:cs="Times New Roman"/>
          <w:bCs/>
          <w:szCs w:val="24"/>
        </w:rPr>
        <w:t xml:space="preserve">, it is </w:t>
      </w:r>
      <w:r w:rsidR="004F26F1">
        <w:rPr>
          <w:rFonts w:cs="Times New Roman"/>
          <w:bCs/>
          <w:szCs w:val="24"/>
        </w:rPr>
        <w:t>‘</w:t>
      </w:r>
      <w:r w:rsidRPr="00257F93">
        <w:rPr>
          <w:rFonts w:cs="Times New Roman"/>
          <w:bCs/>
          <w:i/>
          <w:iCs/>
          <w:szCs w:val="24"/>
        </w:rPr>
        <w:t>send</w:t>
      </w:r>
      <w:r w:rsidRPr="00373A38">
        <w:rPr>
          <w:rFonts w:cs="Times New Roman"/>
          <w:bCs/>
          <w:szCs w:val="24"/>
        </w:rPr>
        <w:t xml:space="preserve"> me</w:t>
      </w:r>
      <w:r w:rsidR="004F26F1">
        <w:rPr>
          <w:rFonts w:cs="Times New Roman"/>
          <w:bCs/>
          <w:szCs w:val="24"/>
        </w:rPr>
        <w:t>’</w:t>
      </w:r>
      <w:r w:rsidR="009B2024">
        <w:rPr>
          <w:rFonts w:cs="Times New Roman"/>
          <w:bCs/>
          <w:szCs w:val="24"/>
        </w:rPr>
        <w:t xml:space="preserve">.  </w:t>
      </w:r>
      <w:r w:rsidRPr="00373A38">
        <w:rPr>
          <w:rFonts w:cs="Times New Roman"/>
          <w:bCs/>
          <w:szCs w:val="24"/>
        </w:rPr>
        <w:t>It is a desire to be serviceable on the part of Isaiah</w:t>
      </w:r>
      <w:r w:rsidR="009B2024">
        <w:rPr>
          <w:rFonts w:cs="Times New Roman"/>
          <w:bCs/>
          <w:szCs w:val="24"/>
        </w:rPr>
        <w:t xml:space="preserve">.  </w:t>
      </w:r>
      <w:r w:rsidRPr="00373A38">
        <w:rPr>
          <w:rFonts w:cs="Times New Roman"/>
          <w:bCs/>
          <w:szCs w:val="24"/>
        </w:rPr>
        <w:t xml:space="preserve">Now I trust there may be, with the young and all of us, begotten in our hearts and minds a desire to be </w:t>
      </w:r>
      <w:r w:rsidRPr="00373A38">
        <w:rPr>
          <w:rFonts w:cs="Times New Roman"/>
          <w:bCs/>
          <w:szCs w:val="24"/>
        </w:rPr>
        <w:lastRenderedPageBreak/>
        <w:t>serviceable to the Lord</w:t>
      </w:r>
      <w:r w:rsidR="009B2024">
        <w:rPr>
          <w:rFonts w:cs="Times New Roman"/>
          <w:bCs/>
          <w:szCs w:val="24"/>
        </w:rPr>
        <w:t xml:space="preserve">.  </w:t>
      </w:r>
      <w:r w:rsidRPr="00373A38">
        <w:rPr>
          <w:rFonts w:cs="Times New Roman"/>
          <w:bCs/>
          <w:szCs w:val="24"/>
        </w:rPr>
        <w:t>We can all do something, for God</w:t>
      </w:r>
      <w:r w:rsidR="004F26F1">
        <w:rPr>
          <w:rFonts w:cs="Times New Roman"/>
          <w:bCs/>
          <w:szCs w:val="24"/>
        </w:rPr>
        <w:t>’</w:t>
      </w:r>
      <w:r w:rsidRPr="00373A38">
        <w:rPr>
          <w:rFonts w:cs="Times New Roman"/>
          <w:bCs/>
          <w:szCs w:val="24"/>
        </w:rPr>
        <w:t>s pleasure, in taking on responsibility, in seeking the promotion of the Lord Himself and His interests.</w:t>
      </w:r>
    </w:p>
    <w:p w14:paraId="7B340199" w14:textId="771F613A"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Another who </w:t>
      </w:r>
      <w:r w:rsidR="00B90CD9" w:rsidRPr="00373A38">
        <w:rPr>
          <w:rFonts w:cs="Times New Roman"/>
          <w:bCs/>
          <w:szCs w:val="24"/>
        </w:rPr>
        <w:t>said, Here</w:t>
      </w:r>
      <w:r w:rsidRPr="00373A38">
        <w:rPr>
          <w:rFonts w:cs="Times New Roman"/>
          <w:bCs/>
          <w:szCs w:val="24"/>
        </w:rPr>
        <w:t xml:space="preserve"> </w:t>
      </w:r>
      <w:r w:rsidR="00793803" w:rsidRPr="00373A38">
        <w:rPr>
          <w:rFonts w:cs="Times New Roman"/>
          <w:bCs/>
          <w:szCs w:val="24"/>
        </w:rPr>
        <w:t>am I</w:t>
      </w:r>
      <w:r w:rsidRPr="00373A38">
        <w:rPr>
          <w:rFonts w:cs="Times New Roman"/>
          <w:bCs/>
          <w:szCs w:val="24"/>
        </w:rPr>
        <w:t>, was Ananias</w:t>
      </w:r>
      <w:r w:rsidR="009B2024">
        <w:rPr>
          <w:rFonts w:cs="Times New Roman"/>
          <w:bCs/>
          <w:szCs w:val="24"/>
        </w:rPr>
        <w:t xml:space="preserve">.  </w:t>
      </w:r>
      <w:r w:rsidRPr="00373A38">
        <w:rPr>
          <w:rFonts w:cs="Times New Roman"/>
          <w:bCs/>
          <w:szCs w:val="24"/>
        </w:rPr>
        <w:t xml:space="preserve">When Saul was apprehended on the Damascus road he was led to the house of one called Judas; and then the Lord spoke to Ananias, and Ananias immediately said, </w:t>
      </w:r>
      <w:r w:rsidR="004F26F1">
        <w:rPr>
          <w:rFonts w:cs="Times New Roman"/>
          <w:bCs/>
          <w:szCs w:val="24"/>
        </w:rPr>
        <w:t>“</w:t>
      </w:r>
      <w:r w:rsidRPr="00373A38">
        <w:rPr>
          <w:rFonts w:cs="Times New Roman"/>
          <w:bCs/>
          <w:szCs w:val="24"/>
        </w:rPr>
        <w:t>Behold, here am I, Lord</w:t>
      </w:r>
      <w:r w:rsidR="004F26F1">
        <w:rPr>
          <w:rFonts w:cs="Times New Roman"/>
          <w:bCs/>
          <w:szCs w:val="24"/>
        </w:rPr>
        <w:t>”</w:t>
      </w:r>
      <w:r w:rsidRPr="00373A38">
        <w:rPr>
          <w:rFonts w:cs="Times New Roman"/>
          <w:bCs/>
          <w:szCs w:val="24"/>
        </w:rPr>
        <w:t>, Acts 9: 10</w:t>
      </w:r>
      <w:r w:rsidR="009B2024">
        <w:rPr>
          <w:rFonts w:cs="Times New Roman"/>
          <w:bCs/>
          <w:szCs w:val="24"/>
        </w:rPr>
        <w:t xml:space="preserve">.  </w:t>
      </w:r>
      <w:r w:rsidRPr="00373A38">
        <w:rPr>
          <w:rFonts w:cs="Times New Roman"/>
          <w:bCs/>
          <w:szCs w:val="24"/>
        </w:rPr>
        <w:t>He was serviceable, one who knew the Lord, who knew His word and was prepared to answer to it</w:t>
      </w:r>
      <w:r w:rsidR="009B2024">
        <w:rPr>
          <w:rFonts w:cs="Times New Roman"/>
          <w:bCs/>
          <w:szCs w:val="24"/>
        </w:rPr>
        <w:t xml:space="preserve">.  </w:t>
      </w:r>
      <w:r w:rsidRPr="00373A38">
        <w:rPr>
          <w:rFonts w:cs="Times New Roman"/>
          <w:bCs/>
          <w:szCs w:val="24"/>
        </w:rPr>
        <w:t>But Ananias has to accept adjustment</w:t>
      </w:r>
      <w:r w:rsidR="009B2024">
        <w:rPr>
          <w:rFonts w:cs="Times New Roman"/>
          <w:bCs/>
          <w:szCs w:val="24"/>
        </w:rPr>
        <w:t xml:space="preserve">.  </w:t>
      </w:r>
      <w:r w:rsidRPr="00373A38">
        <w:rPr>
          <w:rFonts w:cs="Times New Roman"/>
          <w:bCs/>
          <w:szCs w:val="24"/>
        </w:rPr>
        <w:t>That is another important matter</w:t>
      </w:r>
      <w:r w:rsidR="009B2024">
        <w:rPr>
          <w:rFonts w:cs="Times New Roman"/>
          <w:bCs/>
          <w:szCs w:val="24"/>
        </w:rPr>
        <w:t xml:space="preserve">.  </w:t>
      </w:r>
      <w:r w:rsidRPr="00373A38">
        <w:rPr>
          <w:rFonts w:cs="Times New Roman"/>
          <w:bCs/>
          <w:szCs w:val="24"/>
        </w:rPr>
        <w:t xml:space="preserve">If we are to be in the state of being </w:t>
      </w:r>
      <w:r w:rsidR="005D13F9" w:rsidRPr="00373A38">
        <w:rPr>
          <w:rFonts w:cs="Times New Roman"/>
          <w:bCs/>
          <w:szCs w:val="24"/>
        </w:rPr>
        <w:t>serviceable,</w:t>
      </w:r>
      <w:r w:rsidRPr="00373A38">
        <w:rPr>
          <w:rFonts w:cs="Times New Roman"/>
          <w:bCs/>
          <w:szCs w:val="24"/>
        </w:rPr>
        <w:t xml:space="preserve"> we have to be prepared to accept adjustment</w:t>
      </w:r>
      <w:r w:rsidR="009B2024">
        <w:rPr>
          <w:rFonts w:cs="Times New Roman"/>
          <w:bCs/>
          <w:szCs w:val="24"/>
        </w:rPr>
        <w:t xml:space="preserve">.  </w:t>
      </w:r>
      <w:r w:rsidRPr="00373A38">
        <w:rPr>
          <w:rFonts w:cs="Times New Roman"/>
          <w:bCs/>
          <w:szCs w:val="24"/>
        </w:rPr>
        <w:t>Ananias</w:t>
      </w:r>
      <w:r w:rsidR="004F26F1">
        <w:rPr>
          <w:rFonts w:cs="Times New Roman"/>
          <w:bCs/>
          <w:szCs w:val="24"/>
        </w:rPr>
        <w:t>’</w:t>
      </w:r>
      <w:r w:rsidR="00793803">
        <w:rPr>
          <w:rFonts w:cs="Times New Roman"/>
          <w:bCs/>
          <w:szCs w:val="24"/>
        </w:rPr>
        <w:t>s</w:t>
      </w:r>
      <w:r w:rsidRPr="00373A38">
        <w:rPr>
          <w:rFonts w:cs="Times New Roman"/>
          <w:bCs/>
          <w:szCs w:val="24"/>
        </w:rPr>
        <w:t xml:space="preserve"> thoughts were wrong</w:t>
      </w:r>
      <w:r w:rsidR="009B2024">
        <w:rPr>
          <w:rFonts w:cs="Times New Roman"/>
          <w:bCs/>
          <w:szCs w:val="24"/>
        </w:rPr>
        <w:t xml:space="preserve">.  </w:t>
      </w:r>
      <w:r w:rsidR="004F26F1">
        <w:rPr>
          <w:rFonts w:cs="Times New Roman"/>
          <w:bCs/>
          <w:szCs w:val="24"/>
        </w:rPr>
        <w:t>“</w:t>
      </w:r>
      <w:r w:rsidRPr="00373A38">
        <w:rPr>
          <w:rFonts w:cs="Times New Roman"/>
          <w:bCs/>
          <w:szCs w:val="24"/>
        </w:rPr>
        <w:t>And the Lord said to him in a vision, Ananias</w:t>
      </w:r>
      <w:r w:rsidR="009B2024">
        <w:rPr>
          <w:rFonts w:cs="Times New Roman"/>
          <w:bCs/>
          <w:szCs w:val="24"/>
        </w:rPr>
        <w:t xml:space="preserve">.  </w:t>
      </w:r>
      <w:r w:rsidRPr="00373A38">
        <w:rPr>
          <w:rFonts w:cs="Times New Roman"/>
          <w:bCs/>
          <w:szCs w:val="24"/>
        </w:rPr>
        <w:t>And he said, Behold, here am I, Lord</w:t>
      </w:r>
      <w:r w:rsidR="004F26F1">
        <w:rPr>
          <w:rFonts w:cs="Times New Roman"/>
          <w:bCs/>
          <w:szCs w:val="24"/>
        </w:rPr>
        <w:t>”</w:t>
      </w:r>
      <w:r w:rsidRPr="00373A38">
        <w:rPr>
          <w:rFonts w:cs="Times New Roman"/>
          <w:bCs/>
          <w:szCs w:val="24"/>
        </w:rPr>
        <w:t xml:space="preserve">, and the word was to </w:t>
      </w:r>
      <w:r w:rsidR="004F26F1">
        <w:rPr>
          <w:rFonts w:cs="Times New Roman"/>
          <w:bCs/>
          <w:szCs w:val="24"/>
        </w:rPr>
        <w:t>“</w:t>
      </w:r>
      <w:r w:rsidRPr="00373A38">
        <w:rPr>
          <w:rFonts w:cs="Times New Roman"/>
          <w:bCs/>
          <w:szCs w:val="24"/>
        </w:rPr>
        <w:t>Rise up and go into the street which is called Straight, and seek in the house of Judas one by name Saul, he is of Tarsus: for, behold, he is praying</w:t>
      </w:r>
      <w:r w:rsidR="004F26F1">
        <w:rPr>
          <w:rFonts w:cs="Times New Roman"/>
          <w:bCs/>
          <w:szCs w:val="24"/>
        </w:rPr>
        <w:t>”</w:t>
      </w:r>
      <w:r w:rsidR="009B2024">
        <w:rPr>
          <w:rFonts w:cs="Times New Roman"/>
          <w:bCs/>
          <w:szCs w:val="24"/>
        </w:rPr>
        <w:t xml:space="preserve">.  </w:t>
      </w:r>
      <w:r w:rsidRPr="00373A38">
        <w:rPr>
          <w:rFonts w:cs="Times New Roman"/>
          <w:bCs/>
          <w:szCs w:val="24"/>
        </w:rPr>
        <w:t>He is praying; that should have helped Ananias, but Ananias thought he knew better than the Lord</w:t>
      </w:r>
      <w:r w:rsidR="009B2024">
        <w:rPr>
          <w:rFonts w:cs="Times New Roman"/>
          <w:bCs/>
          <w:szCs w:val="24"/>
        </w:rPr>
        <w:t xml:space="preserve">.  </w:t>
      </w:r>
      <w:r w:rsidRPr="00373A38">
        <w:rPr>
          <w:rFonts w:cs="Times New Roman"/>
          <w:bCs/>
          <w:szCs w:val="24"/>
        </w:rPr>
        <w:t>He tried to adjust the Lord; that is how strong we can be in our ideas</w:t>
      </w:r>
      <w:r w:rsidR="009B2024">
        <w:rPr>
          <w:rFonts w:cs="Times New Roman"/>
          <w:bCs/>
          <w:szCs w:val="24"/>
        </w:rPr>
        <w:t xml:space="preserve">.  </w:t>
      </w:r>
      <w:r w:rsidRPr="00373A38">
        <w:rPr>
          <w:rFonts w:cs="Times New Roman"/>
          <w:bCs/>
          <w:szCs w:val="24"/>
        </w:rPr>
        <w:t>Do not let us make mistakes</w:t>
      </w:r>
      <w:r w:rsidR="009B2024">
        <w:rPr>
          <w:rFonts w:cs="Times New Roman"/>
          <w:bCs/>
          <w:szCs w:val="24"/>
        </w:rPr>
        <w:t xml:space="preserve">.  </w:t>
      </w:r>
      <w:r w:rsidRPr="00373A38">
        <w:rPr>
          <w:rFonts w:cs="Times New Roman"/>
          <w:bCs/>
          <w:szCs w:val="24"/>
        </w:rPr>
        <w:t>We think we know better than the Lord sometimes as Ananias did</w:t>
      </w:r>
      <w:r w:rsidR="009B2024">
        <w:rPr>
          <w:rFonts w:cs="Times New Roman"/>
          <w:bCs/>
          <w:szCs w:val="24"/>
        </w:rPr>
        <w:t xml:space="preserve">.  </w:t>
      </w:r>
      <w:r w:rsidRPr="00373A38">
        <w:rPr>
          <w:rFonts w:cs="Times New Roman"/>
          <w:bCs/>
          <w:szCs w:val="24"/>
        </w:rPr>
        <w:t xml:space="preserve">He says </w:t>
      </w:r>
      <w:r w:rsidR="004F26F1">
        <w:rPr>
          <w:rFonts w:cs="Times New Roman"/>
          <w:bCs/>
          <w:szCs w:val="24"/>
        </w:rPr>
        <w:t>“</w:t>
      </w:r>
      <w:r w:rsidRPr="00373A38">
        <w:rPr>
          <w:rFonts w:cs="Times New Roman"/>
          <w:bCs/>
          <w:szCs w:val="24"/>
        </w:rPr>
        <w:t>Lord, I have heard from many concerning this man</w:t>
      </w:r>
      <w:r w:rsidR="004F26F1">
        <w:rPr>
          <w:rFonts w:cs="Times New Roman"/>
          <w:bCs/>
          <w:szCs w:val="24"/>
        </w:rPr>
        <w:t>”</w:t>
      </w:r>
      <w:r w:rsidRPr="00373A38">
        <w:rPr>
          <w:rFonts w:cs="Times New Roman"/>
          <w:bCs/>
          <w:szCs w:val="24"/>
        </w:rPr>
        <w:t xml:space="preserve"> and so on</w:t>
      </w:r>
      <w:r w:rsidR="009B2024">
        <w:rPr>
          <w:rFonts w:cs="Times New Roman"/>
          <w:bCs/>
          <w:szCs w:val="24"/>
        </w:rPr>
        <w:t xml:space="preserve">.  </w:t>
      </w:r>
      <w:r w:rsidR="004F26F1">
        <w:rPr>
          <w:rFonts w:cs="Times New Roman"/>
          <w:bCs/>
          <w:szCs w:val="24"/>
        </w:rPr>
        <w:t>“</w:t>
      </w:r>
      <w:r w:rsidRPr="00373A38">
        <w:rPr>
          <w:rFonts w:cs="Times New Roman"/>
          <w:bCs/>
          <w:szCs w:val="24"/>
        </w:rPr>
        <w:t>And the Lord said to him, Go, for this man is an elect vessel to me</w:t>
      </w:r>
      <w:r w:rsidR="004F26F1">
        <w:rPr>
          <w:rFonts w:cs="Times New Roman"/>
          <w:bCs/>
          <w:szCs w:val="24"/>
        </w:rPr>
        <w:t>”</w:t>
      </w:r>
      <w:r w:rsidR="009B2024">
        <w:rPr>
          <w:rFonts w:cs="Times New Roman"/>
          <w:bCs/>
          <w:szCs w:val="24"/>
        </w:rPr>
        <w:t xml:space="preserve">.  </w:t>
      </w:r>
      <w:r w:rsidRPr="00373A38">
        <w:rPr>
          <w:rFonts w:cs="Times New Roman"/>
          <w:bCs/>
          <w:szCs w:val="24"/>
        </w:rPr>
        <w:t>So Ananias was prepared to go, having accepted adjustment</w:t>
      </w:r>
      <w:r w:rsidR="009B2024">
        <w:rPr>
          <w:rFonts w:cs="Times New Roman"/>
          <w:bCs/>
          <w:szCs w:val="24"/>
        </w:rPr>
        <w:t xml:space="preserve">.  </w:t>
      </w:r>
      <w:r w:rsidRPr="00373A38">
        <w:rPr>
          <w:rFonts w:cs="Times New Roman"/>
          <w:bCs/>
          <w:szCs w:val="24"/>
        </w:rPr>
        <w:t>Being really serviceable often means that we have to be prepared to be adjusted in our thoughts and outlook</w:t>
      </w:r>
      <w:r w:rsidR="009B2024">
        <w:rPr>
          <w:rFonts w:cs="Times New Roman"/>
          <w:bCs/>
          <w:szCs w:val="24"/>
        </w:rPr>
        <w:t xml:space="preserve">.  </w:t>
      </w:r>
      <w:r w:rsidRPr="00373A38">
        <w:rPr>
          <w:rFonts w:cs="Times New Roman"/>
          <w:bCs/>
          <w:szCs w:val="24"/>
        </w:rPr>
        <w:t>Ananias was only about a day late in his information, but he has to become adjusted by the Lord; the Lord is prepared to adjust us</w:t>
      </w:r>
      <w:r w:rsidR="009B2024">
        <w:rPr>
          <w:rFonts w:cs="Times New Roman"/>
          <w:bCs/>
          <w:szCs w:val="24"/>
        </w:rPr>
        <w:t xml:space="preserve">.  </w:t>
      </w:r>
      <w:r w:rsidRPr="00373A38">
        <w:rPr>
          <w:rFonts w:cs="Times New Roman"/>
          <w:bCs/>
          <w:szCs w:val="24"/>
        </w:rPr>
        <w:t>We need to be adjustable if we are going to be serviceable</w:t>
      </w:r>
      <w:r w:rsidR="009B2024">
        <w:rPr>
          <w:rFonts w:cs="Times New Roman"/>
          <w:bCs/>
          <w:szCs w:val="24"/>
        </w:rPr>
        <w:t xml:space="preserve">.  </w:t>
      </w:r>
      <w:r w:rsidRPr="00373A38">
        <w:rPr>
          <w:rFonts w:cs="Times New Roman"/>
          <w:bCs/>
          <w:szCs w:val="24"/>
        </w:rPr>
        <w:t>May the Lord help us to be more serviceable, for His sake.</w:t>
      </w:r>
    </w:p>
    <w:p w14:paraId="152E344F" w14:textId="77777777" w:rsidR="00373A38" w:rsidRPr="00373A38" w:rsidRDefault="00373A38" w:rsidP="00373A38">
      <w:pPr>
        <w:spacing w:before="120" w:after="0" w:line="240" w:lineRule="auto"/>
        <w:jc w:val="both"/>
        <w:rPr>
          <w:rFonts w:cs="Times New Roman"/>
          <w:bCs/>
          <w:szCs w:val="24"/>
        </w:rPr>
      </w:pPr>
    </w:p>
    <w:p w14:paraId="28997991" w14:textId="77777777" w:rsidR="00373A38" w:rsidRPr="00373A38" w:rsidRDefault="00373A38" w:rsidP="00373A38">
      <w:pPr>
        <w:spacing w:before="120" w:after="0" w:line="240" w:lineRule="auto"/>
        <w:jc w:val="both"/>
        <w:rPr>
          <w:rFonts w:cs="Times New Roman"/>
          <w:b/>
          <w:szCs w:val="24"/>
        </w:rPr>
      </w:pPr>
      <w:r w:rsidRPr="00373A38">
        <w:rPr>
          <w:rFonts w:cs="Times New Roman"/>
          <w:b/>
          <w:szCs w:val="24"/>
        </w:rPr>
        <w:t>TORONTO</w:t>
      </w:r>
    </w:p>
    <w:p w14:paraId="52C7B2F5" w14:textId="5D1A27BC" w:rsidR="00373A38" w:rsidRPr="00373A38" w:rsidRDefault="00373A38" w:rsidP="00373A38">
      <w:pPr>
        <w:spacing w:before="120" w:after="0" w:line="240" w:lineRule="auto"/>
        <w:jc w:val="both"/>
        <w:rPr>
          <w:rFonts w:cs="Times New Roman"/>
          <w:b/>
          <w:szCs w:val="24"/>
        </w:rPr>
      </w:pPr>
      <w:r w:rsidRPr="00373A38">
        <w:rPr>
          <w:rFonts w:cs="Times New Roman"/>
          <w:b/>
          <w:szCs w:val="24"/>
        </w:rPr>
        <w:t>10</w:t>
      </w:r>
      <w:r w:rsidR="00B90CD9" w:rsidRPr="00373A38">
        <w:rPr>
          <w:rFonts w:cs="Times New Roman"/>
          <w:b/>
          <w:szCs w:val="24"/>
          <w:vertAlign w:val="superscript"/>
        </w:rPr>
        <w:t>th</w:t>
      </w:r>
      <w:r w:rsidR="00B90CD9" w:rsidRPr="00373A38">
        <w:rPr>
          <w:rFonts w:cs="Times New Roman"/>
          <w:b/>
          <w:szCs w:val="24"/>
        </w:rPr>
        <w:t xml:space="preserve"> January</w:t>
      </w:r>
      <w:r w:rsidRPr="00373A38">
        <w:rPr>
          <w:rFonts w:cs="Times New Roman"/>
          <w:b/>
          <w:szCs w:val="24"/>
        </w:rPr>
        <w:t xml:space="preserve"> 1981</w:t>
      </w:r>
    </w:p>
    <w:p w14:paraId="522938BF" w14:textId="77777777" w:rsidR="00373A38" w:rsidRDefault="00373A38" w:rsidP="00373A38">
      <w:pPr>
        <w:spacing w:before="120" w:after="0" w:line="240" w:lineRule="auto"/>
        <w:jc w:val="center"/>
        <w:rPr>
          <w:rFonts w:cs="Times New Roman"/>
          <w:bCs/>
          <w:szCs w:val="24"/>
        </w:rPr>
      </w:pPr>
      <w:r w:rsidRPr="00FD428C">
        <w:rPr>
          <w:rFonts w:cs="Times New Roman"/>
          <w:bCs/>
          <w:szCs w:val="24"/>
        </w:rPr>
        <w:t>_____________________</w:t>
      </w:r>
    </w:p>
    <w:p w14:paraId="130ED500" w14:textId="50E3EB53" w:rsidR="00D82C31" w:rsidRDefault="00D82C31" w:rsidP="00373A38">
      <w:pPr>
        <w:spacing w:before="120" w:after="0" w:line="240" w:lineRule="auto"/>
        <w:jc w:val="both"/>
        <w:rPr>
          <w:rFonts w:cs="Times New Roman"/>
          <w:bCs/>
          <w:szCs w:val="24"/>
        </w:rPr>
      </w:pPr>
      <w:r>
        <w:rPr>
          <w:rFonts w:cs="Times New Roman"/>
          <w:bCs/>
          <w:szCs w:val="24"/>
        </w:rPr>
        <w:br w:type="page"/>
      </w:r>
    </w:p>
    <w:p w14:paraId="6B939B52" w14:textId="4BAA466C" w:rsidR="00D82C31" w:rsidRPr="00D82C31" w:rsidRDefault="00D82C31" w:rsidP="00D82C31">
      <w:pPr>
        <w:pStyle w:val="Heading1"/>
      </w:pPr>
      <w:bookmarkStart w:id="80" w:name="_Toc26879134"/>
      <w:bookmarkStart w:id="81" w:name="_Toc35685492"/>
      <w:r w:rsidRPr="00D82C31">
        <w:lastRenderedPageBreak/>
        <w:t>DEVOTION AND COMMITTAL</w:t>
      </w:r>
      <w:bookmarkEnd w:id="80"/>
      <w:bookmarkEnd w:id="81"/>
    </w:p>
    <w:p w14:paraId="45BAC5FE" w14:textId="1455094F" w:rsidR="00D82C31" w:rsidRPr="004945F2" w:rsidRDefault="00D82C31" w:rsidP="00D82C31">
      <w:pPr>
        <w:spacing w:before="120" w:after="0" w:line="240" w:lineRule="auto"/>
        <w:jc w:val="both"/>
        <w:rPr>
          <w:rFonts w:cs="Times New Roman"/>
          <w:b/>
          <w:szCs w:val="24"/>
        </w:rPr>
      </w:pPr>
      <w:r w:rsidRPr="004945F2">
        <w:rPr>
          <w:rFonts w:cs="Times New Roman"/>
          <w:b/>
          <w:szCs w:val="24"/>
        </w:rPr>
        <w:t>Matthew 28: 1</w:t>
      </w:r>
      <w:r w:rsidR="00DE17FE">
        <w:rPr>
          <w:rFonts w:cs="Times New Roman"/>
          <w:b/>
          <w:szCs w:val="24"/>
        </w:rPr>
        <w:t>-</w:t>
      </w:r>
      <w:r w:rsidRPr="004945F2">
        <w:rPr>
          <w:rFonts w:cs="Times New Roman"/>
          <w:b/>
          <w:szCs w:val="24"/>
        </w:rPr>
        <w:t>10</w:t>
      </w:r>
    </w:p>
    <w:p w14:paraId="294A6F5A" w14:textId="42784DD9"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I desire to say a few words about this chapter for our encouragement</w:t>
      </w:r>
      <w:r w:rsidR="009B2024">
        <w:rPr>
          <w:rFonts w:cs="Times New Roman"/>
          <w:bCs/>
          <w:szCs w:val="24"/>
        </w:rPr>
        <w:t xml:space="preserve">.  </w:t>
      </w:r>
      <w:r w:rsidRPr="00D82C31">
        <w:rPr>
          <w:rFonts w:cs="Times New Roman"/>
          <w:bCs/>
          <w:szCs w:val="24"/>
        </w:rPr>
        <w:t>It describes certain features of the resurrection of the Lord Jesus</w:t>
      </w:r>
      <w:r w:rsidR="009B2024">
        <w:rPr>
          <w:rFonts w:cs="Times New Roman"/>
          <w:bCs/>
          <w:szCs w:val="24"/>
        </w:rPr>
        <w:t xml:space="preserve">.  </w:t>
      </w:r>
      <w:r w:rsidRPr="00D82C31">
        <w:rPr>
          <w:rFonts w:cs="Times New Roman"/>
          <w:bCs/>
          <w:szCs w:val="24"/>
        </w:rPr>
        <w:t>We have no description of the actual resurrection but we have certain circumstances that surround it</w:t>
      </w:r>
      <w:r w:rsidR="009B2024">
        <w:rPr>
          <w:rFonts w:cs="Times New Roman"/>
          <w:bCs/>
          <w:szCs w:val="24"/>
        </w:rPr>
        <w:t xml:space="preserve">.  </w:t>
      </w:r>
      <w:r w:rsidRPr="00D82C31">
        <w:rPr>
          <w:rFonts w:cs="Times New Roman"/>
          <w:bCs/>
          <w:szCs w:val="24"/>
        </w:rPr>
        <w:t>The resurrection of the Lord Jesus was secret; no eye witnessed the Lord Jesus coming out of the tomb, but since He stepped out of the tomb He has maintained, and never given up, the initiative</w:t>
      </w:r>
      <w:r w:rsidR="009B2024">
        <w:rPr>
          <w:rFonts w:cs="Times New Roman"/>
          <w:bCs/>
          <w:szCs w:val="24"/>
        </w:rPr>
        <w:t xml:space="preserve">.  </w:t>
      </w:r>
      <w:r w:rsidRPr="00D82C31">
        <w:rPr>
          <w:rFonts w:cs="Times New Roman"/>
          <w:bCs/>
          <w:szCs w:val="24"/>
        </w:rPr>
        <w:t>He set something on and has maintained it from that moment right down to the present day</w:t>
      </w:r>
      <w:r w:rsidR="009B2024">
        <w:rPr>
          <w:rFonts w:cs="Times New Roman"/>
          <w:bCs/>
          <w:szCs w:val="24"/>
        </w:rPr>
        <w:t xml:space="preserve">.  </w:t>
      </w:r>
      <w:r w:rsidRPr="00D82C31">
        <w:rPr>
          <w:rFonts w:cs="Times New Roman"/>
          <w:bCs/>
          <w:szCs w:val="24"/>
        </w:rPr>
        <w:t>We are to be exercised to be intelligently involved in the initiative that the Lord is maintaining at the present time.</w:t>
      </w:r>
    </w:p>
    <w:p w14:paraId="70B43F75" w14:textId="0FCCEE4C"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These two women came to look at the sepulchre and they found an angel sitting on the stone which he had rolled away</w:t>
      </w:r>
      <w:r w:rsidR="009B2024">
        <w:rPr>
          <w:rFonts w:cs="Times New Roman"/>
          <w:bCs/>
          <w:szCs w:val="24"/>
        </w:rPr>
        <w:t xml:space="preserve">.  </w:t>
      </w:r>
      <w:r w:rsidR="004F26F1">
        <w:rPr>
          <w:rFonts w:cs="Times New Roman"/>
          <w:bCs/>
          <w:szCs w:val="24"/>
        </w:rPr>
        <w:t>“</w:t>
      </w:r>
      <w:r w:rsidRPr="00D82C31">
        <w:rPr>
          <w:rFonts w:cs="Times New Roman"/>
          <w:bCs/>
          <w:szCs w:val="24"/>
        </w:rPr>
        <w:t>There was a great earthquake; for an angel of the Lord, descending out of heaven, came and rolled away the stone and sat upon it</w:t>
      </w:r>
      <w:r w:rsidR="004F26F1">
        <w:rPr>
          <w:rFonts w:cs="Times New Roman"/>
          <w:bCs/>
          <w:szCs w:val="24"/>
        </w:rPr>
        <w:t>”</w:t>
      </w:r>
      <w:r w:rsidR="009B2024">
        <w:rPr>
          <w:rFonts w:cs="Times New Roman"/>
          <w:bCs/>
          <w:szCs w:val="24"/>
        </w:rPr>
        <w:t xml:space="preserve">.  </w:t>
      </w:r>
      <w:r w:rsidRPr="00D82C31">
        <w:rPr>
          <w:rFonts w:cs="Times New Roman"/>
          <w:bCs/>
          <w:szCs w:val="24"/>
        </w:rPr>
        <w:t>There is contempt in the fact that he sat upon it</w:t>
      </w:r>
      <w:r w:rsidR="009B2024">
        <w:rPr>
          <w:rFonts w:cs="Times New Roman"/>
          <w:bCs/>
          <w:szCs w:val="24"/>
        </w:rPr>
        <w:t xml:space="preserve">.  </w:t>
      </w:r>
      <w:r w:rsidRPr="00D82C31">
        <w:rPr>
          <w:rFonts w:cs="Times New Roman"/>
          <w:bCs/>
          <w:szCs w:val="24"/>
        </w:rPr>
        <w:t xml:space="preserve">What power and authority </w:t>
      </w:r>
      <w:r w:rsidR="00A240CA" w:rsidRPr="00D82C31">
        <w:rPr>
          <w:rFonts w:cs="Times New Roman"/>
          <w:bCs/>
          <w:szCs w:val="24"/>
        </w:rPr>
        <w:t>were</w:t>
      </w:r>
      <w:r w:rsidRPr="00D82C31">
        <w:rPr>
          <w:rFonts w:cs="Times New Roman"/>
          <w:bCs/>
          <w:szCs w:val="24"/>
        </w:rPr>
        <w:t xml:space="preserve"> with that angel</w:t>
      </w:r>
      <w:r w:rsidR="003C3CAD">
        <w:rPr>
          <w:rFonts w:cs="Times New Roman"/>
          <w:bCs/>
          <w:szCs w:val="24"/>
        </w:rPr>
        <w:t xml:space="preserve">!  </w:t>
      </w:r>
      <w:r w:rsidR="004F26F1">
        <w:rPr>
          <w:rFonts w:cs="Times New Roman"/>
          <w:bCs/>
          <w:szCs w:val="24"/>
        </w:rPr>
        <w:t>“</w:t>
      </w:r>
      <w:r w:rsidRPr="00D82C31">
        <w:rPr>
          <w:rFonts w:cs="Times New Roman"/>
          <w:bCs/>
          <w:szCs w:val="24"/>
        </w:rPr>
        <w:t>His look was as lightning, and his clothing white as snow</w:t>
      </w:r>
      <w:r w:rsidR="009B2024">
        <w:rPr>
          <w:rFonts w:cs="Times New Roman"/>
          <w:bCs/>
          <w:szCs w:val="24"/>
        </w:rPr>
        <w:t xml:space="preserve">.  </w:t>
      </w:r>
      <w:r w:rsidRPr="00D82C31">
        <w:rPr>
          <w:rFonts w:cs="Times New Roman"/>
          <w:bCs/>
          <w:szCs w:val="24"/>
        </w:rPr>
        <w:t>And for fear of him the guards trembled and became as dead men</w:t>
      </w:r>
      <w:r w:rsidR="004F26F1">
        <w:rPr>
          <w:rFonts w:cs="Times New Roman"/>
          <w:bCs/>
          <w:szCs w:val="24"/>
        </w:rPr>
        <w:t>”</w:t>
      </w:r>
      <w:r w:rsidR="009B2024">
        <w:rPr>
          <w:rFonts w:cs="Times New Roman"/>
          <w:bCs/>
          <w:szCs w:val="24"/>
        </w:rPr>
        <w:t xml:space="preserve">.  </w:t>
      </w:r>
      <w:r w:rsidRPr="00D82C31">
        <w:rPr>
          <w:rFonts w:cs="Times New Roman"/>
          <w:bCs/>
          <w:szCs w:val="24"/>
        </w:rPr>
        <w:t>Every opposition, every obstacle, was overcome</w:t>
      </w:r>
      <w:r w:rsidR="009B2024">
        <w:rPr>
          <w:rFonts w:cs="Times New Roman"/>
          <w:bCs/>
          <w:szCs w:val="24"/>
        </w:rPr>
        <w:t xml:space="preserve">.  </w:t>
      </w:r>
      <w:r w:rsidRPr="00D82C31">
        <w:rPr>
          <w:rFonts w:cs="Times New Roman"/>
          <w:bCs/>
          <w:szCs w:val="24"/>
        </w:rPr>
        <w:t xml:space="preserve">The angel answering said to the women, </w:t>
      </w:r>
      <w:r w:rsidR="004F26F1">
        <w:rPr>
          <w:rFonts w:cs="Times New Roman"/>
          <w:bCs/>
          <w:szCs w:val="24"/>
        </w:rPr>
        <w:t>“</w:t>
      </w:r>
      <w:r w:rsidRPr="00D82C31">
        <w:rPr>
          <w:rFonts w:cs="Times New Roman"/>
          <w:bCs/>
          <w:szCs w:val="24"/>
        </w:rPr>
        <w:t>Fear not ye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The guards became as dead men but the angel said to the women, </w:t>
      </w:r>
      <w:r w:rsidR="004F26F1">
        <w:rPr>
          <w:rFonts w:cs="Times New Roman"/>
          <w:bCs/>
          <w:szCs w:val="24"/>
        </w:rPr>
        <w:t>“</w:t>
      </w:r>
      <w:r w:rsidRPr="00D82C31">
        <w:rPr>
          <w:rFonts w:cs="Times New Roman"/>
          <w:bCs/>
          <w:szCs w:val="24"/>
        </w:rPr>
        <w:t>Fear not ye, for I know that ye seek Jesus the crucified one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The divine </w:t>
      </w:r>
      <w:r w:rsidR="00636C70" w:rsidRPr="00D82C31">
        <w:rPr>
          <w:rFonts w:cs="Times New Roman"/>
          <w:bCs/>
          <w:szCs w:val="24"/>
        </w:rPr>
        <w:t>initiative was</w:t>
      </w:r>
      <w:r w:rsidRPr="00D82C31">
        <w:rPr>
          <w:rFonts w:cs="Times New Roman"/>
          <w:bCs/>
          <w:szCs w:val="24"/>
        </w:rPr>
        <w:t xml:space="preserve"> to be understood by persons who were devoted to the crucified One and who were able to bear the</w:t>
      </w:r>
      <w:r>
        <w:rPr>
          <w:rFonts w:cs="Times New Roman"/>
          <w:bCs/>
          <w:szCs w:val="24"/>
        </w:rPr>
        <w:t xml:space="preserve"> </w:t>
      </w:r>
      <w:r w:rsidRPr="00D82C31">
        <w:rPr>
          <w:rFonts w:cs="Times New Roman"/>
          <w:bCs/>
          <w:szCs w:val="24"/>
        </w:rPr>
        <w:t>public reproach that attached to Him</w:t>
      </w:r>
      <w:r w:rsidR="009B2024">
        <w:rPr>
          <w:rFonts w:cs="Times New Roman"/>
          <w:bCs/>
          <w:szCs w:val="24"/>
        </w:rPr>
        <w:t xml:space="preserve">.  </w:t>
      </w:r>
      <w:r w:rsidRPr="00D82C31">
        <w:rPr>
          <w:rFonts w:cs="Times New Roman"/>
          <w:bCs/>
          <w:szCs w:val="24"/>
        </w:rPr>
        <w:t>He is the living One, and they came to know Him as the living One, but they were able for the reproach of the crucified One</w:t>
      </w:r>
      <w:r w:rsidR="009B2024">
        <w:rPr>
          <w:rFonts w:cs="Times New Roman"/>
          <w:bCs/>
          <w:szCs w:val="24"/>
        </w:rPr>
        <w:t xml:space="preserve">.  </w:t>
      </w:r>
      <w:r w:rsidRPr="00D82C31">
        <w:rPr>
          <w:rFonts w:cs="Times New Roman"/>
          <w:bCs/>
          <w:szCs w:val="24"/>
        </w:rPr>
        <w:t>I suppose these were two of the women who stood by the cross in John 19</w:t>
      </w:r>
      <w:r w:rsidR="009B2024">
        <w:rPr>
          <w:rFonts w:cs="Times New Roman"/>
          <w:bCs/>
          <w:szCs w:val="24"/>
        </w:rPr>
        <w:t xml:space="preserve">.  </w:t>
      </w:r>
      <w:r w:rsidRPr="00D82C31">
        <w:rPr>
          <w:rFonts w:cs="Times New Roman"/>
          <w:bCs/>
          <w:szCs w:val="24"/>
        </w:rPr>
        <w:t>Mary of Magdala certainly was one of them; they were prepared to be publicly identified with the crucified One</w:t>
      </w:r>
      <w:r w:rsidR="009B2024">
        <w:rPr>
          <w:rFonts w:cs="Times New Roman"/>
          <w:bCs/>
          <w:szCs w:val="24"/>
        </w:rPr>
        <w:t xml:space="preserve">.  </w:t>
      </w:r>
      <w:r w:rsidRPr="00D82C31">
        <w:rPr>
          <w:rFonts w:cs="Times New Roman"/>
          <w:bCs/>
          <w:szCs w:val="24"/>
        </w:rPr>
        <w:t>That is a test for every one of us; it is a test for our young people at school and older ones in offices and workshops, but these are the persons who become initiated into the understanding of what the Lord is doing</w:t>
      </w:r>
      <w:r w:rsidR="009B2024">
        <w:rPr>
          <w:rFonts w:cs="Times New Roman"/>
          <w:bCs/>
          <w:szCs w:val="24"/>
        </w:rPr>
        <w:t xml:space="preserve">.  </w:t>
      </w:r>
      <w:r w:rsidR="004F26F1">
        <w:rPr>
          <w:rFonts w:cs="Times New Roman"/>
          <w:bCs/>
          <w:szCs w:val="24"/>
        </w:rPr>
        <w:t>“</w:t>
      </w:r>
      <w:r w:rsidRPr="00D82C31">
        <w:rPr>
          <w:rFonts w:cs="Times New Roman"/>
          <w:bCs/>
          <w:szCs w:val="24"/>
        </w:rPr>
        <w:t>Fear not ye</w:t>
      </w:r>
      <w:r w:rsidR="004F26F1">
        <w:rPr>
          <w:rFonts w:cs="Times New Roman"/>
          <w:bCs/>
          <w:szCs w:val="24"/>
        </w:rPr>
        <w:t>”</w:t>
      </w:r>
      <w:r w:rsidRPr="00D82C31">
        <w:rPr>
          <w:rFonts w:cs="Times New Roman"/>
          <w:bCs/>
          <w:szCs w:val="24"/>
        </w:rPr>
        <w:t xml:space="preserve">, the angel said, </w:t>
      </w:r>
      <w:r w:rsidR="004F26F1">
        <w:rPr>
          <w:rFonts w:cs="Times New Roman"/>
          <w:bCs/>
          <w:szCs w:val="24"/>
        </w:rPr>
        <w:t>“</w:t>
      </w:r>
      <w:r w:rsidRPr="00D82C31">
        <w:rPr>
          <w:rFonts w:cs="Times New Roman"/>
          <w:bCs/>
          <w:szCs w:val="24"/>
        </w:rPr>
        <w:t>He is not here, for he is risen, as he said</w:t>
      </w:r>
      <w:r w:rsidR="004F26F1">
        <w:rPr>
          <w:rFonts w:cs="Times New Roman"/>
          <w:bCs/>
          <w:szCs w:val="24"/>
        </w:rPr>
        <w:t>”</w:t>
      </w:r>
      <w:r w:rsidRPr="00D82C31">
        <w:rPr>
          <w:rFonts w:cs="Times New Roman"/>
          <w:bCs/>
          <w:szCs w:val="24"/>
        </w:rPr>
        <w:t>.</w:t>
      </w:r>
    </w:p>
    <w:p w14:paraId="4DF35A19" w14:textId="44EC9101"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 xml:space="preserve">Then the angel invites them, </w:t>
      </w:r>
      <w:r w:rsidR="004F26F1">
        <w:rPr>
          <w:rFonts w:cs="Times New Roman"/>
          <w:bCs/>
          <w:szCs w:val="24"/>
        </w:rPr>
        <w:t>“</w:t>
      </w:r>
      <w:r w:rsidRPr="00D82C31">
        <w:rPr>
          <w:rFonts w:cs="Times New Roman"/>
          <w:bCs/>
          <w:szCs w:val="24"/>
        </w:rPr>
        <w:t>Come, see the place where the Lord lay</w:t>
      </w:r>
      <w:r w:rsidR="004F26F1">
        <w:rPr>
          <w:rFonts w:cs="Times New Roman"/>
          <w:bCs/>
          <w:szCs w:val="24"/>
        </w:rPr>
        <w:t>”</w:t>
      </w:r>
      <w:r w:rsidR="009B2024">
        <w:rPr>
          <w:rFonts w:cs="Times New Roman"/>
          <w:bCs/>
          <w:szCs w:val="24"/>
        </w:rPr>
        <w:t xml:space="preserve">.  </w:t>
      </w:r>
      <w:r w:rsidRPr="00D82C31">
        <w:rPr>
          <w:rFonts w:cs="Times New Roman"/>
          <w:bCs/>
          <w:szCs w:val="24"/>
        </w:rPr>
        <w:t>They come under direction; they accept direction</w:t>
      </w:r>
      <w:r w:rsidR="009B2024">
        <w:rPr>
          <w:rFonts w:cs="Times New Roman"/>
          <w:bCs/>
          <w:szCs w:val="24"/>
        </w:rPr>
        <w:t xml:space="preserve">.  </w:t>
      </w:r>
      <w:r w:rsidRPr="00D82C31">
        <w:rPr>
          <w:rFonts w:cs="Times New Roman"/>
          <w:bCs/>
          <w:szCs w:val="24"/>
        </w:rPr>
        <w:t>That would also be a test for every one of us, whether we are living by the Lord</w:t>
      </w:r>
      <w:r w:rsidR="004F26F1">
        <w:rPr>
          <w:rFonts w:cs="Times New Roman"/>
          <w:bCs/>
          <w:szCs w:val="24"/>
        </w:rPr>
        <w:t>’</w:t>
      </w:r>
      <w:r w:rsidRPr="00D82C31">
        <w:rPr>
          <w:rFonts w:cs="Times New Roman"/>
          <w:bCs/>
          <w:szCs w:val="24"/>
        </w:rPr>
        <w:t>s direction or living our own lives according to our own ideas</w:t>
      </w:r>
      <w:r w:rsidR="009B2024">
        <w:rPr>
          <w:rFonts w:cs="Times New Roman"/>
          <w:bCs/>
          <w:szCs w:val="24"/>
        </w:rPr>
        <w:t xml:space="preserve">.  </w:t>
      </w:r>
      <w:r w:rsidRPr="00D82C31">
        <w:rPr>
          <w:rFonts w:cs="Times New Roman"/>
          <w:bCs/>
          <w:szCs w:val="24"/>
        </w:rPr>
        <w:lastRenderedPageBreak/>
        <w:t>These women are in the divine initiative</w:t>
      </w:r>
      <w:r w:rsidR="009B2024">
        <w:rPr>
          <w:rFonts w:cs="Times New Roman"/>
          <w:bCs/>
          <w:szCs w:val="24"/>
        </w:rPr>
        <w:t xml:space="preserve">.  </w:t>
      </w:r>
      <w:r w:rsidRPr="00D82C31">
        <w:rPr>
          <w:rFonts w:cs="Times New Roman"/>
          <w:bCs/>
          <w:szCs w:val="24"/>
        </w:rPr>
        <w:t>None of us, nor all of us together, are able for the initiative</w:t>
      </w:r>
      <w:r w:rsidR="009B2024">
        <w:rPr>
          <w:rFonts w:cs="Times New Roman"/>
          <w:bCs/>
          <w:szCs w:val="24"/>
        </w:rPr>
        <w:t xml:space="preserve">.  </w:t>
      </w:r>
      <w:r w:rsidRPr="00D82C31">
        <w:rPr>
          <w:rFonts w:cs="Times New Roman"/>
          <w:bCs/>
          <w:szCs w:val="24"/>
        </w:rPr>
        <w:t>The Lord has the initiative and we are to be concerned to be in the initiative that the Lord is setting on and maintaining</w:t>
      </w:r>
      <w:r w:rsidR="009B2024">
        <w:rPr>
          <w:rFonts w:cs="Times New Roman"/>
          <w:bCs/>
          <w:szCs w:val="24"/>
        </w:rPr>
        <w:t xml:space="preserve">.  </w:t>
      </w:r>
      <w:r w:rsidRPr="00D82C31">
        <w:rPr>
          <w:rFonts w:cs="Times New Roman"/>
          <w:bCs/>
          <w:szCs w:val="24"/>
        </w:rPr>
        <w:t>The women who were prepared to be identified with the crucified One are subject to divine direction</w:t>
      </w:r>
      <w:r w:rsidR="009B2024">
        <w:rPr>
          <w:rFonts w:cs="Times New Roman"/>
          <w:bCs/>
          <w:szCs w:val="24"/>
        </w:rPr>
        <w:t xml:space="preserve">.  </w:t>
      </w:r>
      <w:r w:rsidRPr="00D82C31">
        <w:rPr>
          <w:rFonts w:cs="Times New Roman"/>
          <w:bCs/>
          <w:szCs w:val="24"/>
        </w:rPr>
        <w:t>There are certain directions, certain commandments, that are to be regarded as obligatory or we are not really in the initiative the Lord is maintaining.</w:t>
      </w:r>
    </w:p>
    <w:p w14:paraId="43351E7C" w14:textId="4FA3FD5B"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These women go out quickly from the tomb with fear and great joy, and run to bring His disciples word</w:t>
      </w:r>
      <w:r w:rsidR="009B2024">
        <w:rPr>
          <w:rFonts w:cs="Times New Roman"/>
          <w:bCs/>
          <w:szCs w:val="24"/>
        </w:rPr>
        <w:t xml:space="preserve">.  </w:t>
      </w:r>
      <w:r w:rsidRPr="00D82C31">
        <w:rPr>
          <w:rFonts w:cs="Times New Roman"/>
          <w:bCs/>
          <w:szCs w:val="24"/>
        </w:rPr>
        <w:t>As initiated into the Lord</w:t>
      </w:r>
      <w:r w:rsidR="004F26F1">
        <w:rPr>
          <w:rFonts w:cs="Times New Roman"/>
          <w:bCs/>
          <w:szCs w:val="24"/>
        </w:rPr>
        <w:t>’</w:t>
      </w:r>
      <w:r w:rsidRPr="00D82C31">
        <w:rPr>
          <w:rFonts w:cs="Times New Roman"/>
          <w:bCs/>
          <w:szCs w:val="24"/>
        </w:rPr>
        <w:t>s directions they are subject and they move quickly; they run</w:t>
      </w:r>
      <w:r w:rsidR="009B2024">
        <w:rPr>
          <w:rFonts w:cs="Times New Roman"/>
          <w:bCs/>
          <w:szCs w:val="24"/>
        </w:rPr>
        <w:t xml:space="preserve">.  </w:t>
      </w:r>
      <w:r w:rsidRPr="00D82C31">
        <w:rPr>
          <w:rFonts w:cs="Times New Roman"/>
          <w:bCs/>
          <w:szCs w:val="24"/>
        </w:rPr>
        <w:t>They are in it with enthusiasm and with devotion</w:t>
      </w:r>
      <w:r w:rsidR="009B2024">
        <w:rPr>
          <w:rFonts w:cs="Times New Roman"/>
          <w:bCs/>
          <w:szCs w:val="24"/>
        </w:rPr>
        <w:t xml:space="preserve">.  </w:t>
      </w:r>
      <w:r w:rsidRPr="00D82C31">
        <w:rPr>
          <w:rFonts w:cs="Times New Roman"/>
          <w:bCs/>
          <w:szCs w:val="24"/>
        </w:rPr>
        <w:t>How much that is needed in our day because we tend to be half-hearted</w:t>
      </w:r>
      <w:r w:rsidR="009B2024">
        <w:rPr>
          <w:rFonts w:cs="Times New Roman"/>
          <w:bCs/>
          <w:szCs w:val="24"/>
        </w:rPr>
        <w:t xml:space="preserve">.  </w:t>
      </w:r>
      <w:r w:rsidRPr="00D82C31">
        <w:rPr>
          <w:rFonts w:cs="Times New Roman"/>
          <w:bCs/>
          <w:szCs w:val="24"/>
        </w:rPr>
        <w:t>We tend to put our own things first and the Lord</w:t>
      </w:r>
      <w:r w:rsidR="004F26F1">
        <w:rPr>
          <w:rFonts w:cs="Times New Roman"/>
          <w:bCs/>
          <w:szCs w:val="24"/>
        </w:rPr>
        <w:t>’</w:t>
      </w:r>
      <w:r w:rsidRPr="00D82C31">
        <w:rPr>
          <w:rFonts w:cs="Times New Roman"/>
          <w:bCs/>
          <w:szCs w:val="24"/>
        </w:rPr>
        <w:t>s things come second, or in some</w:t>
      </w:r>
      <w:r>
        <w:rPr>
          <w:rFonts w:cs="Times New Roman"/>
          <w:bCs/>
          <w:szCs w:val="24"/>
        </w:rPr>
        <w:t xml:space="preserve"> </w:t>
      </w:r>
      <w:r w:rsidRPr="00D82C31">
        <w:rPr>
          <w:rFonts w:cs="Times New Roman"/>
          <w:bCs/>
          <w:szCs w:val="24"/>
        </w:rPr>
        <w:t>third or fourth place maybe</w:t>
      </w:r>
      <w:r w:rsidR="009B2024">
        <w:rPr>
          <w:rFonts w:cs="Times New Roman"/>
          <w:bCs/>
          <w:szCs w:val="24"/>
        </w:rPr>
        <w:t xml:space="preserve">.  </w:t>
      </w:r>
      <w:r w:rsidRPr="00D82C31">
        <w:rPr>
          <w:rFonts w:cs="Times New Roman"/>
          <w:bCs/>
          <w:szCs w:val="24"/>
        </w:rPr>
        <w:t>True joy only comes from being committed and devoted.</w:t>
      </w:r>
    </w:p>
    <w:p w14:paraId="67DF5CD4" w14:textId="059197CC"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Then the Lord Himself confirms them</w:t>
      </w:r>
      <w:r w:rsidR="009B2024">
        <w:rPr>
          <w:rFonts w:cs="Times New Roman"/>
          <w:bCs/>
          <w:szCs w:val="24"/>
        </w:rPr>
        <w:t xml:space="preserve">.  </w:t>
      </w:r>
      <w:r w:rsidRPr="00D82C31">
        <w:rPr>
          <w:rFonts w:cs="Times New Roman"/>
          <w:bCs/>
          <w:szCs w:val="24"/>
        </w:rPr>
        <w:t>The angel directed them, and these women were subject to the direction and the Lord confirms them in it</w:t>
      </w:r>
      <w:r w:rsidR="009B2024">
        <w:rPr>
          <w:rFonts w:cs="Times New Roman"/>
          <w:bCs/>
          <w:szCs w:val="24"/>
        </w:rPr>
        <w:t xml:space="preserve">.  </w:t>
      </w:r>
      <w:r w:rsidRPr="00D82C31">
        <w:rPr>
          <w:rFonts w:cs="Times New Roman"/>
          <w:bCs/>
          <w:szCs w:val="24"/>
        </w:rPr>
        <w:t>Ministry gives us some idea of divine direction and as we commit ourselves to it the Lord Himself would confirm it to us by the Spirit</w:t>
      </w:r>
      <w:r w:rsidR="009B2024">
        <w:rPr>
          <w:rFonts w:cs="Times New Roman"/>
          <w:bCs/>
          <w:szCs w:val="24"/>
        </w:rPr>
        <w:t xml:space="preserve">.  </w:t>
      </w:r>
      <w:r w:rsidRPr="00D82C31">
        <w:rPr>
          <w:rFonts w:cs="Times New Roman"/>
          <w:bCs/>
          <w:szCs w:val="24"/>
        </w:rPr>
        <w:t>We would have a sense of the Lord</w:t>
      </w:r>
      <w:r w:rsidR="004F26F1">
        <w:rPr>
          <w:rFonts w:cs="Times New Roman"/>
          <w:bCs/>
          <w:szCs w:val="24"/>
        </w:rPr>
        <w:t>’</w:t>
      </w:r>
      <w:r w:rsidRPr="00D82C31">
        <w:rPr>
          <w:rFonts w:cs="Times New Roman"/>
          <w:bCs/>
          <w:szCs w:val="24"/>
        </w:rPr>
        <w:t>s approval</w:t>
      </w:r>
      <w:r w:rsidR="009B2024">
        <w:rPr>
          <w:rFonts w:cs="Times New Roman"/>
          <w:bCs/>
          <w:szCs w:val="24"/>
        </w:rPr>
        <w:t xml:space="preserve">.  </w:t>
      </w:r>
      <w:r w:rsidRPr="00D82C31">
        <w:rPr>
          <w:rFonts w:cs="Times New Roman"/>
          <w:bCs/>
          <w:szCs w:val="24"/>
        </w:rPr>
        <w:t>There would be something sadly lacking in our lives if we did not have some sense of the Lord</w:t>
      </w:r>
      <w:r w:rsidR="004F26F1">
        <w:rPr>
          <w:rFonts w:cs="Times New Roman"/>
          <w:bCs/>
          <w:szCs w:val="24"/>
        </w:rPr>
        <w:t>’</w:t>
      </w:r>
      <w:r w:rsidRPr="00D82C31">
        <w:rPr>
          <w:rFonts w:cs="Times New Roman"/>
          <w:bCs/>
          <w:szCs w:val="24"/>
        </w:rPr>
        <w:t>s approval</w:t>
      </w:r>
      <w:r w:rsidR="009B2024">
        <w:rPr>
          <w:rFonts w:cs="Times New Roman"/>
          <w:bCs/>
          <w:szCs w:val="24"/>
        </w:rPr>
        <w:t xml:space="preserve">.  </w:t>
      </w:r>
      <w:r w:rsidRPr="00D82C31">
        <w:rPr>
          <w:rFonts w:cs="Times New Roman"/>
          <w:bCs/>
          <w:szCs w:val="24"/>
        </w:rPr>
        <w:t>It would not be public; it would be something secret, by the Spirit, but the Lord would give us some sense that He approves of the course we are on.</w:t>
      </w:r>
    </w:p>
    <w:p w14:paraId="3C89871F" w14:textId="500A73F8" w:rsidR="00D82C31" w:rsidRPr="00D82C31" w:rsidRDefault="00D82C31" w:rsidP="006A2CF9">
      <w:pPr>
        <w:spacing w:before="120" w:after="0" w:line="240" w:lineRule="auto"/>
        <w:ind w:firstLine="720"/>
        <w:jc w:val="both"/>
        <w:rPr>
          <w:rFonts w:cs="Times New Roman"/>
          <w:bCs/>
          <w:szCs w:val="24"/>
        </w:rPr>
      </w:pPr>
      <w:r w:rsidRPr="00D82C31">
        <w:rPr>
          <w:rFonts w:cs="Times New Roman"/>
          <w:bCs/>
          <w:szCs w:val="24"/>
        </w:rPr>
        <w:t>All is set on by the Lord and then in the section from verse 11 the enemy becomes active; but he is too late</w:t>
      </w:r>
      <w:r w:rsidR="009B2024">
        <w:rPr>
          <w:rFonts w:cs="Times New Roman"/>
          <w:bCs/>
          <w:szCs w:val="24"/>
        </w:rPr>
        <w:t xml:space="preserve">.  </w:t>
      </w:r>
      <w:r w:rsidRPr="00D82C31">
        <w:rPr>
          <w:rFonts w:cs="Times New Roman"/>
          <w:bCs/>
          <w:szCs w:val="24"/>
        </w:rPr>
        <w:t>He deceives some; we know how busy the enemy is in deceiving; but already something is set on</w:t>
      </w:r>
      <w:r w:rsidR="009B2024">
        <w:rPr>
          <w:rFonts w:cs="Times New Roman"/>
          <w:bCs/>
          <w:szCs w:val="24"/>
        </w:rPr>
        <w:t xml:space="preserve">.  </w:t>
      </w:r>
      <w:r w:rsidRPr="00D82C31">
        <w:rPr>
          <w:rFonts w:cs="Times New Roman"/>
          <w:bCs/>
          <w:szCs w:val="24"/>
        </w:rPr>
        <w:t>It is interesting to read the first three chapters of the Acts and find Christianity established and there is no word of any opposition, nor any activity of the enemy</w:t>
      </w:r>
      <w:r w:rsidR="009B2024">
        <w:rPr>
          <w:rFonts w:cs="Times New Roman"/>
          <w:bCs/>
          <w:szCs w:val="24"/>
        </w:rPr>
        <w:t xml:space="preserve">.  </w:t>
      </w:r>
      <w:r w:rsidRPr="00D82C31">
        <w:rPr>
          <w:rFonts w:cs="Times New Roman"/>
          <w:bCs/>
          <w:szCs w:val="24"/>
        </w:rPr>
        <w:t>Not until chapter 4 does the enemy become active; but it is too late</w:t>
      </w:r>
      <w:r w:rsidR="009B2024">
        <w:rPr>
          <w:rFonts w:cs="Times New Roman"/>
          <w:bCs/>
          <w:szCs w:val="24"/>
        </w:rPr>
        <w:t xml:space="preserve">.  </w:t>
      </w:r>
      <w:r w:rsidRPr="00D82C31">
        <w:rPr>
          <w:rFonts w:cs="Times New Roman"/>
          <w:bCs/>
          <w:szCs w:val="24"/>
        </w:rPr>
        <w:t>Things are already established; the Holy Spirit has formed the house; the body of Christ is already formed</w:t>
      </w:r>
      <w:r w:rsidR="009B2024">
        <w:rPr>
          <w:rFonts w:cs="Times New Roman"/>
          <w:bCs/>
          <w:szCs w:val="24"/>
        </w:rPr>
        <w:t xml:space="preserve">.  </w:t>
      </w:r>
      <w:r w:rsidRPr="00D82C31">
        <w:rPr>
          <w:rFonts w:cs="Times New Roman"/>
          <w:bCs/>
          <w:szCs w:val="24"/>
        </w:rPr>
        <w:t>The enemy does not have the initiative; the Lord has</w:t>
      </w:r>
      <w:r w:rsidR="009B2024">
        <w:rPr>
          <w:rFonts w:cs="Times New Roman"/>
          <w:bCs/>
          <w:szCs w:val="24"/>
        </w:rPr>
        <w:t xml:space="preserve">.  </w:t>
      </w:r>
      <w:r w:rsidRPr="00D82C31">
        <w:rPr>
          <w:rFonts w:cs="Times New Roman"/>
          <w:bCs/>
          <w:szCs w:val="24"/>
        </w:rPr>
        <w:t xml:space="preserve">Once the Lord sets things on the </w:t>
      </w:r>
      <w:r w:rsidR="006A2CF9" w:rsidRPr="00D82C31">
        <w:rPr>
          <w:rFonts w:cs="Times New Roman"/>
          <w:bCs/>
          <w:szCs w:val="24"/>
        </w:rPr>
        <w:t>enemy attacks</w:t>
      </w:r>
      <w:r w:rsidRPr="00D82C31">
        <w:rPr>
          <w:rFonts w:cs="Times New Roman"/>
          <w:bCs/>
          <w:szCs w:val="24"/>
        </w:rPr>
        <w:t xml:space="preserve"> and would corrupt if we allowed him, but it is a great encouragement to see that the Lord is the Initiator.</w:t>
      </w:r>
    </w:p>
    <w:p w14:paraId="489CBFE3" w14:textId="6BA626AD"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So in the last section the eleven disciples went into Galilee to the mountain which Jesus had appointed them</w:t>
      </w:r>
      <w:r w:rsidR="009B2024">
        <w:rPr>
          <w:rFonts w:cs="Times New Roman"/>
          <w:bCs/>
          <w:szCs w:val="24"/>
        </w:rPr>
        <w:t xml:space="preserve">.  </w:t>
      </w:r>
      <w:r w:rsidRPr="00D82C31">
        <w:rPr>
          <w:rFonts w:cs="Times New Roman"/>
          <w:bCs/>
          <w:szCs w:val="24"/>
        </w:rPr>
        <w:t>There are certain appointments in Christianity—the Lord</w:t>
      </w:r>
      <w:r w:rsidR="004F26F1">
        <w:rPr>
          <w:rFonts w:cs="Times New Roman"/>
          <w:bCs/>
          <w:szCs w:val="24"/>
        </w:rPr>
        <w:t>’</w:t>
      </w:r>
      <w:r w:rsidRPr="00D82C31">
        <w:rPr>
          <w:rFonts w:cs="Times New Roman"/>
          <w:bCs/>
          <w:szCs w:val="24"/>
        </w:rPr>
        <w:t>s supper, meetings which are announced; are not these appointments</w:t>
      </w:r>
      <w:r w:rsidR="003C3CAD">
        <w:rPr>
          <w:rFonts w:cs="Times New Roman"/>
          <w:bCs/>
          <w:szCs w:val="24"/>
        </w:rPr>
        <w:t xml:space="preserve">?  </w:t>
      </w:r>
      <w:r w:rsidRPr="00D82C31">
        <w:rPr>
          <w:rFonts w:cs="Times New Roman"/>
          <w:bCs/>
          <w:szCs w:val="24"/>
        </w:rPr>
        <w:t xml:space="preserve">Do we regard them as </w:t>
      </w:r>
      <w:r w:rsidRPr="00D82C31">
        <w:rPr>
          <w:rFonts w:cs="Times New Roman"/>
          <w:bCs/>
          <w:szCs w:val="24"/>
        </w:rPr>
        <w:lastRenderedPageBreak/>
        <w:t>appointments</w:t>
      </w:r>
      <w:r w:rsidR="003C3CAD">
        <w:rPr>
          <w:rFonts w:cs="Times New Roman"/>
          <w:bCs/>
          <w:szCs w:val="24"/>
        </w:rPr>
        <w:t xml:space="preserve">?  </w:t>
      </w:r>
      <w:r w:rsidRPr="00D82C31">
        <w:rPr>
          <w:rFonts w:cs="Times New Roman"/>
          <w:bCs/>
          <w:szCs w:val="24"/>
        </w:rPr>
        <w:t>Do we regard them as optional or are they appointments</w:t>
      </w:r>
      <w:r w:rsidR="003C3CAD">
        <w:rPr>
          <w:rFonts w:cs="Times New Roman"/>
          <w:bCs/>
          <w:szCs w:val="24"/>
        </w:rPr>
        <w:t xml:space="preserve">?  </w:t>
      </w:r>
      <w:r w:rsidRPr="00D82C31">
        <w:rPr>
          <w:rFonts w:cs="Times New Roman"/>
          <w:bCs/>
          <w:szCs w:val="24"/>
        </w:rPr>
        <w:t>We are not</w:t>
      </w:r>
      <w:r>
        <w:rPr>
          <w:rFonts w:cs="Times New Roman"/>
          <w:bCs/>
          <w:szCs w:val="24"/>
        </w:rPr>
        <w:t xml:space="preserve"> </w:t>
      </w:r>
      <w:r w:rsidRPr="00D82C31">
        <w:rPr>
          <w:rFonts w:cs="Times New Roman"/>
          <w:bCs/>
          <w:szCs w:val="24"/>
        </w:rPr>
        <w:t>likely to be maintained in the divine initiative unless we regard divine appointments</w:t>
      </w:r>
      <w:r w:rsidR="009B2024">
        <w:rPr>
          <w:rFonts w:cs="Times New Roman"/>
          <w:bCs/>
          <w:szCs w:val="24"/>
        </w:rPr>
        <w:t xml:space="preserve">.  </w:t>
      </w:r>
      <w:r w:rsidRPr="00D82C31">
        <w:rPr>
          <w:rFonts w:cs="Times New Roman"/>
          <w:bCs/>
          <w:szCs w:val="24"/>
        </w:rPr>
        <w:t xml:space="preserve">Then it says, </w:t>
      </w:r>
      <w:r w:rsidR="004F26F1">
        <w:rPr>
          <w:rFonts w:cs="Times New Roman"/>
          <w:bCs/>
          <w:szCs w:val="24"/>
        </w:rPr>
        <w:t>“</w:t>
      </w:r>
      <w:r w:rsidRPr="00D82C31">
        <w:rPr>
          <w:rFonts w:cs="Times New Roman"/>
          <w:bCs/>
          <w:szCs w:val="24"/>
        </w:rPr>
        <w:t>When they saw him, they did homage to him</w:t>
      </w:r>
      <w:r w:rsidR="004F26F1">
        <w:rPr>
          <w:rFonts w:cs="Times New Roman"/>
          <w:bCs/>
          <w:szCs w:val="24"/>
        </w:rPr>
        <w:t>”</w:t>
      </w:r>
      <w:r w:rsidR="009B2024">
        <w:rPr>
          <w:rFonts w:cs="Times New Roman"/>
          <w:bCs/>
          <w:szCs w:val="24"/>
        </w:rPr>
        <w:t xml:space="preserve">.  </w:t>
      </w:r>
      <w:r w:rsidRPr="00D82C31">
        <w:rPr>
          <w:rFonts w:cs="Times New Roman"/>
          <w:bCs/>
          <w:szCs w:val="24"/>
        </w:rPr>
        <w:t>We are always safe as we are maintained in a worshipful attitude towards our Lord Jesus</w:t>
      </w:r>
      <w:r w:rsidR="009B2024">
        <w:rPr>
          <w:rFonts w:cs="Times New Roman"/>
          <w:bCs/>
          <w:szCs w:val="24"/>
        </w:rPr>
        <w:t xml:space="preserve">.  </w:t>
      </w:r>
      <w:r w:rsidRPr="00D82C31">
        <w:rPr>
          <w:rFonts w:cs="Times New Roman"/>
          <w:bCs/>
          <w:szCs w:val="24"/>
        </w:rPr>
        <w:t>Some doubted, and sometimes that weakness comes in with us, but the Lord</w:t>
      </w:r>
      <w:r w:rsidR="004F26F1">
        <w:rPr>
          <w:rFonts w:cs="Times New Roman"/>
          <w:bCs/>
          <w:szCs w:val="24"/>
        </w:rPr>
        <w:t>’</w:t>
      </w:r>
      <w:r w:rsidRPr="00D82C31">
        <w:rPr>
          <w:rFonts w:cs="Times New Roman"/>
          <w:bCs/>
          <w:szCs w:val="24"/>
        </w:rPr>
        <w:t>s word dispels every doubt</w:t>
      </w:r>
      <w:r w:rsidR="009B2024">
        <w:rPr>
          <w:rFonts w:cs="Times New Roman"/>
          <w:bCs/>
          <w:szCs w:val="24"/>
        </w:rPr>
        <w:t xml:space="preserve">.  </w:t>
      </w:r>
      <w:r w:rsidRPr="00D82C31">
        <w:rPr>
          <w:rFonts w:cs="Times New Roman"/>
          <w:bCs/>
          <w:szCs w:val="24"/>
        </w:rPr>
        <w:t xml:space="preserve">He says, </w:t>
      </w:r>
      <w:r w:rsidR="004F26F1">
        <w:rPr>
          <w:rFonts w:cs="Times New Roman"/>
          <w:bCs/>
          <w:szCs w:val="24"/>
        </w:rPr>
        <w:t>“</w:t>
      </w:r>
      <w:r w:rsidRPr="00D82C31">
        <w:rPr>
          <w:rFonts w:cs="Times New Roman"/>
          <w:bCs/>
          <w:szCs w:val="24"/>
        </w:rPr>
        <w:t>All power has been given me in heaven and upon earth</w:t>
      </w:r>
      <w:r w:rsidR="004F26F1">
        <w:rPr>
          <w:rFonts w:cs="Times New Roman"/>
          <w:bCs/>
          <w:szCs w:val="24"/>
        </w:rPr>
        <w:t>”</w:t>
      </w:r>
      <w:r w:rsidR="009B2024">
        <w:rPr>
          <w:rFonts w:cs="Times New Roman"/>
          <w:bCs/>
          <w:szCs w:val="24"/>
        </w:rPr>
        <w:t xml:space="preserve">.  </w:t>
      </w:r>
      <w:r w:rsidRPr="00D82C31">
        <w:rPr>
          <w:rFonts w:cs="Times New Roman"/>
          <w:bCs/>
          <w:szCs w:val="24"/>
        </w:rPr>
        <w:t>The enemy is mighty; there is One who is almighty—</w:t>
      </w:r>
      <w:r w:rsidR="00D81BC8">
        <w:rPr>
          <w:rFonts w:cs="Times New Roman"/>
          <w:bCs/>
          <w:szCs w:val="24"/>
        </w:rPr>
        <w:t>“</w:t>
      </w:r>
      <w:r w:rsidRPr="00D82C31">
        <w:rPr>
          <w:rFonts w:cs="Times New Roman"/>
          <w:bCs/>
          <w:szCs w:val="24"/>
        </w:rPr>
        <w:t>All power has been given me</w:t>
      </w:r>
      <w:r w:rsidR="004F26F1">
        <w:rPr>
          <w:rFonts w:cs="Times New Roman"/>
          <w:bCs/>
          <w:szCs w:val="24"/>
        </w:rPr>
        <w:t>”</w:t>
      </w:r>
      <w:r w:rsidR="009B2024">
        <w:rPr>
          <w:rFonts w:cs="Times New Roman"/>
          <w:bCs/>
          <w:szCs w:val="24"/>
        </w:rPr>
        <w:t xml:space="preserve">.  </w:t>
      </w:r>
      <w:r w:rsidRPr="00D82C31">
        <w:rPr>
          <w:rFonts w:cs="Times New Roman"/>
          <w:bCs/>
          <w:szCs w:val="24"/>
        </w:rPr>
        <w:t>What words these are for us in our time, when things around seem confused and weak</w:t>
      </w:r>
      <w:r w:rsidR="009B2024">
        <w:rPr>
          <w:rFonts w:cs="Times New Roman"/>
          <w:bCs/>
          <w:szCs w:val="24"/>
        </w:rPr>
        <w:t xml:space="preserve">.  </w:t>
      </w:r>
      <w:r w:rsidRPr="00D82C31">
        <w:rPr>
          <w:rFonts w:cs="Times New Roman"/>
          <w:bCs/>
          <w:szCs w:val="24"/>
        </w:rPr>
        <w:t xml:space="preserve">The enemy would use public conditions to depress us, but what a word this is, </w:t>
      </w:r>
      <w:r w:rsidR="004F26F1">
        <w:rPr>
          <w:rFonts w:cs="Times New Roman"/>
          <w:bCs/>
          <w:szCs w:val="24"/>
        </w:rPr>
        <w:t>“</w:t>
      </w:r>
      <w:r w:rsidRPr="00D82C31">
        <w:rPr>
          <w:rFonts w:cs="Times New Roman"/>
          <w:bCs/>
          <w:szCs w:val="24"/>
        </w:rPr>
        <w:t>All power has been given me</w:t>
      </w:r>
      <w:r w:rsidR="004F26F1">
        <w:rPr>
          <w:rFonts w:cs="Times New Roman"/>
          <w:bCs/>
          <w:szCs w:val="24"/>
        </w:rPr>
        <w:t>”</w:t>
      </w:r>
      <w:r w:rsidR="009B2024">
        <w:rPr>
          <w:rFonts w:cs="Times New Roman"/>
          <w:bCs/>
          <w:szCs w:val="24"/>
        </w:rPr>
        <w:t xml:space="preserve">.  </w:t>
      </w:r>
      <w:r w:rsidRPr="00D82C31">
        <w:rPr>
          <w:rFonts w:cs="Times New Roman"/>
          <w:bCs/>
          <w:szCs w:val="24"/>
        </w:rPr>
        <w:t>God the Father has given Him all power in heaven and upon earth</w:t>
      </w:r>
      <w:r w:rsidR="009B2024">
        <w:rPr>
          <w:rFonts w:cs="Times New Roman"/>
          <w:bCs/>
          <w:szCs w:val="24"/>
        </w:rPr>
        <w:t xml:space="preserve">.  </w:t>
      </w:r>
      <w:r w:rsidRPr="00D82C31">
        <w:rPr>
          <w:rFonts w:cs="Times New Roman"/>
          <w:bCs/>
          <w:szCs w:val="24"/>
        </w:rPr>
        <w:t>Has the Lord lost any of that power</w:t>
      </w:r>
      <w:r w:rsidR="003C3CAD">
        <w:rPr>
          <w:rFonts w:cs="Times New Roman"/>
          <w:bCs/>
          <w:szCs w:val="24"/>
        </w:rPr>
        <w:t xml:space="preserve">?  </w:t>
      </w:r>
      <w:r w:rsidRPr="00D82C31">
        <w:rPr>
          <w:rFonts w:cs="Times New Roman"/>
          <w:bCs/>
          <w:szCs w:val="24"/>
        </w:rPr>
        <w:t>Of course He has not</w:t>
      </w:r>
      <w:r w:rsidR="009B2024">
        <w:rPr>
          <w:rFonts w:cs="Times New Roman"/>
          <w:bCs/>
          <w:szCs w:val="24"/>
        </w:rPr>
        <w:t xml:space="preserve">.  </w:t>
      </w:r>
      <w:r w:rsidRPr="00D82C31">
        <w:rPr>
          <w:rFonts w:cs="Times New Roman"/>
          <w:bCs/>
          <w:szCs w:val="24"/>
        </w:rPr>
        <w:t xml:space="preserve">This is true up to the present day, and the Lord says, </w:t>
      </w:r>
      <w:r w:rsidR="004F26F1">
        <w:rPr>
          <w:rFonts w:cs="Times New Roman"/>
          <w:bCs/>
          <w:szCs w:val="24"/>
        </w:rPr>
        <w:t>“</w:t>
      </w:r>
      <w:r w:rsidRPr="00D82C31">
        <w:rPr>
          <w:rFonts w:cs="Times New Roman"/>
          <w:bCs/>
          <w:szCs w:val="24"/>
        </w:rPr>
        <w:t>Behold, I am with you all the days, until the completion of the age</w:t>
      </w:r>
      <w:r w:rsidR="004F26F1">
        <w:rPr>
          <w:rFonts w:cs="Times New Roman"/>
          <w:bCs/>
          <w:szCs w:val="24"/>
        </w:rPr>
        <w:t>”</w:t>
      </w:r>
      <w:r w:rsidRPr="00D82C31">
        <w:rPr>
          <w:rFonts w:cs="Times New Roman"/>
          <w:bCs/>
          <w:szCs w:val="24"/>
        </w:rPr>
        <w:t>.</w:t>
      </w:r>
    </w:p>
    <w:p w14:paraId="407A468D" w14:textId="32844350"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Let us all be interested in what the Lord is maintaining</w:t>
      </w:r>
      <w:r w:rsidR="009B2024">
        <w:rPr>
          <w:rFonts w:cs="Times New Roman"/>
          <w:bCs/>
          <w:szCs w:val="24"/>
        </w:rPr>
        <w:t xml:space="preserve">.  </w:t>
      </w:r>
      <w:r w:rsidRPr="00D82C31">
        <w:rPr>
          <w:rFonts w:cs="Times New Roman"/>
          <w:bCs/>
          <w:szCs w:val="24"/>
        </w:rPr>
        <w:t>He set things up here and He is maintaining them at the present time</w:t>
      </w:r>
      <w:r w:rsidR="009B2024">
        <w:rPr>
          <w:rFonts w:cs="Times New Roman"/>
          <w:bCs/>
          <w:szCs w:val="24"/>
        </w:rPr>
        <w:t xml:space="preserve">.  </w:t>
      </w:r>
      <w:r w:rsidRPr="00D82C31">
        <w:rPr>
          <w:rFonts w:cs="Times New Roman"/>
          <w:bCs/>
          <w:szCs w:val="24"/>
        </w:rPr>
        <w:t>What was established at Pentecost is maintained now in persons who are devoted to the crucified One, who are subject to divine direction, and who have worshipful spirits</w:t>
      </w:r>
      <w:r w:rsidR="009B2024">
        <w:rPr>
          <w:rFonts w:cs="Times New Roman"/>
          <w:bCs/>
          <w:szCs w:val="24"/>
        </w:rPr>
        <w:t xml:space="preserve">.  </w:t>
      </w:r>
      <w:r w:rsidRPr="00D82C31">
        <w:rPr>
          <w:rFonts w:cs="Times New Roman"/>
          <w:bCs/>
          <w:szCs w:val="24"/>
        </w:rPr>
        <w:t>These are the persons who continue in what the Lord is maintaining</w:t>
      </w:r>
      <w:r w:rsidR="009B2024">
        <w:rPr>
          <w:rFonts w:cs="Times New Roman"/>
          <w:bCs/>
          <w:szCs w:val="24"/>
        </w:rPr>
        <w:t xml:space="preserve">.  </w:t>
      </w:r>
      <w:r w:rsidRPr="00D82C31">
        <w:rPr>
          <w:rFonts w:cs="Times New Roman"/>
          <w:bCs/>
          <w:szCs w:val="24"/>
        </w:rPr>
        <w:t>May the Lord encourage every one of us to be devoted and committed.</w:t>
      </w:r>
    </w:p>
    <w:p w14:paraId="0F584E17" w14:textId="77777777" w:rsidR="00D82C31" w:rsidRDefault="00D82C31" w:rsidP="00D82C31">
      <w:pPr>
        <w:spacing w:before="120" w:after="0" w:line="240" w:lineRule="auto"/>
        <w:jc w:val="both"/>
        <w:rPr>
          <w:rFonts w:cs="Times New Roman"/>
          <w:bCs/>
          <w:szCs w:val="24"/>
        </w:rPr>
      </w:pPr>
    </w:p>
    <w:p w14:paraId="78605DA3" w14:textId="6C15F312" w:rsidR="00D82C31" w:rsidRPr="00D82C31" w:rsidRDefault="000C209C" w:rsidP="00D82C31">
      <w:pPr>
        <w:spacing w:before="120" w:after="0" w:line="240" w:lineRule="auto"/>
        <w:jc w:val="both"/>
        <w:rPr>
          <w:rFonts w:cs="Times New Roman"/>
          <w:b/>
          <w:szCs w:val="24"/>
        </w:rPr>
      </w:pPr>
      <w:r w:rsidRPr="00D82C31">
        <w:rPr>
          <w:rFonts w:cs="Times New Roman"/>
          <w:b/>
          <w:szCs w:val="24"/>
        </w:rPr>
        <w:t>GRANGEMOUTH</w:t>
      </w:r>
    </w:p>
    <w:p w14:paraId="663A8D8D" w14:textId="77615EF6" w:rsidR="006B0E05" w:rsidRPr="00D82C31" w:rsidRDefault="00D82C31" w:rsidP="00D82C31">
      <w:pPr>
        <w:spacing w:before="120" w:after="0" w:line="240" w:lineRule="auto"/>
        <w:jc w:val="both"/>
        <w:rPr>
          <w:rFonts w:cs="Times New Roman"/>
          <w:b/>
          <w:szCs w:val="24"/>
        </w:rPr>
      </w:pPr>
      <w:r w:rsidRPr="00D82C31">
        <w:rPr>
          <w:rFonts w:cs="Times New Roman"/>
          <w:b/>
          <w:szCs w:val="24"/>
        </w:rPr>
        <w:t>28</w:t>
      </w:r>
      <w:r w:rsidRPr="00D82C31">
        <w:rPr>
          <w:rFonts w:cs="Times New Roman"/>
          <w:b/>
          <w:szCs w:val="24"/>
          <w:vertAlign w:val="superscript"/>
        </w:rPr>
        <w:t>th</w:t>
      </w:r>
      <w:r w:rsidRPr="00D82C31">
        <w:rPr>
          <w:rFonts w:cs="Times New Roman"/>
          <w:b/>
          <w:szCs w:val="24"/>
        </w:rPr>
        <w:t xml:space="preserve"> April 1981</w:t>
      </w:r>
    </w:p>
    <w:p w14:paraId="133FE624" w14:textId="77777777" w:rsidR="00D82C31" w:rsidRDefault="00D82C31" w:rsidP="00D82C31">
      <w:pPr>
        <w:spacing w:before="120" w:after="0" w:line="240" w:lineRule="auto"/>
        <w:jc w:val="center"/>
        <w:rPr>
          <w:rFonts w:cs="Times New Roman"/>
          <w:bCs/>
          <w:szCs w:val="24"/>
        </w:rPr>
      </w:pPr>
      <w:r w:rsidRPr="00FD428C">
        <w:rPr>
          <w:rFonts w:cs="Times New Roman"/>
          <w:bCs/>
          <w:szCs w:val="24"/>
        </w:rPr>
        <w:t>_____________________</w:t>
      </w:r>
    </w:p>
    <w:p w14:paraId="376405D1" w14:textId="7D73949D" w:rsidR="000C48AF" w:rsidRDefault="000C48AF">
      <w:pPr>
        <w:rPr>
          <w:rFonts w:cs="Times New Roman"/>
          <w:bCs/>
          <w:szCs w:val="24"/>
        </w:rPr>
      </w:pPr>
      <w:r>
        <w:rPr>
          <w:rFonts w:cs="Times New Roman"/>
          <w:bCs/>
          <w:szCs w:val="24"/>
        </w:rPr>
        <w:br w:type="page"/>
      </w:r>
    </w:p>
    <w:p w14:paraId="6C585EAF" w14:textId="77777777" w:rsidR="00310504" w:rsidRDefault="00310504" w:rsidP="001A5051"/>
    <w:p w14:paraId="703600CD" w14:textId="472601B7" w:rsidR="000C48AF" w:rsidRPr="000C48AF" w:rsidRDefault="004F26F1" w:rsidP="000C48AF">
      <w:pPr>
        <w:pStyle w:val="Heading1"/>
      </w:pPr>
      <w:bookmarkStart w:id="82" w:name="_Toc26879135"/>
      <w:bookmarkStart w:id="83" w:name="_Toc35685493"/>
      <w:r>
        <w:t>“</w:t>
      </w:r>
      <w:r w:rsidR="000C48AF" w:rsidRPr="000C48AF">
        <w:t>ONE ANOTHER</w:t>
      </w:r>
      <w:r>
        <w:t>”</w:t>
      </w:r>
      <w:bookmarkEnd w:id="82"/>
      <w:bookmarkEnd w:id="83"/>
    </w:p>
    <w:p w14:paraId="6F235D93" w14:textId="3B89F716" w:rsidR="000C48AF" w:rsidRPr="000C48AF" w:rsidRDefault="000C48AF" w:rsidP="000C48AF">
      <w:pPr>
        <w:spacing w:before="120" w:after="0" w:line="240" w:lineRule="auto"/>
        <w:jc w:val="both"/>
        <w:rPr>
          <w:rFonts w:cs="Times New Roman"/>
          <w:b/>
          <w:szCs w:val="24"/>
        </w:rPr>
      </w:pPr>
      <w:r w:rsidRPr="000C48AF">
        <w:rPr>
          <w:rFonts w:cs="Times New Roman"/>
          <w:b/>
          <w:szCs w:val="24"/>
        </w:rPr>
        <w:t>1 Peter 1: 22-25; 2: 1-3; 4: 7-11; 5: 5,</w:t>
      </w:r>
      <w:r w:rsidR="0018354C">
        <w:rPr>
          <w:rFonts w:cs="Times New Roman"/>
          <w:b/>
          <w:szCs w:val="24"/>
        </w:rPr>
        <w:t xml:space="preserve"> </w:t>
      </w:r>
      <w:r w:rsidRPr="000C48AF">
        <w:rPr>
          <w:rFonts w:cs="Times New Roman"/>
          <w:b/>
          <w:szCs w:val="24"/>
        </w:rPr>
        <w:t>14</w:t>
      </w:r>
    </w:p>
    <w:p w14:paraId="3AC9CF7B" w14:textId="3316666F" w:rsidR="000C48AF" w:rsidRPr="000C48AF" w:rsidRDefault="000C48AF" w:rsidP="0018354C">
      <w:pPr>
        <w:spacing w:before="140" w:after="0" w:line="240" w:lineRule="auto"/>
        <w:ind w:firstLine="720"/>
        <w:jc w:val="both"/>
        <w:rPr>
          <w:rFonts w:cs="Times New Roman"/>
          <w:bCs/>
          <w:szCs w:val="24"/>
        </w:rPr>
      </w:pPr>
      <w:r w:rsidRPr="000C48AF">
        <w:rPr>
          <w:rFonts w:cs="Times New Roman"/>
          <w:bCs/>
          <w:szCs w:val="24"/>
        </w:rPr>
        <w:t>This very interesting epistle was written by Peter to sojourners of the dispersion, Hebrew believers who suffered governmentally</w:t>
      </w:r>
      <w:r w:rsidR="009B2024">
        <w:rPr>
          <w:rFonts w:cs="Times New Roman"/>
          <w:bCs/>
          <w:szCs w:val="24"/>
        </w:rPr>
        <w:t xml:space="preserve">.  </w:t>
      </w:r>
      <w:r w:rsidRPr="000C48AF">
        <w:rPr>
          <w:rFonts w:cs="Times New Roman"/>
          <w:bCs/>
          <w:szCs w:val="24"/>
        </w:rPr>
        <w:t>The Jewish nation suffered and these believers suffered along with the nation as sojourners of the dispersion in these various Roman provinces</w:t>
      </w:r>
      <w:r w:rsidR="009B2024">
        <w:rPr>
          <w:rFonts w:cs="Times New Roman"/>
          <w:bCs/>
          <w:szCs w:val="24"/>
        </w:rPr>
        <w:t xml:space="preserve">.  </w:t>
      </w:r>
      <w:r w:rsidRPr="000C48AF">
        <w:rPr>
          <w:rFonts w:cs="Times New Roman"/>
          <w:bCs/>
          <w:szCs w:val="24"/>
        </w:rPr>
        <w:t>But Peter addresses them as elect</w:t>
      </w:r>
      <w:r w:rsidR="009B2024">
        <w:rPr>
          <w:rFonts w:cs="Times New Roman"/>
          <w:bCs/>
          <w:szCs w:val="24"/>
        </w:rPr>
        <w:t xml:space="preserve">.  </w:t>
      </w:r>
      <w:r w:rsidRPr="000C48AF">
        <w:rPr>
          <w:rFonts w:cs="Times New Roman"/>
          <w:bCs/>
          <w:szCs w:val="24"/>
        </w:rPr>
        <w:t xml:space="preserve">Publicly they would be of no account, despised, but he says </w:t>
      </w:r>
      <w:r w:rsidR="004F26F1">
        <w:rPr>
          <w:rFonts w:cs="Times New Roman"/>
          <w:bCs/>
          <w:szCs w:val="24"/>
        </w:rPr>
        <w:t>“</w:t>
      </w:r>
      <w:r w:rsidRPr="000C48AF">
        <w:rPr>
          <w:rFonts w:cs="Times New Roman"/>
          <w:bCs/>
          <w:szCs w:val="24"/>
        </w:rPr>
        <w:t>elect according to the foreknowledge of God the Father, by sanctification of the Spirit, unto the obedience and sprinkling of the blood of Jesus Christ</w:t>
      </w:r>
      <w:r w:rsidR="004F26F1">
        <w:rPr>
          <w:rFonts w:cs="Times New Roman"/>
          <w:bCs/>
          <w:szCs w:val="24"/>
        </w:rPr>
        <w:t>”</w:t>
      </w:r>
      <w:r w:rsidRPr="000C48AF">
        <w:rPr>
          <w:rFonts w:cs="Times New Roman"/>
          <w:bCs/>
          <w:szCs w:val="24"/>
        </w:rPr>
        <w:t xml:space="preserve"> chap 1: 2</w:t>
      </w:r>
      <w:r w:rsidR="009B2024">
        <w:rPr>
          <w:rFonts w:cs="Times New Roman"/>
          <w:bCs/>
          <w:szCs w:val="24"/>
        </w:rPr>
        <w:t xml:space="preserve">.  </w:t>
      </w:r>
      <w:r w:rsidRPr="000C48AF">
        <w:rPr>
          <w:rFonts w:cs="Times New Roman"/>
          <w:bCs/>
          <w:szCs w:val="24"/>
        </w:rPr>
        <w:t>The elect are persons who are the subject of divine, sovereign selection</w:t>
      </w:r>
      <w:r w:rsidR="009B2024">
        <w:rPr>
          <w:rFonts w:cs="Times New Roman"/>
          <w:bCs/>
          <w:szCs w:val="24"/>
        </w:rPr>
        <w:t xml:space="preserve">.  </w:t>
      </w:r>
      <w:r w:rsidRPr="000C48AF">
        <w:rPr>
          <w:rFonts w:cs="Times New Roman"/>
          <w:bCs/>
          <w:szCs w:val="24"/>
        </w:rPr>
        <w:t>Though of no account publicly they were divinely selected</w:t>
      </w:r>
      <w:r w:rsidR="009B2024">
        <w:rPr>
          <w:rFonts w:cs="Times New Roman"/>
          <w:bCs/>
          <w:szCs w:val="24"/>
        </w:rPr>
        <w:t xml:space="preserve">.  </w:t>
      </w:r>
      <w:r w:rsidRPr="000C48AF">
        <w:rPr>
          <w:rFonts w:cs="Times New Roman"/>
          <w:bCs/>
          <w:szCs w:val="24"/>
        </w:rPr>
        <w:t>That is our position today, not of much account publicly but elect according to the foreknowledge of God</w:t>
      </w:r>
      <w:r w:rsidR="009B2024">
        <w:rPr>
          <w:rFonts w:cs="Times New Roman"/>
          <w:bCs/>
          <w:szCs w:val="24"/>
        </w:rPr>
        <w:t xml:space="preserve">.  </w:t>
      </w:r>
      <w:r w:rsidRPr="000C48AF">
        <w:rPr>
          <w:rFonts w:cs="Times New Roman"/>
          <w:bCs/>
          <w:szCs w:val="24"/>
        </w:rPr>
        <w:t>Elect, I understand, governs these three expressions; elect according to, by and unto</w:t>
      </w:r>
      <w:r w:rsidR="009B2024">
        <w:rPr>
          <w:rFonts w:cs="Times New Roman"/>
          <w:bCs/>
          <w:szCs w:val="24"/>
        </w:rPr>
        <w:t xml:space="preserve">.  </w:t>
      </w:r>
      <w:r w:rsidR="004F26F1">
        <w:rPr>
          <w:rFonts w:cs="Times New Roman"/>
          <w:bCs/>
          <w:szCs w:val="24"/>
        </w:rPr>
        <w:t>“</w:t>
      </w:r>
      <w:r w:rsidRPr="000C48AF">
        <w:rPr>
          <w:rFonts w:cs="Times New Roman"/>
          <w:bCs/>
          <w:szCs w:val="24"/>
        </w:rPr>
        <w:t>Elect according to the foreknowledge of God the Father</w:t>
      </w:r>
      <w:r w:rsidR="004F26F1">
        <w:rPr>
          <w:rFonts w:cs="Times New Roman"/>
          <w:bCs/>
          <w:szCs w:val="24"/>
        </w:rPr>
        <w:t>”</w:t>
      </w:r>
      <w:r w:rsidRPr="000C48AF">
        <w:rPr>
          <w:rFonts w:cs="Times New Roman"/>
          <w:bCs/>
          <w:szCs w:val="24"/>
        </w:rPr>
        <w:t xml:space="preserve"> involves God</w:t>
      </w:r>
      <w:r w:rsidR="004F26F1">
        <w:rPr>
          <w:rFonts w:cs="Times New Roman"/>
          <w:bCs/>
          <w:szCs w:val="24"/>
        </w:rPr>
        <w:t>’</w:t>
      </w:r>
      <w:r w:rsidRPr="000C48AF">
        <w:rPr>
          <w:rFonts w:cs="Times New Roman"/>
          <w:bCs/>
          <w:szCs w:val="24"/>
        </w:rPr>
        <w:t xml:space="preserve">s purpose; </w:t>
      </w:r>
      <w:r w:rsidR="004F26F1">
        <w:rPr>
          <w:rFonts w:cs="Times New Roman"/>
          <w:bCs/>
          <w:szCs w:val="24"/>
        </w:rPr>
        <w:t>“</w:t>
      </w:r>
      <w:r w:rsidRPr="000C48AF">
        <w:rPr>
          <w:rFonts w:cs="Times New Roman"/>
          <w:bCs/>
          <w:szCs w:val="24"/>
        </w:rPr>
        <w:t>by sanctification of the Spirit</w:t>
      </w:r>
      <w:r w:rsidR="004F26F1">
        <w:rPr>
          <w:rFonts w:cs="Times New Roman"/>
          <w:bCs/>
          <w:szCs w:val="24"/>
        </w:rPr>
        <w:t>”</w:t>
      </w:r>
      <w:r w:rsidRPr="000C48AF">
        <w:rPr>
          <w:rFonts w:cs="Times New Roman"/>
          <w:bCs/>
          <w:szCs w:val="24"/>
        </w:rPr>
        <w:t xml:space="preserve"> means that these believers who had received the Holy Spirit were by that means sanctified, set apart for divine purposes; and </w:t>
      </w:r>
      <w:r w:rsidR="004F26F1">
        <w:rPr>
          <w:rFonts w:cs="Times New Roman"/>
          <w:bCs/>
          <w:szCs w:val="24"/>
        </w:rPr>
        <w:t>“</w:t>
      </w:r>
      <w:r w:rsidRPr="000C48AF">
        <w:rPr>
          <w:rFonts w:cs="Times New Roman"/>
          <w:bCs/>
          <w:szCs w:val="24"/>
        </w:rPr>
        <w:t>unto</w:t>
      </w:r>
      <w:r w:rsidR="004F26F1">
        <w:rPr>
          <w:rFonts w:cs="Times New Roman"/>
          <w:bCs/>
          <w:szCs w:val="24"/>
        </w:rPr>
        <w:t>”</w:t>
      </w:r>
      <w:r w:rsidRPr="000C48AF">
        <w:rPr>
          <w:rFonts w:cs="Times New Roman"/>
          <w:bCs/>
          <w:szCs w:val="24"/>
        </w:rPr>
        <w:t xml:space="preserve"> is the objective; </w:t>
      </w:r>
      <w:r w:rsidR="004F26F1">
        <w:rPr>
          <w:rFonts w:cs="Times New Roman"/>
          <w:bCs/>
          <w:szCs w:val="24"/>
        </w:rPr>
        <w:t>“</w:t>
      </w:r>
      <w:r w:rsidRPr="000C48AF">
        <w:rPr>
          <w:rFonts w:cs="Times New Roman"/>
          <w:bCs/>
          <w:szCs w:val="24"/>
        </w:rPr>
        <w:t>unto the obedience and sprinkling of the blood of Jesus Christ</w:t>
      </w:r>
      <w:r w:rsidR="004F26F1">
        <w:rPr>
          <w:rFonts w:cs="Times New Roman"/>
          <w:bCs/>
          <w:szCs w:val="24"/>
        </w:rPr>
        <w:t>”</w:t>
      </w:r>
      <w:r w:rsidR="009B2024">
        <w:rPr>
          <w:rFonts w:cs="Times New Roman"/>
          <w:bCs/>
          <w:szCs w:val="24"/>
        </w:rPr>
        <w:t xml:space="preserve">.  </w:t>
      </w:r>
      <w:r w:rsidRPr="000C48AF">
        <w:rPr>
          <w:rFonts w:cs="Times New Roman"/>
          <w:bCs/>
          <w:szCs w:val="24"/>
        </w:rPr>
        <w:t>Peter goes on</w:t>
      </w:r>
      <w:r w:rsidR="006A2CF9" w:rsidRPr="000C48AF">
        <w:rPr>
          <w:rFonts w:cs="Times New Roman"/>
          <w:bCs/>
          <w:szCs w:val="24"/>
        </w:rPr>
        <w:t>: “</w:t>
      </w:r>
      <w:r w:rsidRPr="000C48AF">
        <w:rPr>
          <w:rFonts w:cs="Times New Roman"/>
          <w:bCs/>
          <w:szCs w:val="24"/>
        </w:rPr>
        <w:t>Blessed be the God and Father of our Lord Jesus Christ, who, according to his great mercy, has begotten us again to a living hope</w:t>
      </w:r>
      <w:r w:rsidR="0018354C">
        <w:rPr>
          <w:rFonts w:cs="Times New Roman"/>
          <w:bCs/>
          <w:szCs w:val="24"/>
        </w:rPr>
        <w:t xml:space="preserve"> </w:t>
      </w:r>
      <w:r w:rsidR="009B2024">
        <w:rPr>
          <w:rFonts w:cs="Times New Roman"/>
          <w:bCs/>
          <w:szCs w:val="24"/>
        </w:rPr>
        <w:t xml:space="preserve">... </w:t>
      </w:r>
      <w:r w:rsidRPr="000C48AF">
        <w:rPr>
          <w:rFonts w:cs="Times New Roman"/>
          <w:bCs/>
          <w:szCs w:val="24"/>
        </w:rPr>
        <w:t>to an incorruptible and undefiled and unfading inheritance, reserved in the heavens for you</w:t>
      </w:r>
      <w:r w:rsidR="004F26F1">
        <w:rPr>
          <w:rFonts w:cs="Times New Roman"/>
          <w:bCs/>
          <w:szCs w:val="24"/>
        </w:rPr>
        <w:t>”</w:t>
      </w:r>
      <w:r w:rsidR="009B2024">
        <w:rPr>
          <w:rFonts w:cs="Times New Roman"/>
          <w:bCs/>
          <w:szCs w:val="24"/>
        </w:rPr>
        <w:t xml:space="preserve">.  </w:t>
      </w:r>
      <w:r w:rsidRPr="000C48AF">
        <w:rPr>
          <w:rFonts w:cs="Times New Roman"/>
          <w:bCs/>
          <w:szCs w:val="24"/>
        </w:rPr>
        <w:t>They had no inheritance down here, they had had to leave their native land which meant so much to Jews, but they have a heavenly inheritance which they await</w:t>
      </w:r>
      <w:r w:rsidR="009B2024">
        <w:rPr>
          <w:rFonts w:cs="Times New Roman"/>
          <w:bCs/>
          <w:szCs w:val="24"/>
        </w:rPr>
        <w:t xml:space="preserve">.  </w:t>
      </w:r>
      <w:r w:rsidRPr="000C48AF">
        <w:rPr>
          <w:rFonts w:cs="Times New Roman"/>
          <w:bCs/>
          <w:szCs w:val="24"/>
        </w:rPr>
        <w:t>It is not yet entered into in this setting, but they await this heavenly inheritance</w:t>
      </w:r>
      <w:r w:rsidR="009B2024">
        <w:rPr>
          <w:rFonts w:cs="Times New Roman"/>
          <w:bCs/>
          <w:szCs w:val="24"/>
        </w:rPr>
        <w:t xml:space="preserve">.  </w:t>
      </w:r>
      <w:r w:rsidRPr="000C48AF">
        <w:rPr>
          <w:rFonts w:cs="Times New Roman"/>
          <w:bCs/>
          <w:szCs w:val="24"/>
        </w:rPr>
        <w:t>What a remarkable people they were</w:t>
      </w:r>
      <w:r w:rsidR="003C3CAD">
        <w:rPr>
          <w:rFonts w:cs="Times New Roman"/>
          <w:bCs/>
          <w:szCs w:val="24"/>
        </w:rPr>
        <w:t xml:space="preserve">!  </w:t>
      </w:r>
      <w:r w:rsidRPr="000C48AF">
        <w:rPr>
          <w:rFonts w:cs="Times New Roman"/>
          <w:bCs/>
          <w:szCs w:val="24"/>
        </w:rPr>
        <w:t>They are poor, despised publicly, but what an inheritance they had</w:t>
      </w:r>
      <w:r w:rsidR="003C3CAD">
        <w:rPr>
          <w:rFonts w:cs="Times New Roman"/>
          <w:bCs/>
          <w:szCs w:val="24"/>
        </w:rPr>
        <w:t xml:space="preserve">!  </w:t>
      </w:r>
      <w:r w:rsidRPr="000C48AF">
        <w:rPr>
          <w:rFonts w:cs="Times New Roman"/>
          <w:bCs/>
          <w:szCs w:val="24"/>
        </w:rPr>
        <w:t>Not all the wealth in this world could compare with a heavenly incorruptible and undefiled and unfading inheritance</w:t>
      </w:r>
      <w:r w:rsidR="009B2024">
        <w:rPr>
          <w:rFonts w:cs="Times New Roman"/>
          <w:bCs/>
          <w:szCs w:val="24"/>
        </w:rPr>
        <w:t xml:space="preserve">.  </w:t>
      </w:r>
      <w:r w:rsidRPr="000C48AF">
        <w:rPr>
          <w:rFonts w:cs="Times New Roman"/>
          <w:bCs/>
          <w:szCs w:val="24"/>
        </w:rPr>
        <w:t>The apostle Peter would lift these believers up from their circumstances and occupy them with what was glorious, what belonged to them</w:t>
      </w:r>
      <w:r w:rsidR="009B2024">
        <w:rPr>
          <w:rFonts w:cs="Times New Roman"/>
          <w:bCs/>
          <w:szCs w:val="24"/>
        </w:rPr>
        <w:t xml:space="preserve">.  </w:t>
      </w:r>
      <w:r w:rsidRPr="000C48AF">
        <w:rPr>
          <w:rFonts w:cs="Times New Roman"/>
          <w:bCs/>
          <w:szCs w:val="24"/>
        </w:rPr>
        <w:t xml:space="preserve">He goes on to speak about </w:t>
      </w:r>
      <w:r w:rsidR="004F26F1">
        <w:rPr>
          <w:rFonts w:cs="Times New Roman"/>
          <w:bCs/>
          <w:szCs w:val="24"/>
        </w:rPr>
        <w:t>“</w:t>
      </w:r>
      <w:r w:rsidRPr="000C48AF">
        <w:rPr>
          <w:rFonts w:cs="Times New Roman"/>
          <w:bCs/>
          <w:szCs w:val="24"/>
        </w:rPr>
        <w:t>Jesus Christ: whom, having not seen, ye love</w:t>
      </w:r>
      <w:r w:rsidR="004F26F1">
        <w:rPr>
          <w:rFonts w:cs="Times New Roman"/>
          <w:bCs/>
          <w:szCs w:val="24"/>
        </w:rPr>
        <w:t>”</w:t>
      </w:r>
      <w:r w:rsidR="009B2024">
        <w:rPr>
          <w:rFonts w:cs="Times New Roman"/>
          <w:bCs/>
          <w:szCs w:val="24"/>
        </w:rPr>
        <w:t xml:space="preserve">.  </w:t>
      </w:r>
      <w:r w:rsidRPr="000C48AF">
        <w:rPr>
          <w:rFonts w:cs="Times New Roman"/>
          <w:bCs/>
          <w:szCs w:val="24"/>
        </w:rPr>
        <w:t>We have just sung a hymn of appreciation of our Lord Jesus Christ (No 54) and all of us entered into it</w:t>
      </w:r>
      <w:r w:rsidR="009B2024">
        <w:rPr>
          <w:rFonts w:cs="Times New Roman"/>
          <w:bCs/>
          <w:szCs w:val="24"/>
        </w:rPr>
        <w:t xml:space="preserve">.  </w:t>
      </w:r>
      <w:r w:rsidRPr="000C48AF">
        <w:rPr>
          <w:rFonts w:cs="Times New Roman"/>
          <w:bCs/>
          <w:szCs w:val="24"/>
        </w:rPr>
        <w:t xml:space="preserve">We are together in the fact that we are </w:t>
      </w:r>
      <w:r w:rsidR="004F26F1">
        <w:rPr>
          <w:rFonts w:cs="Times New Roman"/>
          <w:bCs/>
          <w:szCs w:val="24"/>
        </w:rPr>
        <w:t>“</w:t>
      </w:r>
      <w:r w:rsidRPr="000C48AF">
        <w:rPr>
          <w:rFonts w:cs="Times New Roman"/>
          <w:bCs/>
          <w:szCs w:val="24"/>
        </w:rPr>
        <w:t xml:space="preserve">elect according to the foreknowledge of God the Father, by sanctification of the Spirit, unto the obedience and sprinkling of the </w:t>
      </w:r>
      <w:r w:rsidRPr="000C48AF">
        <w:rPr>
          <w:rFonts w:cs="Times New Roman"/>
          <w:bCs/>
          <w:szCs w:val="24"/>
        </w:rPr>
        <w:lastRenderedPageBreak/>
        <w:t>blood of Jesus Christ</w:t>
      </w:r>
      <w:r w:rsidR="004F26F1">
        <w:rPr>
          <w:rFonts w:cs="Times New Roman"/>
          <w:bCs/>
          <w:szCs w:val="24"/>
        </w:rPr>
        <w:t>”</w:t>
      </w:r>
      <w:r w:rsidR="009B2024">
        <w:rPr>
          <w:rFonts w:cs="Times New Roman"/>
          <w:bCs/>
          <w:szCs w:val="24"/>
        </w:rPr>
        <w:t xml:space="preserve">.  </w:t>
      </w:r>
      <w:r w:rsidRPr="000C48AF">
        <w:rPr>
          <w:rFonts w:cs="Times New Roman"/>
          <w:bCs/>
          <w:szCs w:val="24"/>
        </w:rPr>
        <w:t>We have a heavenly inheritance, and Jesus Christ is the One whom, having not seen, we love</w:t>
      </w:r>
      <w:r w:rsidR="009B2024">
        <w:rPr>
          <w:rFonts w:cs="Times New Roman"/>
          <w:bCs/>
          <w:szCs w:val="24"/>
        </w:rPr>
        <w:t xml:space="preserve">.  </w:t>
      </w:r>
      <w:r w:rsidRPr="000C48AF">
        <w:rPr>
          <w:rFonts w:cs="Times New Roman"/>
          <w:bCs/>
          <w:szCs w:val="24"/>
        </w:rPr>
        <w:t xml:space="preserve">It is a great moral triumph for God, that although we have never seen our Lord </w:t>
      </w:r>
      <w:r w:rsidR="00423F14" w:rsidRPr="000C48AF">
        <w:rPr>
          <w:rFonts w:cs="Times New Roman"/>
          <w:bCs/>
          <w:szCs w:val="24"/>
        </w:rPr>
        <w:t>Jesus Christ,</w:t>
      </w:r>
      <w:r w:rsidRPr="000C48AF">
        <w:rPr>
          <w:rFonts w:cs="Times New Roman"/>
          <w:bCs/>
          <w:szCs w:val="24"/>
        </w:rPr>
        <w:t xml:space="preserve"> we love Him and we intend to be here for Him for His pleasure</w:t>
      </w:r>
      <w:r w:rsidR="009B2024">
        <w:rPr>
          <w:rFonts w:cs="Times New Roman"/>
          <w:bCs/>
          <w:szCs w:val="24"/>
        </w:rPr>
        <w:t xml:space="preserve">.  </w:t>
      </w:r>
    </w:p>
    <w:p w14:paraId="6B297DEB" w14:textId="2D9A994D"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Peter goes on to speak about the Holy Spirit </w:t>
      </w:r>
      <w:r w:rsidR="004F26F1">
        <w:rPr>
          <w:rFonts w:cs="Times New Roman"/>
          <w:bCs/>
          <w:szCs w:val="24"/>
        </w:rPr>
        <w:t>“</w:t>
      </w:r>
      <w:r w:rsidRPr="000C48AF">
        <w:rPr>
          <w:rFonts w:cs="Times New Roman"/>
          <w:bCs/>
          <w:szCs w:val="24"/>
        </w:rPr>
        <w:t>sent from heaven</w:t>
      </w:r>
      <w:r w:rsidR="004F26F1">
        <w:rPr>
          <w:rFonts w:cs="Times New Roman"/>
          <w:bCs/>
          <w:szCs w:val="24"/>
        </w:rPr>
        <w:t>”</w:t>
      </w:r>
      <w:r w:rsidR="009B2024">
        <w:rPr>
          <w:rFonts w:cs="Times New Roman"/>
          <w:bCs/>
          <w:szCs w:val="24"/>
        </w:rPr>
        <w:t xml:space="preserve">.  </w:t>
      </w:r>
      <w:r w:rsidRPr="000C48AF">
        <w:rPr>
          <w:rFonts w:cs="Times New Roman"/>
          <w:bCs/>
          <w:szCs w:val="24"/>
        </w:rPr>
        <w:t>He sets out these things before these believers, and we know these things</w:t>
      </w:r>
      <w:r w:rsidR="009B2024">
        <w:rPr>
          <w:rFonts w:cs="Times New Roman"/>
          <w:bCs/>
          <w:szCs w:val="24"/>
        </w:rPr>
        <w:t xml:space="preserve">.  </w:t>
      </w:r>
      <w:r w:rsidRPr="000C48AF">
        <w:rPr>
          <w:rFonts w:cs="Times New Roman"/>
          <w:bCs/>
          <w:szCs w:val="24"/>
        </w:rPr>
        <w:t>We enter into these blessed realities: heavenly inheritance, love for our Lord Jesus Christ whom we have never seen</w:t>
      </w:r>
      <w:r w:rsidR="009B2024">
        <w:rPr>
          <w:rFonts w:cs="Times New Roman"/>
          <w:bCs/>
          <w:szCs w:val="24"/>
        </w:rPr>
        <w:t xml:space="preserve">.  </w:t>
      </w:r>
      <w:r w:rsidRPr="000C48AF">
        <w:rPr>
          <w:rFonts w:cs="Times New Roman"/>
          <w:bCs/>
          <w:szCs w:val="24"/>
        </w:rPr>
        <w:t>Peter could not say that because he had seen Him, but he wrote to those who had never seen Him</w:t>
      </w:r>
      <w:r w:rsidR="009B2024">
        <w:rPr>
          <w:rFonts w:cs="Times New Roman"/>
          <w:bCs/>
          <w:szCs w:val="24"/>
        </w:rPr>
        <w:t xml:space="preserve">.  </w:t>
      </w:r>
      <w:r w:rsidRPr="000C48AF">
        <w:rPr>
          <w:rFonts w:cs="Times New Roman"/>
          <w:bCs/>
          <w:szCs w:val="24"/>
        </w:rPr>
        <w:t>But we are going to see Him one day, see a blessed Man who has secured our affections</w:t>
      </w:r>
      <w:r w:rsidR="009B2024">
        <w:rPr>
          <w:rFonts w:cs="Times New Roman"/>
          <w:bCs/>
          <w:szCs w:val="24"/>
        </w:rPr>
        <w:t xml:space="preserve">.  </w:t>
      </w:r>
      <w:r w:rsidRPr="000C48AF">
        <w:rPr>
          <w:rFonts w:cs="Times New Roman"/>
          <w:bCs/>
          <w:szCs w:val="24"/>
        </w:rPr>
        <w:t>Meantime there is the presence of the Holy Spirit here.</w:t>
      </w:r>
    </w:p>
    <w:p w14:paraId="31D09137" w14:textId="2D01A86D"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Now in the verses we have read Peter views these persons who have such great blessings as set together and therefore refers to </w:t>
      </w:r>
      <w:r w:rsidR="004F26F1">
        <w:rPr>
          <w:rFonts w:cs="Times New Roman"/>
          <w:bCs/>
          <w:szCs w:val="24"/>
        </w:rPr>
        <w:t>“</w:t>
      </w:r>
      <w:r w:rsidRPr="000C48AF">
        <w:rPr>
          <w:rFonts w:cs="Times New Roman"/>
          <w:bCs/>
          <w:szCs w:val="24"/>
        </w:rPr>
        <w:t>one another</w:t>
      </w:r>
      <w:r w:rsidR="004F26F1">
        <w:rPr>
          <w:rFonts w:cs="Times New Roman"/>
          <w:bCs/>
          <w:szCs w:val="24"/>
        </w:rPr>
        <w:t>”</w:t>
      </w:r>
      <w:r w:rsidR="009B2024">
        <w:rPr>
          <w:rFonts w:cs="Times New Roman"/>
          <w:bCs/>
          <w:szCs w:val="24"/>
        </w:rPr>
        <w:t xml:space="preserve">.  </w:t>
      </w:r>
      <w:r w:rsidRPr="000C48AF">
        <w:rPr>
          <w:rFonts w:cs="Times New Roman"/>
          <w:bCs/>
          <w:szCs w:val="24"/>
        </w:rPr>
        <w:t>Thus we are greatly privileged to have one another, dear brethren</w:t>
      </w:r>
      <w:r w:rsidR="009B2024">
        <w:rPr>
          <w:rFonts w:cs="Times New Roman"/>
          <w:bCs/>
          <w:szCs w:val="24"/>
        </w:rPr>
        <w:t xml:space="preserve">.  </w:t>
      </w:r>
      <w:r w:rsidRPr="000C48AF">
        <w:rPr>
          <w:rFonts w:cs="Times New Roman"/>
          <w:bCs/>
          <w:szCs w:val="24"/>
        </w:rPr>
        <w:t>That cannot be said about all who are faithful at the present moment</w:t>
      </w:r>
      <w:r w:rsidR="009B2024">
        <w:rPr>
          <w:rFonts w:cs="Times New Roman"/>
          <w:bCs/>
          <w:szCs w:val="24"/>
        </w:rPr>
        <w:t xml:space="preserve">.  </w:t>
      </w:r>
      <w:r w:rsidRPr="000C48AF">
        <w:rPr>
          <w:rFonts w:cs="Times New Roman"/>
          <w:bCs/>
          <w:szCs w:val="24"/>
        </w:rPr>
        <w:t>There are individuals who are the only ones walking in the truth in some localities</w:t>
      </w:r>
      <w:r w:rsidR="009B2024">
        <w:rPr>
          <w:rFonts w:cs="Times New Roman"/>
          <w:bCs/>
          <w:szCs w:val="24"/>
        </w:rPr>
        <w:t xml:space="preserve">.  </w:t>
      </w:r>
      <w:r w:rsidRPr="000C48AF">
        <w:rPr>
          <w:rFonts w:cs="Times New Roman"/>
          <w:bCs/>
          <w:szCs w:val="24"/>
        </w:rPr>
        <w:t xml:space="preserve"> What a test that must be</w:t>
      </w:r>
      <w:r w:rsidR="003C3CAD">
        <w:rPr>
          <w:rFonts w:cs="Times New Roman"/>
          <w:bCs/>
          <w:szCs w:val="24"/>
        </w:rPr>
        <w:t xml:space="preserve">!  </w:t>
      </w:r>
      <w:r w:rsidRPr="000C48AF">
        <w:rPr>
          <w:rFonts w:cs="Times New Roman"/>
          <w:bCs/>
          <w:szCs w:val="24"/>
        </w:rPr>
        <w:t>Do they not long and pray to have persons to walk with</w:t>
      </w:r>
      <w:r w:rsidR="003C3CAD">
        <w:rPr>
          <w:rFonts w:cs="Times New Roman"/>
          <w:bCs/>
          <w:szCs w:val="24"/>
        </w:rPr>
        <w:t xml:space="preserve">?  </w:t>
      </w:r>
      <w:r w:rsidRPr="000C48AF">
        <w:rPr>
          <w:rFonts w:cs="Times New Roman"/>
          <w:bCs/>
          <w:szCs w:val="24"/>
        </w:rPr>
        <w:t>And there are some who have</w:t>
      </w:r>
      <w:r w:rsidR="00386029">
        <w:rPr>
          <w:rFonts w:cs="Times New Roman"/>
          <w:bCs/>
          <w:szCs w:val="24"/>
        </w:rPr>
        <w:t xml:space="preserve"> </w:t>
      </w:r>
      <w:r w:rsidR="00A06BA6" w:rsidRPr="000C48AF">
        <w:rPr>
          <w:rFonts w:cs="Times New Roman"/>
          <w:bCs/>
          <w:szCs w:val="24"/>
        </w:rPr>
        <w:t>a few</w:t>
      </w:r>
      <w:r w:rsidRPr="000C48AF">
        <w:rPr>
          <w:rFonts w:cs="Times New Roman"/>
          <w:bCs/>
          <w:szCs w:val="24"/>
        </w:rPr>
        <w:t xml:space="preserve"> and they long for more, but many here are privileged to have a number to walk with</w:t>
      </w:r>
      <w:r w:rsidR="009B2024">
        <w:rPr>
          <w:rFonts w:cs="Times New Roman"/>
          <w:bCs/>
          <w:szCs w:val="24"/>
        </w:rPr>
        <w:t xml:space="preserve">.  </w:t>
      </w:r>
      <w:r w:rsidR="00F714CC">
        <w:rPr>
          <w:rFonts w:cs="Times New Roman"/>
          <w:bCs/>
          <w:szCs w:val="24"/>
        </w:rPr>
        <w:t>Oh</w:t>
      </w:r>
      <w:r w:rsidRPr="000C48AF">
        <w:rPr>
          <w:rFonts w:cs="Times New Roman"/>
          <w:bCs/>
          <w:szCs w:val="24"/>
        </w:rPr>
        <w:t xml:space="preserve">, what a favour </w:t>
      </w:r>
      <w:r w:rsidR="00C4318B">
        <w:rPr>
          <w:rFonts w:cs="Times New Roman"/>
          <w:bCs/>
          <w:szCs w:val="24"/>
        </w:rPr>
        <w:t>i</w:t>
      </w:r>
      <w:r w:rsidRPr="000C48AF">
        <w:rPr>
          <w:rFonts w:cs="Times New Roman"/>
          <w:bCs/>
          <w:szCs w:val="24"/>
        </w:rPr>
        <w:t>t is</w:t>
      </w:r>
      <w:r w:rsidR="003C3CAD">
        <w:rPr>
          <w:rFonts w:cs="Times New Roman"/>
          <w:bCs/>
          <w:szCs w:val="24"/>
        </w:rPr>
        <w:t xml:space="preserve">!  </w:t>
      </w:r>
      <w:r w:rsidRPr="000C48AF">
        <w:rPr>
          <w:rFonts w:cs="Times New Roman"/>
          <w:bCs/>
          <w:szCs w:val="24"/>
        </w:rPr>
        <w:t>The question is, do we fully appreciate one another, for while it is a great privilege, it is nevertheless also very testing</w:t>
      </w:r>
      <w:r w:rsidR="009B2024">
        <w:rPr>
          <w:rFonts w:cs="Times New Roman"/>
          <w:bCs/>
          <w:szCs w:val="24"/>
        </w:rPr>
        <w:t xml:space="preserve">.  </w:t>
      </w:r>
      <w:r w:rsidRPr="000C48AF">
        <w:rPr>
          <w:rFonts w:cs="Times New Roman"/>
          <w:bCs/>
          <w:szCs w:val="24"/>
        </w:rPr>
        <w:t xml:space="preserve">We would not be without one another surely, but to work </w:t>
      </w:r>
      <w:r w:rsidR="00A06BA6" w:rsidRPr="000C48AF">
        <w:rPr>
          <w:rFonts w:cs="Times New Roman"/>
          <w:bCs/>
          <w:szCs w:val="24"/>
        </w:rPr>
        <w:t>out things</w:t>
      </w:r>
      <w:r w:rsidRPr="000C48AF">
        <w:rPr>
          <w:rFonts w:cs="Times New Roman"/>
          <w:bCs/>
          <w:szCs w:val="24"/>
        </w:rPr>
        <w:t xml:space="preserve"> with one another is quite a challenge</w:t>
      </w:r>
      <w:r w:rsidR="009B2024">
        <w:rPr>
          <w:rFonts w:cs="Times New Roman"/>
          <w:bCs/>
          <w:szCs w:val="24"/>
        </w:rPr>
        <w:t xml:space="preserve">.  </w:t>
      </w:r>
      <w:r w:rsidRPr="000C48AF">
        <w:rPr>
          <w:rFonts w:cs="Times New Roman"/>
          <w:bCs/>
          <w:szCs w:val="24"/>
        </w:rPr>
        <w:t xml:space="preserve">Peter says here </w:t>
      </w:r>
      <w:r w:rsidR="004F26F1">
        <w:rPr>
          <w:rFonts w:cs="Times New Roman"/>
          <w:bCs/>
          <w:szCs w:val="24"/>
        </w:rPr>
        <w:t>“</w:t>
      </w:r>
      <w:r w:rsidRPr="000C48AF">
        <w:rPr>
          <w:rFonts w:cs="Times New Roman"/>
          <w:bCs/>
          <w:szCs w:val="24"/>
        </w:rPr>
        <w:t xml:space="preserve">Having purified </w:t>
      </w:r>
      <w:r w:rsidR="00545784">
        <w:rPr>
          <w:rFonts w:cs="Times New Roman"/>
          <w:bCs/>
          <w:szCs w:val="24"/>
        </w:rPr>
        <w:t>y</w:t>
      </w:r>
      <w:r w:rsidRPr="000C48AF">
        <w:rPr>
          <w:rFonts w:cs="Times New Roman"/>
          <w:bCs/>
          <w:szCs w:val="24"/>
        </w:rPr>
        <w:t>our souls by obedience to the truth to unfeigned brotherly love</w:t>
      </w:r>
      <w:r w:rsidR="004F26F1">
        <w:rPr>
          <w:rFonts w:cs="Times New Roman"/>
          <w:bCs/>
          <w:szCs w:val="24"/>
        </w:rPr>
        <w:t>”</w:t>
      </w:r>
      <w:r w:rsidR="009B2024">
        <w:rPr>
          <w:rFonts w:cs="Times New Roman"/>
          <w:bCs/>
          <w:szCs w:val="24"/>
        </w:rPr>
        <w:t xml:space="preserve">.  </w:t>
      </w:r>
      <w:r w:rsidRPr="000C48AF">
        <w:rPr>
          <w:rFonts w:cs="Times New Roman"/>
          <w:bCs/>
          <w:szCs w:val="24"/>
        </w:rPr>
        <w:t>Mark the expressions</w:t>
      </w:r>
      <w:r w:rsidR="003C3CAD">
        <w:rPr>
          <w:rFonts w:cs="Times New Roman"/>
          <w:bCs/>
          <w:szCs w:val="24"/>
        </w:rPr>
        <w:t xml:space="preserve">!  </w:t>
      </w:r>
      <w:r w:rsidR="004F26F1">
        <w:rPr>
          <w:rFonts w:cs="Times New Roman"/>
          <w:bCs/>
          <w:szCs w:val="24"/>
        </w:rPr>
        <w:t>“</w:t>
      </w:r>
      <w:r w:rsidRPr="000C48AF">
        <w:rPr>
          <w:rFonts w:cs="Times New Roman"/>
          <w:bCs/>
          <w:szCs w:val="24"/>
        </w:rPr>
        <w:t>To unfeigned brotherly love, love one another out of a pure heart fervently</w:t>
      </w:r>
      <w:r w:rsidR="004F26F1">
        <w:rPr>
          <w:rFonts w:cs="Times New Roman"/>
          <w:bCs/>
          <w:szCs w:val="24"/>
        </w:rPr>
        <w:t>”</w:t>
      </w:r>
      <w:r w:rsidR="009B2024">
        <w:rPr>
          <w:rFonts w:cs="Times New Roman"/>
          <w:bCs/>
          <w:szCs w:val="24"/>
        </w:rPr>
        <w:t xml:space="preserve">.  </w:t>
      </w:r>
      <w:r w:rsidRPr="000C48AF">
        <w:rPr>
          <w:rFonts w:cs="Times New Roman"/>
          <w:bCs/>
          <w:szCs w:val="24"/>
        </w:rPr>
        <w:t>This is a very simple exhortation but how important it is</w:t>
      </w:r>
      <w:r w:rsidR="003C3CAD">
        <w:rPr>
          <w:rFonts w:cs="Times New Roman"/>
          <w:bCs/>
          <w:szCs w:val="24"/>
        </w:rPr>
        <w:t xml:space="preserve">!  </w:t>
      </w:r>
      <w:r w:rsidRPr="000C48AF">
        <w:rPr>
          <w:rFonts w:cs="Times New Roman"/>
          <w:bCs/>
          <w:szCs w:val="24"/>
        </w:rPr>
        <w:t>This is positive activity</w:t>
      </w:r>
      <w:r w:rsidR="009B2024">
        <w:rPr>
          <w:rFonts w:cs="Times New Roman"/>
          <w:bCs/>
          <w:szCs w:val="24"/>
        </w:rPr>
        <w:t xml:space="preserve">.  </w:t>
      </w:r>
      <w:r w:rsidR="00545784">
        <w:rPr>
          <w:rFonts w:cs="Times New Roman"/>
          <w:bCs/>
          <w:szCs w:val="24"/>
        </w:rPr>
        <w:t>“</w:t>
      </w:r>
      <w:r w:rsidRPr="000C48AF">
        <w:rPr>
          <w:rFonts w:cs="Times New Roman"/>
          <w:bCs/>
          <w:szCs w:val="24"/>
        </w:rPr>
        <w:t>To unfeigned brotherly love, love one another out of a pure heart fervently</w:t>
      </w:r>
      <w:r w:rsidR="004F26F1">
        <w:rPr>
          <w:rFonts w:cs="Times New Roman"/>
          <w:bCs/>
          <w:szCs w:val="24"/>
        </w:rPr>
        <w:t>”</w:t>
      </w:r>
      <w:r w:rsidRPr="000C48AF">
        <w:rPr>
          <w:rFonts w:cs="Times New Roman"/>
          <w:bCs/>
          <w:szCs w:val="24"/>
        </w:rPr>
        <w:t>, has its own challenge to every one of us</w:t>
      </w:r>
      <w:r w:rsidR="009B2024">
        <w:rPr>
          <w:rFonts w:cs="Times New Roman"/>
          <w:bCs/>
          <w:szCs w:val="24"/>
        </w:rPr>
        <w:t xml:space="preserve">.  </w:t>
      </w:r>
      <w:r w:rsidRPr="000C48AF">
        <w:rPr>
          <w:rFonts w:cs="Times New Roman"/>
          <w:bCs/>
          <w:szCs w:val="24"/>
        </w:rPr>
        <w:t>Were we all on this line we would get the best out of one another</w:t>
      </w:r>
      <w:r w:rsidR="009B2024">
        <w:rPr>
          <w:rFonts w:cs="Times New Roman"/>
          <w:bCs/>
          <w:szCs w:val="24"/>
        </w:rPr>
        <w:t xml:space="preserve">.  </w:t>
      </w:r>
      <w:r w:rsidRPr="000C48AF">
        <w:rPr>
          <w:rFonts w:cs="Times New Roman"/>
          <w:bCs/>
          <w:szCs w:val="24"/>
        </w:rPr>
        <w:t>The fact is that we can so act that we can get the worst out of one another</w:t>
      </w:r>
      <w:r w:rsidR="009B2024">
        <w:rPr>
          <w:rFonts w:cs="Times New Roman"/>
          <w:bCs/>
          <w:szCs w:val="24"/>
        </w:rPr>
        <w:t xml:space="preserve">.  </w:t>
      </w:r>
      <w:r w:rsidRPr="000C48AF">
        <w:rPr>
          <w:rFonts w:cs="Times New Roman"/>
          <w:bCs/>
          <w:szCs w:val="24"/>
        </w:rPr>
        <w:t>I have seen in our locality the worst coming out in persons through the lack of love</w:t>
      </w:r>
      <w:r w:rsidR="009B2024">
        <w:rPr>
          <w:rFonts w:cs="Times New Roman"/>
          <w:bCs/>
          <w:szCs w:val="24"/>
        </w:rPr>
        <w:t xml:space="preserve">.  </w:t>
      </w:r>
      <w:r w:rsidRPr="000C48AF">
        <w:rPr>
          <w:rFonts w:cs="Times New Roman"/>
          <w:bCs/>
          <w:szCs w:val="24"/>
        </w:rPr>
        <w:t xml:space="preserve">But we can get the best out of one another where there is </w:t>
      </w:r>
      <w:r w:rsidR="00545784">
        <w:rPr>
          <w:rFonts w:cs="Times New Roman"/>
          <w:bCs/>
          <w:szCs w:val="24"/>
        </w:rPr>
        <w:t>“</w:t>
      </w:r>
      <w:r w:rsidRPr="000C48AF">
        <w:rPr>
          <w:rFonts w:cs="Times New Roman"/>
          <w:bCs/>
          <w:szCs w:val="24"/>
        </w:rPr>
        <w:t>unfeigned brotherly love</w:t>
      </w:r>
      <w:r w:rsidR="004F26F1">
        <w:rPr>
          <w:rFonts w:cs="Times New Roman"/>
          <w:bCs/>
          <w:szCs w:val="24"/>
        </w:rPr>
        <w:t>”</w:t>
      </w:r>
      <w:r w:rsidR="009B2024">
        <w:rPr>
          <w:rFonts w:cs="Times New Roman"/>
          <w:bCs/>
          <w:szCs w:val="24"/>
        </w:rPr>
        <w:t xml:space="preserve">.  </w:t>
      </w:r>
      <w:r w:rsidRPr="000C48AF">
        <w:rPr>
          <w:rFonts w:cs="Times New Roman"/>
          <w:bCs/>
          <w:szCs w:val="24"/>
        </w:rPr>
        <w:t>We were speaking in the reading about mutuality</w:t>
      </w:r>
      <w:r w:rsidR="009B2024">
        <w:rPr>
          <w:rFonts w:cs="Times New Roman"/>
          <w:bCs/>
          <w:szCs w:val="24"/>
        </w:rPr>
        <w:t xml:space="preserve">.  </w:t>
      </w:r>
      <w:r w:rsidRPr="000C48AF">
        <w:rPr>
          <w:rFonts w:cs="Times New Roman"/>
          <w:bCs/>
          <w:szCs w:val="24"/>
        </w:rPr>
        <w:t>These verses in Peter about one another do not come far short of what we had in the reading about the truth of the body</w:t>
      </w:r>
      <w:r w:rsidR="009B2024">
        <w:rPr>
          <w:rFonts w:cs="Times New Roman"/>
          <w:bCs/>
          <w:szCs w:val="24"/>
        </w:rPr>
        <w:t xml:space="preserve">.  </w:t>
      </w:r>
      <w:r w:rsidRPr="000C48AF">
        <w:rPr>
          <w:rFonts w:cs="Times New Roman"/>
          <w:bCs/>
          <w:szCs w:val="24"/>
        </w:rPr>
        <w:t>Only Paul teaches as to the body, but Peter has his own way of bringing to bear the truth by way of exhortation</w:t>
      </w:r>
      <w:r w:rsidR="009B2024">
        <w:rPr>
          <w:rFonts w:cs="Times New Roman"/>
          <w:bCs/>
          <w:szCs w:val="24"/>
        </w:rPr>
        <w:t xml:space="preserve">.  </w:t>
      </w:r>
      <w:r w:rsidRPr="000C48AF">
        <w:rPr>
          <w:rFonts w:cs="Times New Roman"/>
          <w:bCs/>
          <w:szCs w:val="24"/>
        </w:rPr>
        <w:t xml:space="preserve">So </w:t>
      </w:r>
      <w:r w:rsidRPr="000C48AF">
        <w:rPr>
          <w:rFonts w:cs="Times New Roman"/>
          <w:bCs/>
          <w:szCs w:val="24"/>
        </w:rPr>
        <w:lastRenderedPageBreak/>
        <w:t>he exhorts</w:t>
      </w:r>
      <w:r w:rsidR="00A06BA6" w:rsidRPr="000C48AF">
        <w:rPr>
          <w:rFonts w:cs="Times New Roman"/>
          <w:bCs/>
          <w:szCs w:val="24"/>
        </w:rPr>
        <w:t>: “</w:t>
      </w:r>
      <w:r w:rsidRPr="000C48AF">
        <w:rPr>
          <w:rFonts w:cs="Times New Roman"/>
          <w:bCs/>
          <w:szCs w:val="24"/>
        </w:rPr>
        <w:t>Having purified your souls by obedience to the truth to unfeigned brotherly love, love one another out of a pure heart fervently; being born again, not of corruptible seed, but of incorruptible</w:t>
      </w:r>
      <w:r w:rsidR="004F26F1">
        <w:rPr>
          <w:rFonts w:cs="Times New Roman"/>
          <w:bCs/>
          <w:szCs w:val="24"/>
        </w:rPr>
        <w:t>”</w:t>
      </w:r>
      <w:r w:rsidR="009B2024">
        <w:rPr>
          <w:rFonts w:cs="Times New Roman"/>
          <w:bCs/>
          <w:szCs w:val="24"/>
        </w:rPr>
        <w:t xml:space="preserve">.  </w:t>
      </w:r>
      <w:r w:rsidRPr="000C48AF">
        <w:rPr>
          <w:rFonts w:cs="Times New Roman"/>
          <w:bCs/>
          <w:szCs w:val="24"/>
        </w:rPr>
        <w:t>Think of being born of incorruptible seed, born by the living and abiding word of God</w:t>
      </w:r>
      <w:r w:rsidR="003C3CAD">
        <w:rPr>
          <w:rFonts w:cs="Times New Roman"/>
          <w:bCs/>
          <w:szCs w:val="24"/>
        </w:rPr>
        <w:t xml:space="preserve">!  </w:t>
      </w:r>
      <w:r w:rsidRPr="000C48AF">
        <w:rPr>
          <w:rFonts w:cs="Times New Roman"/>
          <w:bCs/>
          <w:szCs w:val="24"/>
        </w:rPr>
        <w:t>This is born morally from an incorruptible origin; it is birth morally, constitutionally; we thus belong to this distinguished family</w:t>
      </w:r>
      <w:r w:rsidR="009B2024">
        <w:rPr>
          <w:rFonts w:cs="Times New Roman"/>
          <w:bCs/>
          <w:szCs w:val="24"/>
        </w:rPr>
        <w:t xml:space="preserve">.  </w:t>
      </w:r>
      <w:r w:rsidRPr="000C48AF">
        <w:rPr>
          <w:rFonts w:cs="Times New Roman"/>
          <w:bCs/>
          <w:szCs w:val="24"/>
        </w:rPr>
        <w:t xml:space="preserve">He exhorts them earlier as </w:t>
      </w:r>
      <w:r w:rsidR="00016002">
        <w:rPr>
          <w:rFonts w:cs="Times New Roman"/>
          <w:bCs/>
          <w:szCs w:val="24"/>
        </w:rPr>
        <w:t>“</w:t>
      </w:r>
      <w:r w:rsidRPr="000C48AF">
        <w:rPr>
          <w:rFonts w:cs="Times New Roman"/>
          <w:bCs/>
          <w:szCs w:val="24"/>
        </w:rPr>
        <w:t>children of obedience</w:t>
      </w:r>
      <w:r w:rsidR="004F26F1">
        <w:rPr>
          <w:rFonts w:cs="Times New Roman"/>
          <w:bCs/>
          <w:szCs w:val="24"/>
        </w:rPr>
        <w:t>”</w:t>
      </w:r>
      <w:r w:rsidRPr="000C48AF">
        <w:rPr>
          <w:rFonts w:cs="Times New Roman"/>
          <w:bCs/>
          <w:szCs w:val="24"/>
        </w:rPr>
        <w:t xml:space="preserve">; not only obedient children but </w:t>
      </w:r>
      <w:r w:rsidR="004F26F1">
        <w:rPr>
          <w:rFonts w:cs="Times New Roman"/>
          <w:bCs/>
          <w:szCs w:val="24"/>
        </w:rPr>
        <w:t>“</w:t>
      </w:r>
      <w:r w:rsidRPr="000C48AF">
        <w:rPr>
          <w:rFonts w:cs="Times New Roman"/>
          <w:bCs/>
          <w:szCs w:val="24"/>
        </w:rPr>
        <w:t>children of obedience</w:t>
      </w:r>
      <w:r w:rsidR="004F26F1">
        <w:rPr>
          <w:rFonts w:cs="Times New Roman"/>
          <w:bCs/>
          <w:szCs w:val="24"/>
        </w:rPr>
        <w:t>”</w:t>
      </w:r>
      <w:r w:rsidRPr="000C48AF">
        <w:rPr>
          <w:rFonts w:cs="Times New Roman"/>
          <w:bCs/>
          <w:szCs w:val="24"/>
        </w:rPr>
        <w:t>, children that belong to the family of obedience</w:t>
      </w:r>
      <w:r w:rsidR="009B2024">
        <w:rPr>
          <w:rFonts w:cs="Times New Roman"/>
          <w:bCs/>
          <w:szCs w:val="24"/>
        </w:rPr>
        <w:t xml:space="preserve">.  </w:t>
      </w:r>
      <w:r w:rsidR="004F26F1">
        <w:rPr>
          <w:rFonts w:cs="Times New Roman"/>
          <w:bCs/>
          <w:szCs w:val="24"/>
        </w:rPr>
        <w:t>“</w:t>
      </w:r>
      <w:r w:rsidRPr="000C48AF">
        <w:rPr>
          <w:rFonts w:cs="Times New Roman"/>
          <w:bCs/>
          <w:szCs w:val="24"/>
        </w:rPr>
        <w:t>Being born again, not of corruptible seed, but of incorruptible, by the living and abiding word of God</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He goes on to say </w:t>
      </w:r>
      <w:r w:rsidR="00016002">
        <w:rPr>
          <w:rFonts w:cs="Times New Roman"/>
          <w:bCs/>
          <w:szCs w:val="24"/>
        </w:rPr>
        <w:t>“</w:t>
      </w:r>
      <w:r w:rsidRPr="000C48AF">
        <w:rPr>
          <w:rFonts w:cs="Times New Roman"/>
          <w:bCs/>
          <w:szCs w:val="24"/>
        </w:rPr>
        <w:t>all flesh is as grass</w:t>
      </w:r>
      <w:r w:rsidR="00016002">
        <w:rPr>
          <w:rFonts w:cs="Times New Roman"/>
          <w:bCs/>
          <w:szCs w:val="24"/>
        </w:rPr>
        <w:t xml:space="preserve"> </w:t>
      </w:r>
      <w:r w:rsidR="009B2024">
        <w:rPr>
          <w:rFonts w:cs="Times New Roman"/>
          <w:bCs/>
          <w:szCs w:val="24"/>
        </w:rPr>
        <w:t xml:space="preserve">... </w:t>
      </w:r>
      <w:r w:rsidRPr="000C48AF">
        <w:rPr>
          <w:rFonts w:cs="Times New Roman"/>
          <w:bCs/>
          <w:szCs w:val="24"/>
        </w:rPr>
        <w:t>but the word of the Lord abides for eternity</w:t>
      </w:r>
      <w:r w:rsidR="004F26F1">
        <w:rPr>
          <w:rFonts w:cs="Times New Roman"/>
          <w:bCs/>
          <w:szCs w:val="24"/>
        </w:rPr>
        <w:t>”</w:t>
      </w:r>
      <w:r w:rsidRPr="000C48AF">
        <w:rPr>
          <w:rFonts w:cs="Times New Roman"/>
          <w:bCs/>
          <w:szCs w:val="24"/>
        </w:rPr>
        <w:t>.</w:t>
      </w:r>
    </w:p>
    <w:p w14:paraId="295FB3BD" w14:textId="4D0D3246"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Then he comes to certain ugly features</w:t>
      </w:r>
      <w:r w:rsidR="009B2024">
        <w:rPr>
          <w:rFonts w:cs="Times New Roman"/>
          <w:bCs/>
          <w:szCs w:val="24"/>
        </w:rPr>
        <w:t xml:space="preserve">.  </w:t>
      </w:r>
      <w:r w:rsidRPr="000C48AF">
        <w:rPr>
          <w:rFonts w:cs="Times New Roman"/>
          <w:bCs/>
          <w:szCs w:val="24"/>
        </w:rPr>
        <w:t xml:space="preserve">He says </w:t>
      </w:r>
      <w:r w:rsidR="004F26F1">
        <w:rPr>
          <w:rFonts w:cs="Times New Roman"/>
          <w:bCs/>
          <w:szCs w:val="24"/>
        </w:rPr>
        <w:t>“</w:t>
      </w:r>
      <w:r w:rsidRPr="000C48AF">
        <w:rPr>
          <w:rFonts w:cs="Times New Roman"/>
          <w:bCs/>
          <w:szCs w:val="24"/>
        </w:rPr>
        <w:t>Laying aside therefore all malice and all guile and hypocrisies and envyings and all evil speakings</w:t>
      </w:r>
      <w:r w:rsidR="004F26F1">
        <w:rPr>
          <w:rFonts w:cs="Times New Roman"/>
          <w:bCs/>
          <w:szCs w:val="24"/>
        </w:rPr>
        <w:t>”</w:t>
      </w:r>
      <w:r w:rsidR="009B2024">
        <w:rPr>
          <w:rFonts w:cs="Times New Roman"/>
          <w:bCs/>
          <w:szCs w:val="24"/>
        </w:rPr>
        <w:t xml:space="preserve">.  </w:t>
      </w:r>
      <w:r w:rsidRPr="000C48AF">
        <w:rPr>
          <w:rFonts w:cs="Times New Roman"/>
          <w:bCs/>
          <w:szCs w:val="24"/>
        </w:rPr>
        <w:t>Persons who are alone in a locality and have none to walk with have not the same occasion to give rise to these feelings</w:t>
      </w:r>
      <w:r w:rsidR="009B2024">
        <w:rPr>
          <w:rFonts w:cs="Times New Roman"/>
          <w:bCs/>
          <w:szCs w:val="24"/>
        </w:rPr>
        <w:t xml:space="preserve">.  </w:t>
      </w:r>
      <w:r w:rsidRPr="000C48AF">
        <w:rPr>
          <w:rFonts w:cs="Times New Roman"/>
          <w:bCs/>
          <w:szCs w:val="24"/>
        </w:rPr>
        <w:t>These ugly features, dear brethren, relate to one another, because malice operates towards persons; there is no occasion to use guile if there is no other person</w:t>
      </w:r>
      <w:r w:rsidR="009B2024">
        <w:rPr>
          <w:rFonts w:cs="Times New Roman"/>
          <w:bCs/>
          <w:szCs w:val="24"/>
        </w:rPr>
        <w:t xml:space="preserve">.  </w:t>
      </w:r>
      <w:r w:rsidRPr="000C48AF">
        <w:rPr>
          <w:rFonts w:cs="Times New Roman"/>
          <w:bCs/>
          <w:szCs w:val="24"/>
        </w:rPr>
        <w:t>And so as to hypocrisies, there is no opportunity to appear what we are not if there is nobody to appear to</w:t>
      </w:r>
      <w:r w:rsidR="009B2024">
        <w:rPr>
          <w:rFonts w:cs="Times New Roman"/>
          <w:bCs/>
          <w:szCs w:val="24"/>
        </w:rPr>
        <w:t xml:space="preserve">.  </w:t>
      </w:r>
      <w:r w:rsidRPr="000C48AF">
        <w:rPr>
          <w:rFonts w:cs="Times New Roman"/>
          <w:bCs/>
          <w:szCs w:val="24"/>
        </w:rPr>
        <w:t>Envyings involve other persons</w:t>
      </w:r>
      <w:r w:rsidR="009B2024">
        <w:rPr>
          <w:rFonts w:cs="Times New Roman"/>
          <w:bCs/>
          <w:szCs w:val="24"/>
        </w:rPr>
        <w:t xml:space="preserve">.  </w:t>
      </w:r>
      <w:r w:rsidRPr="000C48AF">
        <w:rPr>
          <w:rFonts w:cs="Times New Roman"/>
          <w:bCs/>
          <w:szCs w:val="24"/>
        </w:rPr>
        <w:t>The fact of the matter is, dear brethren, that a local company can be an area for the same ugly features to operate as in a political meeting or in a social club</w:t>
      </w:r>
      <w:r w:rsidR="009B2024">
        <w:rPr>
          <w:rFonts w:cs="Times New Roman"/>
          <w:bCs/>
          <w:szCs w:val="24"/>
        </w:rPr>
        <w:t xml:space="preserve">.  </w:t>
      </w:r>
      <w:r w:rsidRPr="000C48AF">
        <w:rPr>
          <w:rFonts w:cs="Times New Roman"/>
          <w:bCs/>
          <w:szCs w:val="24"/>
        </w:rPr>
        <w:t>One of the plagues in Egypt was the plague of dog-flies, which might be like these ugly features that are found in the world</w:t>
      </w:r>
      <w:r w:rsidR="009B2024">
        <w:rPr>
          <w:rFonts w:cs="Times New Roman"/>
          <w:bCs/>
          <w:szCs w:val="24"/>
        </w:rPr>
        <w:t xml:space="preserve">.  </w:t>
      </w:r>
      <w:r w:rsidRPr="000C48AF">
        <w:rPr>
          <w:rFonts w:cs="Times New Roman"/>
          <w:bCs/>
          <w:szCs w:val="24"/>
        </w:rPr>
        <w:t>At the introduction of that plague God made a separation, or deliverance or redemption</w:t>
      </w:r>
      <w:r w:rsidR="00386029">
        <w:rPr>
          <w:rFonts w:cs="Times New Roman"/>
          <w:bCs/>
          <w:szCs w:val="24"/>
        </w:rPr>
        <w:t>,</w:t>
      </w:r>
      <w:r w:rsidRPr="000C48AF">
        <w:rPr>
          <w:rFonts w:cs="Times New Roman"/>
          <w:bCs/>
          <w:szCs w:val="24"/>
        </w:rPr>
        <w:t xml:space="preserve"> see note to Exod 8: 23</w:t>
      </w:r>
      <w:r w:rsidR="009B2024">
        <w:rPr>
          <w:rFonts w:cs="Times New Roman"/>
          <w:bCs/>
          <w:szCs w:val="24"/>
        </w:rPr>
        <w:t xml:space="preserve">.  </w:t>
      </w:r>
      <w:r w:rsidRPr="000C48AF">
        <w:rPr>
          <w:rFonts w:cs="Times New Roman"/>
          <w:bCs/>
          <w:szCs w:val="24"/>
        </w:rPr>
        <w:t>He made a separation that no dog-flies were in the land of Goshen where the children of Israel were</w:t>
      </w:r>
      <w:r w:rsidR="009B2024">
        <w:rPr>
          <w:rFonts w:cs="Times New Roman"/>
          <w:bCs/>
          <w:szCs w:val="24"/>
        </w:rPr>
        <w:t xml:space="preserve">.  </w:t>
      </w:r>
      <w:r w:rsidRPr="000C48AF">
        <w:rPr>
          <w:rFonts w:cs="Times New Roman"/>
          <w:bCs/>
          <w:szCs w:val="24"/>
        </w:rPr>
        <w:t>These features are prevalent in the world today, they are characteristic of the world, but let us be on our guard because these same features can operate in our local settings</w:t>
      </w:r>
      <w:r w:rsidR="009B2024">
        <w:rPr>
          <w:rFonts w:cs="Times New Roman"/>
          <w:bCs/>
          <w:szCs w:val="24"/>
        </w:rPr>
        <w:t xml:space="preserve">.  </w:t>
      </w:r>
      <w:r w:rsidRPr="000C48AF">
        <w:rPr>
          <w:rFonts w:cs="Times New Roman"/>
          <w:bCs/>
          <w:szCs w:val="24"/>
        </w:rPr>
        <w:t>Paul in both the epistle to the Colossians and the epistle to Ephesians warns against malice, which is the inward working of enmity, ill-feeling, that kind of thing</w:t>
      </w:r>
      <w:r w:rsidR="009B2024">
        <w:rPr>
          <w:rFonts w:cs="Times New Roman"/>
          <w:bCs/>
          <w:szCs w:val="24"/>
        </w:rPr>
        <w:t xml:space="preserve">.  </w:t>
      </w:r>
      <w:r w:rsidRPr="000C48AF">
        <w:rPr>
          <w:rFonts w:cs="Times New Roman"/>
          <w:bCs/>
          <w:szCs w:val="24"/>
        </w:rPr>
        <w:t xml:space="preserve">Peter says here </w:t>
      </w:r>
      <w:r w:rsidR="004F26F1">
        <w:rPr>
          <w:rFonts w:cs="Times New Roman"/>
          <w:bCs/>
          <w:szCs w:val="24"/>
        </w:rPr>
        <w:t>“</w:t>
      </w:r>
      <w:r w:rsidRPr="000C48AF">
        <w:rPr>
          <w:rFonts w:cs="Times New Roman"/>
          <w:bCs/>
          <w:szCs w:val="24"/>
        </w:rPr>
        <w:t>Laying aside</w:t>
      </w:r>
      <w:r w:rsidR="004F26F1">
        <w:rPr>
          <w:rFonts w:cs="Times New Roman"/>
          <w:bCs/>
          <w:szCs w:val="24"/>
        </w:rPr>
        <w:t>”</w:t>
      </w:r>
      <w:r w:rsidRPr="000C48AF">
        <w:rPr>
          <w:rFonts w:cs="Times New Roman"/>
          <w:bCs/>
          <w:szCs w:val="24"/>
        </w:rPr>
        <w:t xml:space="preserve"> these things; they are ready to operate, ready to take advantage of any opportunity</w:t>
      </w:r>
      <w:r w:rsidR="009B2024">
        <w:rPr>
          <w:rFonts w:cs="Times New Roman"/>
          <w:bCs/>
          <w:szCs w:val="24"/>
        </w:rPr>
        <w:t xml:space="preserve">.  </w:t>
      </w:r>
      <w:r w:rsidRPr="000C48AF">
        <w:rPr>
          <w:rFonts w:cs="Times New Roman"/>
          <w:bCs/>
          <w:szCs w:val="24"/>
        </w:rPr>
        <w:t>They are to be definitely laid aside</w:t>
      </w:r>
      <w:r w:rsidR="009B2024">
        <w:rPr>
          <w:rFonts w:cs="Times New Roman"/>
          <w:bCs/>
          <w:szCs w:val="24"/>
        </w:rPr>
        <w:t xml:space="preserve">.  </w:t>
      </w:r>
      <w:r w:rsidRPr="000C48AF">
        <w:rPr>
          <w:rFonts w:cs="Times New Roman"/>
          <w:bCs/>
          <w:szCs w:val="24"/>
        </w:rPr>
        <w:t xml:space="preserve">It says in Colossians </w:t>
      </w:r>
      <w:r w:rsidR="004F26F1">
        <w:rPr>
          <w:rFonts w:cs="Times New Roman"/>
          <w:bCs/>
          <w:szCs w:val="24"/>
        </w:rPr>
        <w:t>“</w:t>
      </w:r>
      <w:r w:rsidRPr="000C48AF">
        <w:rPr>
          <w:rFonts w:cs="Times New Roman"/>
          <w:bCs/>
          <w:szCs w:val="24"/>
        </w:rPr>
        <w:t>out off</w:t>
      </w:r>
      <w:r w:rsidR="004F26F1">
        <w:rPr>
          <w:rFonts w:cs="Times New Roman"/>
          <w:bCs/>
          <w:szCs w:val="24"/>
        </w:rPr>
        <w:t>”</w:t>
      </w:r>
      <w:r w:rsidRPr="000C48AF">
        <w:rPr>
          <w:rFonts w:cs="Times New Roman"/>
          <w:bCs/>
          <w:szCs w:val="24"/>
        </w:rPr>
        <w:t xml:space="preserve"> these things, including malice (see chap 3: 8), put off, and in Ephesians </w:t>
      </w:r>
      <w:r w:rsidR="004F26F1">
        <w:rPr>
          <w:rFonts w:cs="Times New Roman"/>
          <w:bCs/>
          <w:szCs w:val="24"/>
        </w:rPr>
        <w:t>“</w:t>
      </w:r>
      <w:r w:rsidRPr="000C48AF">
        <w:rPr>
          <w:rFonts w:cs="Times New Roman"/>
          <w:bCs/>
          <w:szCs w:val="24"/>
        </w:rPr>
        <w:t>Let</w:t>
      </w:r>
      <w:r w:rsidR="004F26F1">
        <w:rPr>
          <w:rFonts w:cs="Times New Roman"/>
          <w:bCs/>
          <w:szCs w:val="24"/>
        </w:rPr>
        <w:t>”</w:t>
      </w:r>
      <w:r w:rsidRPr="000C48AF">
        <w:rPr>
          <w:rFonts w:cs="Times New Roman"/>
          <w:bCs/>
          <w:szCs w:val="24"/>
        </w:rPr>
        <w:t xml:space="preserve"> these features </w:t>
      </w:r>
      <w:r w:rsidR="004F26F1">
        <w:rPr>
          <w:rFonts w:cs="Times New Roman"/>
          <w:bCs/>
          <w:szCs w:val="24"/>
        </w:rPr>
        <w:t>“</w:t>
      </w:r>
      <w:r w:rsidRPr="000C48AF">
        <w:rPr>
          <w:rFonts w:cs="Times New Roman"/>
          <w:bCs/>
          <w:szCs w:val="24"/>
        </w:rPr>
        <w:t>be removed from you</w:t>
      </w:r>
      <w:r w:rsidR="004F26F1">
        <w:rPr>
          <w:rFonts w:cs="Times New Roman"/>
          <w:bCs/>
          <w:szCs w:val="24"/>
        </w:rPr>
        <w:t>”</w:t>
      </w:r>
      <w:r w:rsidRPr="000C48AF">
        <w:rPr>
          <w:rFonts w:cs="Times New Roman"/>
          <w:bCs/>
          <w:szCs w:val="24"/>
        </w:rPr>
        <w:t xml:space="preserve">, </w:t>
      </w:r>
      <w:r w:rsidR="0028350D">
        <w:rPr>
          <w:rFonts w:cs="Times New Roman"/>
          <w:bCs/>
          <w:szCs w:val="24"/>
        </w:rPr>
        <w:t>c</w:t>
      </w:r>
      <w:r w:rsidRPr="000C48AF">
        <w:rPr>
          <w:rFonts w:cs="Times New Roman"/>
          <w:bCs/>
          <w:szCs w:val="24"/>
        </w:rPr>
        <w:t>hap 4: 31</w:t>
      </w:r>
      <w:r w:rsidR="009B2024">
        <w:rPr>
          <w:rFonts w:cs="Times New Roman"/>
          <w:bCs/>
          <w:szCs w:val="24"/>
        </w:rPr>
        <w:t xml:space="preserve">.  </w:t>
      </w:r>
      <w:r w:rsidRPr="000C48AF">
        <w:rPr>
          <w:rFonts w:cs="Times New Roman"/>
          <w:bCs/>
          <w:szCs w:val="24"/>
        </w:rPr>
        <w:t>They are ready to operate and cause disturbance, and militate against the functioning of the one body</w:t>
      </w:r>
      <w:r w:rsidR="009B2024">
        <w:rPr>
          <w:rFonts w:cs="Times New Roman"/>
          <w:bCs/>
          <w:szCs w:val="24"/>
        </w:rPr>
        <w:t xml:space="preserve">.  </w:t>
      </w:r>
      <w:r w:rsidRPr="000C48AF">
        <w:rPr>
          <w:rFonts w:cs="Times New Roman"/>
          <w:bCs/>
          <w:szCs w:val="24"/>
        </w:rPr>
        <w:t>They are real dangers</w:t>
      </w:r>
      <w:r w:rsidR="009B2024">
        <w:rPr>
          <w:rFonts w:cs="Times New Roman"/>
          <w:bCs/>
          <w:szCs w:val="24"/>
        </w:rPr>
        <w:t xml:space="preserve">.  </w:t>
      </w:r>
      <w:r w:rsidRPr="000C48AF">
        <w:rPr>
          <w:rFonts w:cs="Times New Roman"/>
          <w:bCs/>
          <w:szCs w:val="24"/>
        </w:rPr>
        <w:t>There is to be a separation as in the plague of the dog-flies</w:t>
      </w:r>
      <w:r w:rsidR="009B2024">
        <w:rPr>
          <w:rFonts w:cs="Times New Roman"/>
          <w:bCs/>
          <w:szCs w:val="24"/>
        </w:rPr>
        <w:t xml:space="preserve">.  </w:t>
      </w:r>
      <w:r w:rsidRPr="000C48AF">
        <w:rPr>
          <w:rFonts w:cs="Times New Roman"/>
          <w:bCs/>
          <w:szCs w:val="24"/>
        </w:rPr>
        <w:t>There were no dog-flies among the people of God but there were in Egypt</w:t>
      </w:r>
      <w:r w:rsidR="009B2024">
        <w:rPr>
          <w:rFonts w:cs="Times New Roman"/>
          <w:bCs/>
          <w:szCs w:val="24"/>
        </w:rPr>
        <w:t xml:space="preserve">.  </w:t>
      </w:r>
      <w:r w:rsidRPr="000C48AF">
        <w:rPr>
          <w:rFonts w:cs="Times New Roman"/>
          <w:bCs/>
          <w:szCs w:val="24"/>
        </w:rPr>
        <w:t xml:space="preserve">Let us </w:t>
      </w:r>
      <w:r w:rsidRPr="000C48AF">
        <w:rPr>
          <w:rFonts w:cs="Times New Roman"/>
          <w:bCs/>
          <w:szCs w:val="24"/>
        </w:rPr>
        <w:lastRenderedPageBreak/>
        <w:t>be watchful dear brethren, for these ugly features are in every one of our hearts; I know they are in my heart</w:t>
      </w:r>
      <w:r w:rsidR="009B2024">
        <w:rPr>
          <w:rFonts w:cs="Times New Roman"/>
          <w:bCs/>
          <w:szCs w:val="24"/>
        </w:rPr>
        <w:t xml:space="preserve">.  </w:t>
      </w:r>
      <w:r w:rsidRPr="000C48AF">
        <w:rPr>
          <w:rFonts w:cs="Times New Roman"/>
          <w:bCs/>
          <w:szCs w:val="24"/>
        </w:rPr>
        <w:t>If any say they are not in their hearts they do not know their own hearts because they are there and the enemy would use them to disturb</w:t>
      </w:r>
      <w:r w:rsidR="009B2024">
        <w:rPr>
          <w:rFonts w:cs="Times New Roman"/>
          <w:bCs/>
          <w:szCs w:val="24"/>
        </w:rPr>
        <w:t xml:space="preserve">.  </w:t>
      </w:r>
      <w:r w:rsidR="004F26F1">
        <w:rPr>
          <w:rFonts w:cs="Times New Roman"/>
          <w:bCs/>
          <w:szCs w:val="24"/>
        </w:rPr>
        <w:t>“</w:t>
      </w:r>
      <w:r w:rsidRPr="000C48AF">
        <w:rPr>
          <w:rFonts w:cs="Times New Roman"/>
          <w:bCs/>
          <w:szCs w:val="24"/>
        </w:rPr>
        <w:t>Laying aside therefore</w:t>
      </w:r>
      <w:r w:rsidR="004F26F1">
        <w:rPr>
          <w:rFonts w:cs="Times New Roman"/>
          <w:bCs/>
          <w:szCs w:val="24"/>
        </w:rPr>
        <w:t>”</w:t>
      </w:r>
      <w:r w:rsidRPr="000C48AF">
        <w:rPr>
          <w:rFonts w:cs="Times New Roman"/>
          <w:bCs/>
          <w:szCs w:val="24"/>
        </w:rPr>
        <w:t xml:space="preserve">, Peter says, these features, </w:t>
      </w:r>
      <w:r w:rsidR="004F26F1">
        <w:rPr>
          <w:rFonts w:cs="Times New Roman"/>
          <w:bCs/>
          <w:szCs w:val="24"/>
        </w:rPr>
        <w:t>“</w:t>
      </w:r>
      <w:r w:rsidRPr="000C48AF">
        <w:rPr>
          <w:rFonts w:cs="Times New Roman"/>
          <w:bCs/>
          <w:szCs w:val="24"/>
        </w:rPr>
        <w:t>as new-born babes desire earnestly the pure mental milk of the word, that by it ye may grow up to salvation, if indeed ye have tasted that the Lord is good</w:t>
      </w:r>
      <w:r w:rsidR="004F26F1">
        <w:rPr>
          <w:rFonts w:cs="Times New Roman"/>
          <w:bCs/>
          <w:szCs w:val="24"/>
        </w:rPr>
        <w:t>”</w:t>
      </w:r>
      <w:r w:rsidR="009B2024">
        <w:rPr>
          <w:rFonts w:cs="Times New Roman"/>
          <w:bCs/>
          <w:szCs w:val="24"/>
        </w:rPr>
        <w:t xml:space="preserve">.  </w:t>
      </w:r>
      <w:r w:rsidRPr="000C48AF">
        <w:rPr>
          <w:rFonts w:cs="Times New Roman"/>
          <w:bCs/>
          <w:szCs w:val="24"/>
        </w:rPr>
        <w:t>There is the positive, mental, milk of the word, what is pure, the pure mental milk of the word</w:t>
      </w:r>
      <w:r w:rsidR="009B2024">
        <w:rPr>
          <w:rFonts w:cs="Times New Roman"/>
          <w:bCs/>
          <w:szCs w:val="24"/>
        </w:rPr>
        <w:t xml:space="preserve">.  </w:t>
      </w:r>
      <w:r w:rsidRPr="000C48AF">
        <w:rPr>
          <w:rFonts w:cs="Times New Roman"/>
          <w:bCs/>
          <w:szCs w:val="24"/>
        </w:rPr>
        <w:t>Let us be committed to what is pure, for the more we are committed to what is pure the less opportunity there is for these wrong feelings to arise towards one another.</w:t>
      </w:r>
    </w:p>
    <w:p w14:paraId="577F1B72" w14:textId="2834435E"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Peter is concerned about conditions among believers, just as if he were here </w:t>
      </w:r>
      <w:r w:rsidR="00803167" w:rsidRPr="000C48AF">
        <w:rPr>
          <w:rFonts w:cs="Times New Roman"/>
          <w:bCs/>
          <w:szCs w:val="24"/>
        </w:rPr>
        <w:t>today,</w:t>
      </w:r>
      <w:r w:rsidRPr="000C48AF">
        <w:rPr>
          <w:rFonts w:cs="Times New Roman"/>
          <w:bCs/>
          <w:szCs w:val="24"/>
        </w:rPr>
        <w:t xml:space="preserve"> he would be concerned about conditions in our localities</w:t>
      </w:r>
      <w:r w:rsidR="009B2024">
        <w:rPr>
          <w:rFonts w:cs="Times New Roman"/>
          <w:bCs/>
          <w:szCs w:val="24"/>
        </w:rPr>
        <w:t xml:space="preserve">.  </w:t>
      </w:r>
      <w:r w:rsidRPr="000C48AF">
        <w:rPr>
          <w:rFonts w:cs="Times New Roman"/>
          <w:bCs/>
          <w:szCs w:val="24"/>
        </w:rPr>
        <w:t>So he says in chapter 4</w:t>
      </w:r>
      <w:r w:rsidR="00C50446">
        <w:rPr>
          <w:rFonts w:cs="Times New Roman"/>
          <w:bCs/>
          <w:szCs w:val="24"/>
        </w:rPr>
        <w:t>,</w:t>
      </w:r>
      <w:r w:rsidRPr="000C48AF">
        <w:rPr>
          <w:rFonts w:cs="Times New Roman"/>
          <w:bCs/>
          <w:szCs w:val="24"/>
        </w:rPr>
        <w:t xml:space="preserve"> </w:t>
      </w:r>
      <w:r w:rsidR="004F26F1">
        <w:rPr>
          <w:rFonts w:cs="Times New Roman"/>
          <w:bCs/>
          <w:szCs w:val="24"/>
        </w:rPr>
        <w:t>“</w:t>
      </w:r>
      <w:r w:rsidRPr="000C48AF">
        <w:rPr>
          <w:rFonts w:cs="Times New Roman"/>
          <w:bCs/>
          <w:szCs w:val="24"/>
        </w:rPr>
        <w:t>the end of all things is drawn nigh: be sober therefore, and be watchful unto prayers; but before all things having 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How many things could be covered if we had fervent love among ourselves</w:t>
      </w:r>
      <w:r w:rsidR="009B2024">
        <w:rPr>
          <w:rFonts w:cs="Times New Roman"/>
          <w:bCs/>
          <w:szCs w:val="24"/>
        </w:rPr>
        <w:t xml:space="preserve">.  </w:t>
      </w:r>
      <w:r w:rsidRPr="000C48AF">
        <w:rPr>
          <w:rFonts w:cs="Times New Roman"/>
          <w:bCs/>
          <w:szCs w:val="24"/>
        </w:rPr>
        <w:t xml:space="preserve">Some things that come into public would not need to come into public were there </w:t>
      </w:r>
      <w:r w:rsidR="004F26F1">
        <w:rPr>
          <w:rFonts w:cs="Times New Roman"/>
          <w:bCs/>
          <w:szCs w:val="24"/>
        </w:rPr>
        <w:t>“</w:t>
      </w:r>
      <w:r w:rsidRPr="000C48AF">
        <w:rPr>
          <w:rFonts w:cs="Times New Roman"/>
          <w:bCs/>
          <w:szCs w:val="24"/>
        </w:rPr>
        <w:t>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Love would cover all that can possibly be righteously covered</w:t>
      </w:r>
      <w:r w:rsidR="009B2024">
        <w:rPr>
          <w:rFonts w:cs="Times New Roman"/>
          <w:bCs/>
          <w:szCs w:val="24"/>
        </w:rPr>
        <w:t xml:space="preserve">.  </w:t>
      </w:r>
      <w:r w:rsidRPr="000C48AF">
        <w:rPr>
          <w:rFonts w:cs="Times New Roman"/>
          <w:bCs/>
          <w:szCs w:val="24"/>
        </w:rPr>
        <w:t>Somebody said that love covers confessed sins</w:t>
      </w:r>
      <w:r w:rsidR="009B2024">
        <w:rPr>
          <w:rFonts w:cs="Times New Roman"/>
          <w:bCs/>
          <w:szCs w:val="24"/>
        </w:rPr>
        <w:t xml:space="preserve">.  </w:t>
      </w:r>
      <w:r w:rsidRPr="000C48AF">
        <w:rPr>
          <w:rFonts w:cs="Times New Roman"/>
          <w:bCs/>
          <w:szCs w:val="24"/>
        </w:rPr>
        <w:t>That would be true too, I suppose, but it is not put that way here</w:t>
      </w:r>
      <w:r w:rsidR="009B2024">
        <w:rPr>
          <w:rFonts w:cs="Times New Roman"/>
          <w:bCs/>
          <w:szCs w:val="24"/>
        </w:rPr>
        <w:t xml:space="preserve">.  </w:t>
      </w:r>
      <w:r w:rsidRPr="000C48AF">
        <w:rPr>
          <w:rFonts w:cs="Times New Roman"/>
          <w:bCs/>
          <w:szCs w:val="24"/>
        </w:rPr>
        <w:t>Peter is stressing the great possibilities that can be realised by the operation of love</w:t>
      </w:r>
      <w:r w:rsidR="009B2024">
        <w:rPr>
          <w:rFonts w:cs="Times New Roman"/>
          <w:bCs/>
          <w:szCs w:val="24"/>
        </w:rPr>
        <w:t xml:space="preserve">.  </w:t>
      </w:r>
      <w:r w:rsidR="004F26F1">
        <w:rPr>
          <w:rFonts w:cs="Times New Roman"/>
          <w:bCs/>
          <w:szCs w:val="24"/>
        </w:rPr>
        <w:t>“</w:t>
      </w:r>
      <w:r w:rsidRPr="000C48AF">
        <w:rPr>
          <w:rFonts w:cs="Times New Roman"/>
          <w:bCs/>
          <w:szCs w:val="24"/>
        </w:rPr>
        <w:t>Love covers a multitude of sins</w:t>
      </w:r>
      <w:r w:rsidR="004F26F1">
        <w:rPr>
          <w:rFonts w:cs="Times New Roman"/>
          <w:bCs/>
          <w:szCs w:val="24"/>
        </w:rPr>
        <w:t>”</w:t>
      </w:r>
      <w:r w:rsidRPr="000C48AF">
        <w:rPr>
          <w:rFonts w:cs="Times New Roman"/>
          <w:bCs/>
          <w:szCs w:val="24"/>
        </w:rPr>
        <w:t>, not a few sins but a multitude of sins</w:t>
      </w:r>
      <w:r w:rsidR="009B2024">
        <w:rPr>
          <w:rFonts w:cs="Times New Roman"/>
          <w:bCs/>
          <w:szCs w:val="24"/>
        </w:rPr>
        <w:t xml:space="preserve">.  </w:t>
      </w:r>
      <w:r w:rsidRPr="000C48AF">
        <w:rPr>
          <w:rFonts w:cs="Times New Roman"/>
          <w:bCs/>
          <w:szCs w:val="24"/>
        </w:rPr>
        <w:t xml:space="preserve">I am just going over the scripture, it speaks for itself: </w:t>
      </w:r>
      <w:r w:rsidR="004F26F1">
        <w:rPr>
          <w:rFonts w:cs="Times New Roman"/>
          <w:bCs/>
          <w:szCs w:val="24"/>
        </w:rPr>
        <w:t>“</w:t>
      </w:r>
      <w:r w:rsidRPr="000C48AF">
        <w:rPr>
          <w:rFonts w:cs="Times New Roman"/>
          <w:bCs/>
          <w:szCs w:val="24"/>
        </w:rPr>
        <w:t>but before all things having 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We were reading recently in Genesis 9 about Noah</w:t>
      </w:r>
      <w:r w:rsidR="009B2024">
        <w:rPr>
          <w:rFonts w:cs="Times New Roman"/>
          <w:bCs/>
          <w:szCs w:val="24"/>
        </w:rPr>
        <w:t xml:space="preserve">.  </w:t>
      </w:r>
      <w:r w:rsidRPr="000C48AF">
        <w:rPr>
          <w:rFonts w:cs="Times New Roman"/>
          <w:bCs/>
          <w:szCs w:val="24"/>
        </w:rPr>
        <w:t>Ham saw what was unseemly and if he had covered it nobody else would have known about it</w:t>
      </w:r>
      <w:r w:rsidR="009B2024">
        <w:rPr>
          <w:rFonts w:cs="Times New Roman"/>
          <w:bCs/>
          <w:szCs w:val="24"/>
        </w:rPr>
        <w:t xml:space="preserve">.  </w:t>
      </w:r>
      <w:r w:rsidRPr="000C48AF">
        <w:rPr>
          <w:rFonts w:cs="Times New Roman"/>
          <w:bCs/>
          <w:szCs w:val="24"/>
        </w:rPr>
        <w:t>But he told his two brothers outside; they covered Noah</w:t>
      </w:r>
      <w:r w:rsidR="009B2024">
        <w:rPr>
          <w:rFonts w:cs="Times New Roman"/>
          <w:bCs/>
          <w:szCs w:val="24"/>
        </w:rPr>
        <w:t xml:space="preserve">.  </w:t>
      </w:r>
      <w:r w:rsidR="004F26F1">
        <w:rPr>
          <w:rFonts w:cs="Times New Roman"/>
          <w:bCs/>
          <w:szCs w:val="24"/>
        </w:rPr>
        <w:t>“</w:t>
      </w:r>
      <w:r w:rsidRPr="000C48AF">
        <w:rPr>
          <w:rFonts w:cs="Times New Roman"/>
          <w:bCs/>
          <w:szCs w:val="24"/>
        </w:rPr>
        <w:t>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We need to explore how many things can be covered by love</w:t>
      </w:r>
      <w:r w:rsidR="009B2024">
        <w:rPr>
          <w:rFonts w:cs="Times New Roman"/>
          <w:bCs/>
          <w:szCs w:val="24"/>
        </w:rPr>
        <w:t xml:space="preserve">.  </w:t>
      </w:r>
      <w:r w:rsidRPr="000C48AF">
        <w:rPr>
          <w:rFonts w:cs="Times New Roman"/>
          <w:bCs/>
          <w:szCs w:val="24"/>
        </w:rPr>
        <w:t>How many things can be righteously covered by love so that things are not exposed that do not need to be exposed.</w:t>
      </w:r>
    </w:p>
    <w:p w14:paraId="424CD0B0" w14:textId="3BBD64A2" w:rsidR="000C48AF" w:rsidRPr="004D453E" w:rsidRDefault="000C48AF" w:rsidP="004D453E">
      <w:pPr>
        <w:spacing w:before="140" w:after="0" w:line="240" w:lineRule="auto"/>
        <w:ind w:firstLine="720"/>
        <w:jc w:val="both"/>
        <w:rPr>
          <w:rFonts w:cs="Times New Roman"/>
          <w:szCs w:val="24"/>
        </w:rPr>
      </w:pPr>
      <w:r w:rsidRPr="000C48AF">
        <w:rPr>
          <w:rFonts w:cs="Times New Roman"/>
          <w:bCs/>
          <w:szCs w:val="24"/>
        </w:rPr>
        <w:t xml:space="preserve">Then he says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Hospitable one to another</w:t>
      </w:r>
      <w:r w:rsidR="009B2024">
        <w:rPr>
          <w:rFonts w:cs="Times New Roman"/>
          <w:bCs/>
          <w:szCs w:val="24"/>
        </w:rPr>
        <w:t xml:space="preserve">.  </w:t>
      </w:r>
      <w:r w:rsidRPr="000C48AF">
        <w:rPr>
          <w:rFonts w:cs="Times New Roman"/>
          <w:bCs/>
          <w:szCs w:val="24"/>
        </w:rPr>
        <w:t xml:space="preserve">We are exhorted elsewhere: </w:t>
      </w:r>
      <w:r w:rsidR="004F26F1">
        <w:rPr>
          <w:rFonts w:cs="Times New Roman"/>
          <w:bCs/>
          <w:szCs w:val="24"/>
        </w:rPr>
        <w:t>“</w:t>
      </w:r>
      <w:r w:rsidRPr="000C48AF">
        <w:rPr>
          <w:rFonts w:cs="Times New Roman"/>
          <w:bCs/>
          <w:szCs w:val="24"/>
        </w:rPr>
        <w:t>Be not forgetful of hospitality; for by it some have unawares entertained angels</w:t>
      </w:r>
      <w:r w:rsidR="004F26F1">
        <w:rPr>
          <w:rFonts w:cs="Times New Roman"/>
          <w:bCs/>
          <w:szCs w:val="24"/>
        </w:rPr>
        <w:t>”</w:t>
      </w:r>
      <w:r w:rsidRPr="000C48AF">
        <w:rPr>
          <w:rFonts w:cs="Times New Roman"/>
          <w:bCs/>
          <w:szCs w:val="24"/>
        </w:rPr>
        <w:t>, Heb 13</w:t>
      </w:r>
      <w:r w:rsidR="0018354C">
        <w:rPr>
          <w:rFonts w:cs="Times New Roman"/>
          <w:bCs/>
          <w:szCs w:val="24"/>
        </w:rPr>
        <w:t xml:space="preserve">: </w:t>
      </w:r>
      <w:r w:rsidRPr="000C48AF">
        <w:rPr>
          <w:rFonts w:cs="Times New Roman"/>
          <w:bCs/>
          <w:szCs w:val="24"/>
        </w:rPr>
        <w:t>1,</w:t>
      </w:r>
      <w:r w:rsidR="0018354C">
        <w:rPr>
          <w:rFonts w:cs="Times New Roman"/>
          <w:bCs/>
          <w:szCs w:val="24"/>
        </w:rPr>
        <w:t xml:space="preserve"> </w:t>
      </w:r>
      <w:r w:rsidRPr="000C48AF">
        <w:rPr>
          <w:rFonts w:cs="Times New Roman"/>
          <w:bCs/>
          <w:szCs w:val="24"/>
        </w:rPr>
        <w:t>2</w:t>
      </w:r>
      <w:r w:rsidR="009B2024">
        <w:rPr>
          <w:rFonts w:cs="Times New Roman"/>
          <w:bCs/>
          <w:szCs w:val="24"/>
        </w:rPr>
        <w:t xml:space="preserve">.  </w:t>
      </w:r>
      <w:r w:rsidRPr="000C48AF">
        <w:rPr>
          <w:rFonts w:cs="Times New Roman"/>
          <w:bCs/>
          <w:szCs w:val="24"/>
        </w:rPr>
        <w:t>We are to be hospitable to strangers, persons from a distance</w:t>
      </w:r>
      <w:r w:rsidR="009B2024">
        <w:rPr>
          <w:rFonts w:cs="Times New Roman"/>
          <w:bCs/>
          <w:szCs w:val="24"/>
        </w:rPr>
        <w:t xml:space="preserve">.  </w:t>
      </w:r>
      <w:r w:rsidRPr="000C48AF">
        <w:rPr>
          <w:rFonts w:cs="Times New Roman"/>
          <w:bCs/>
          <w:szCs w:val="24"/>
        </w:rPr>
        <w:t xml:space="preserve">John also in his third epistle commends Gaius for what he had </w:t>
      </w:r>
      <w:r w:rsidR="009D1092">
        <w:rPr>
          <w:rFonts w:cs="Times New Roman"/>
          <w:bCs/>
          <w:szCs w:val="24"/>
        </w:rPr>
        <w:t>“</w:t>
      </w:r>
      <w:r w:rsidRPr="000C48AF">
        <w:rPr>
          <w:rFonts w:cs="Times New Roman"/>
          <w:bCs/>
          <w:szCs w:val="24"/>
        </w:rPr>
        <w:t xml:space="preserve">wrought </w:t>
      </w:r>
      <w:r w:rsidRPr="000C48AF">
        <w:rPr>
          <w:rFonts w:cs="Times New Roman"/>
          <w:bCs/>
          <w:szCs w:val="24"/>
        </w:rPr>
        <w:lastRenderedPageBreak/>
        <w:t>towards the brethren and that strangers</w:t>
      </w:r>
      <w:r w:rsidR="009D1092">
        <w:rPr>
          <w:rFonts w:cs="Times New Roman"/>
          <w:bCs/>
          <w:szCs w:val="24"/>
        </w:rPr>
        <w:t>”</w:t>
      </w:r>
      <w:r w:rsidRPr="000C48AF">
        <w:rPr>
          <w:rFonts w:cs="Times New Roman"/>
          <w:bCs/>
          <w:szCs w:val="24"/>
        </w:rPr>
        <w:t>, but this in Peter</w:t>
      </w:r>
      <w:r w:rsidR="004F26F1">
        <w:rPr>
          <w:rFonts w:cs="Times New Roman"/>
          <w:bCs/>
          <w:szCs w:val="24"/>
        </w:rPr>
        <w:t>’</w:t>
      </w:r>
      <w:r w:rsidRPr="000C48AF">
        <w:rPr>
          <w:rFonts w:cs="Times New Roman"/>
          <w:bCs/>
          <w:szCs w:val="24"/>
        </w:rPr>
        <w:t xml:space="preserve">s epistle is </w:t>
      </w:r>
      <w:r w:rsidR="004F26F1">
        <w:rPr>
          <w:rFonts w:cs="Times New Roman"/>
          <w:bCs/>
          <w:szCs w:val="24"/>
        </w:rPr>
        <w:t>“</w:t>
      </w:r>
      <w:r w:rsidRPr="000C48AF">
        <w:rPr>
          <w:rFonts w:cs="Times New Roman"/>
          <w:bCs/>
          <w:szCs w:val="24"/>
        </w:rPr>
        <w:t>hospitable one to another</w:t>
      </w:r>
      <w:r w:rsidR="004F26F1">
        <w:rPr>
          <w:rFonts w:cs="Times New Roman"/>
          <w:bCs/>
          <w:szCs w:val="24"/>
        </w:rPr>
        <w:t>”</w:t>
      </w:r>
      <w:r w:rsidR="009B2024">
        <w:rPr>
          <w:rFonts w:cs="Times New Roman"/>
          <w:bCs/>
          <w:szCs w:val="24"/>
        </w:rPr>
        <w:t xml:space="preserve">.  </w:t>
      </w:r>
      <w:r w:rsidRPr="000C48AF">
        <w:rPr>
          <w:rFonts w:cs="Times New Roman"/>
          <w:bCs/>
          <w:szCs w:val="24"/>
        </w:rPr>
        <w:t>This is hospitality locally, this is brethren locally, entertaining one another</w:t>
      </w:r>
      <w:r w:rsidR="009B2024">
        <w:rPr>
          <w:rFonts w:cs="Times New Roman"/>
          <w:bCs/>
          <w:szCs w:val="24"/>
        </w:rPr>
        <w:t xml:space="preserve">.  </w:t>
      </w:r>
      <w:r w:rsidRPr="000C48AF">
        <w:rPr>
          <w:rFonts w:cs="Times New Roman"/>
          <w:bCs/>
          <w:szCs w:val="24"/>
        </w:rPr>
        <w:t>There is a certain disadvantage, I can see, if we see one another only at the meetings</w:t>
      </w:r>
      <w:r w:rsidR="009B2024">
        <w:rPr>
          <w:rFonts w:cs="Times New Roman"/>
          <w:bCs/>
          <w:szCs w:val="24"/>
        </w:rPr>
        <w:t xml:space="preserve">.  </w:t>
      </w:r>
      <w:r w:rsidRPr="000C48AF">
        <w:rPr>
          <w:rFonts w:cs="Times New Roman"/>
          <w:bCs/>
          <w:szCs w:val="24"/>
        </w:rPr>
        <w:t>To meet at the meetings is good of course, but there is another line that can promote confidence and prevent distance coming in</w:t>
      </w:r>
      <w:r w:rsidR="009B2024">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We were speaking last night about Paul at Ephesus for three years, speaking publicly and in every house</w:t>
      </w:r>
      <w:r w:rsidR="009B2024">
        <w:rPr>
          <w:rFonts w:cs="Times New Roman"/>
          <w:bCs/>
          <w:szCs w:val="24"/>
        </w:rPr>
        <w:t xml:space="preserve">.  </w:t>
      </w:r>
      <w:r w:rsidRPr="000C48AF">
        <w:rPr>
          <w:rFonts w:cs="Times New Roman"/>
          <w:bCs/>
          <w:szCs w:val="24"/>
        </w:rPr>
        <w:t>He must have visited households, not necessarily invited</w:t>
      </w:r>
      <w:r w:rsidR="009B2024">
        <w:rPr>
          <w:rFonts w:cs="Times New Roman"/>
          <w:bCs/>
          <w:szCs w:val="24"/>
        </w:rPr>
        <w:t xml:space="preserve">.  </w:t>
      </w:r>
      <w:r w:rsidRPr="000C48AF">
        <w:rPr>
          <w:rFonts w:cs="Times New Roman"/>
          <w:bCs/>
          <w:szCs w:val="24"/>
        </w:rPr>
        <w:t>That is another side</w:t>
      </w:r>
      <w:r w:rsidR="009B2024">
        <w:rPr>
          <w:rFonts w:cs="Times New Roman"/>
          <w:bCs/>
          <w:szCs w:val="24"/>
        </w:rPr>
        <w:t xml:space="preserve">.  </w:t>
      </w:r>
      <w:r w:rsidRPr="000C48AF">
        <w:rPr>
          <w:rFonts w:cs="Times New Roman"/>
          <w:bCs/>
          <w:szCs w:val="24"/>
        </w:rPr>
        <w:t>It used to be a feature when I was young that brothers would call at the home without being invited and just show interest like a shepherd</w:t>
      </w:r>
      <w:r w:rsidR="009B2024">
        <w:rPr>
          <w:rFonts w:cs="Times New Roman"/>
          <w:bCs/>
          <w:szCs w:val="24"/>
        </w:rPr>
        <w:t xml:space="preserve">.  </w:t>
      </w:r>
      <w:r w:rsidRPr="000C48AF">
        <w:rPr>
          <w:rFonts w:cs="Times New Roman"/>
          <w:bCs/>
          <w:szCs w:val="24"/>
        </w:rPr>
        <w:t>Young people get to know a brother who visits in a way they could not in the meeting</w:t>
      </w:r>
      <w:r w:rsidR="009B2024">
        <w:rPr>
          <w:rFonts w:cs="Times New Roman"/>
          <w:bCs/>
          <w:szCs w:val="24"/>
        </w:rPr>
        <w:t xml:space="preserve">.  </w:t>
      </w:r>
      <w:r w:rsidRPr="000C48AF">
        <w:rPr>
          <w:rFonts w:cs="Times New Roman"/>
          <w:bCs/>
          <w:szCs w:val="24"/>
        </w:rPr>
        <w:t xml:space="preserve">But this Peter speaks of is </w:t>
      </w:r>
      <w:r w:rsidR="004F26F1">
        <w:rPr>
          <w:rFonts w:cs="Times New Roman"/>
          <w:bCs/>
          <w:szCs w:val="24"/>
        </w:rPr>
        <w:t>“</w:t>
      </w:r>
      <w:r w:rsidRPr="000C48AF">
        <w:rPr>
          <w:rFonts w:cs="Times New Roman"/>
          <w:bCs/>
          <w:szCs w:val="24"/>
        </w:rPr>
        <w:t>hospitable one to another</w:t>
      </w:r>
      <w:r w:rsidR="004F26F1">
        <w:rPr>
          <w:rFonts w:cs="Times New Roman"/>
          <w:bCs/>
          <w:szCs w:val="24"/>
        </w:rPr>
        <w:t>”</w:t>
      </w:r>
      <w:r w:rsidR="009B2024">
        <w:rPr>
          <w:rFonts w:cs="Times New Roman"/>
          <w:bCs/>
          <w:szCs w:val="24"/>
        </w:rPr>
        <w:t xml:space="preserve">.  </w:t>
      </w:r>
      <w:r w:rsidRPr="000C48AF">
        <w:rPr>
          <w:rFonts w:cs="Times New Roman"/>
          <w:bCs/>
          <w:szCs w:val="24"/>
        </w:rPr>
        <w:t>This is inviting one another to our homes, so that we enjoy the company of one another, besides what takes place in the meeting</w:t>
      </w:r>
      <w:r w:rsidR="009B2024">
        <w:rPr>
          <w:rFonts w:cs="Times New Roman"/>
          <w:bCs/>
          <w:szCs w:val="24"/>
        </w:rPr>
        <w:t xml:space="preserve">.  </w:t>
      </w:r>
      <w:r w:rsidRPr="000C48AF">
        <w:rPr>
          <w:rFonts w:cs="Times New Roman"/>
          <w:bCs/>
          <w:szCs w:val="24"/>
        </w:rPr>
        <w:t>It is a preventive of distance coming in for we can come to meetings and take part and yet some distance can exist between us, but this is not so likely in the home</w:t>
      </w:r>
      <w:r w:rsidR="009B2024">
        <w:rPr>
          <w:rFonts w:cs="Times New Roman"/>
          <w:bCs/>
          <w:szCs w:val="24"/>
        </w:rPr>
        <w:t xml:space="preserve">.  </w:t>
      </w:r>
      <w:r w:rsidRPr="000C48AF">
        <w:rPr>
          <w:rFonts w:cs="Times New Roman"/>
          <w:bCs/>
          <w:szCs w:val="24"/>
        </w:rPr>
        <w:t>In the home we get to close quarters, get to know one another, get to love one another</w:t>
      </w:r>
      <w:r w:rsidR="009B2024">
        <w:rPr>
          <w:rFonts w:cs="Times New Roman"/>
          <w:bCs/>
          <w:szCs w:val="24"/>
        </w:rPr>
        <w:t xml:space="preserve">.  </w:t>
      </w:r>
      <w:r w:rsidRPr="000C48AF">
        <w:rPr>
          <w:rFonts w:cs="Times New Roman"/>
          <w:bCs/>
          <w:szCs w:val="24"/>
        </w:rPr>
        <w:t>In fact if any sense of distance comes in between brethren it is a good thing to invite to the home, to have a meal together, just to sit down together, to get the restoration of brotherly confidence if that has been lacking</w:t>
      </w:r>
      <w:r w:rsidR="009B2024">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 remember a time in our own city many years ago when there were difficulties and certain sides were taken, some thought one way and some another way and there was a kind of pitched battle when we came together, whereas much could have been done by being in homes with one another </w:t>
      </w:r>
      <w:r w:rsidR="00C86F02">
        <w:rPr>
          <w:rFonts w:cs="Times New Roman"/>
          <w:bCs/>
          <w:szCs w:val="24"/>
        </w:rPr>
        <w:t>to</w:t>
      </w:r>
      <w:r w:rsidRPr="000C48AF">
        <w:rPr>
          <w:rFonts w:cs="Times New Roman"/>
          <w:bCs/>
          <w:szCs w:val="24"/>
        </w:rPr>
        <w:t xml:space="preserve"> get to understand one another</w:t>
      </w:r>
      <w:r w:rsidR="009B2024">
        <w:rPr>
          <w:rFonts w:cs="Times New Roman"/>
          <w:bCs/>
          <w:szCs w:val="24"/>
        </w:rPr>
        <w:t xml:space="preserve">.  </w:t>
      </w:r>
      <w:r w:rsidRPr="000C48AF">
        <w:rPr>
          <w:rFonts w:cs="Times New Roman"/>
          <w:bCs/>
          <w:szCs w:val="24"/>
        </w:rPr>
        <w:t>This is of all importance, dear brethren</w:t>
      </w:r>
      <w:r w:rsidR="009B2024">
        <w:rPr>
          <w:rFonts w:cs="Times New Roman"/>
          <w:bCs/>
          <w:szCs w:val="24"/>
        </w:rPr>
        <w:t xml:space="preserve">.  </w:t>
      </w:r>
      <w:r w:rsidRPr="000C48AF">
        <w:rPr>
          <w:rFonts w:cs="Times New Roman"/>
          <w:bCs/>
          <w:szCs w:val="24"/>
        </w:rPr>
        <w:t>It is not far removed from what we had in the reading; it is part of the practical working out of the truth of the one body</w:t>
      </w:r>
      <w:r w:rsidR="009B2024">
        <w:rPr>
          <w:rFonts w:cs="Times New Roman"/>
          <w:bCs/>
          <w:szCs w:val="24"/>
        </w:rPr>
        <w:t xml:space="preserve">.  </w:t>
      </w:r>
      <w:r w:rsidRPr="000C48AF">
        <w:rPr>
          <w:rFonts w:cs="Times New Roman"/>
          <w:bCs/>
          <w:szCs w:val="24"/>
        </w:rPr>
        <w:t xml:space="preserve">I just say again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Pr="000C48AF">
        <w:rPr>
          <w:rFonts w:cs="Times New Roman"/>
          <w:bCs/>
          <w:szCs w:val="24"/>
        </w:rPr>
        <w:t xml:space="preserve">; then he says </w:t>
      </w:r>
      <w:r w:rsidR="004F26F1">
        <w:rPr>
          <w:rFonts w:cs="Times New Roman"/>
          <w:bCs/>
          <w:szCs w:val="24"/>
        </w:rPr>
        <w:t>“</w:t>
      </w:r>
      <w:r w:rsidRPr="000C48AF">
        <w:rPr>
          <w:rFonts w:cs="Times New Roman"/>
          <w:bCs/>
          <w:szCs w:val="24"/>
        </w:rPr>
        <w:t>each according as he has received a gift</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It is almost like </w:t>
      </w:r>
      <w:r w:rsidR="004F26F1">
        <w:rPr>
          <w:rFonts w:cs="Times New Roman"/>
          <w:bCs/>
          <w:szCs w:val="24"/>
        </w:rPr>
        <w:t>“</w:t>
      </w:r>
      <w:r w:rsidRPr="000C48AF">
        <w:rPr>
          <w:rFonts w:cs="Times New Roman"/>
          <w:bCs/>
          <w:szCs w:val="24"/>
        </w:rPr>
        <w:t>the working in its measure of each one part</w:t>
      </w:r>
      <w:r w:rsidR="004F26F1">
        <w:rPr>
          <w:rFonts w:cs="Times New Roman"/>
          <w:bCs/>
          <w:szCs w:val="24"/>
        </w:rPr>
        <w:t>”</w:t>
      </w:r>
      <w:r w:rsidRPr="000C48AF">
        <w:rPr>
          <w:rFonts w:cs="Times New Roman"/>
          <w:bCs/>
          <w:szCs w:val="24"/>
        </w:rPr>
        <w:t>, Eph 4: 16</w:t>
      </w:r>
      <w:r w:rsidR="009B2024">
        <w:rPr>
          <w:rFonts w:cs="Times New Roman"/>
          <w:bCs/>
          <w:szCs w:val="24"/>
        </w:rPr>
        <w:t xml:space="preserve">.  </w:t>
      </w:r>
      <w:r w:rsidR="004F26F1">
        <w:rPr>
          <w:rFonts w:cs="Times New Roman"/>
          <w:bCs/>
          <w:szCs w:val="24"/>
        </w:rPr>
        <w:t>“</w:t>
      </w:r>
      <w:r w:rsidRPr="000C48AF">
        <w:rPr>
          <w:rFonts w:cs="Times New Roman"/>
          <w:bCs/>
          <w:szCs w:val="24"/>
        </w:rPr>
        <w:t>Each according as he has received a gift, ministering it to one another, as good stewards of the various grace of God</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It is very like Romans 12: </w:t>
      </w:r>
      <w:r w:rsidR="004F26F1">
        <w:rPr>
          <w:rFonts w:cs="Times New Roman"/>
          <w:bCs/>
          <w:szCs w:val="24"/>
        </w:rPr>
        <w:t>“</w:t>
      </w:r>
      <w:r w:rsidRPr="000C48AF">
        <w:rPr>
          <w:rFonts w:cs="Times New Roman"/>
          <w:bCs/>
          <w:szCs w:val="24"/>
        </w:rPr>
        <w:t>having different gifts</w:t>
      </w:r>
      <w:r w:rsidR="004F26F1">
        <w:rPr>
          <w:rFonts w:cs="Times New Roman"/>
          <w:bCs/>
          <w:szCs w:val="24"/>
        </w:rPr>
        <w:t>”</w:t>
      </w:r>
      <w:r w:rsidR="00386029">
        <w:rPr>
          <w:rFonts w:cs="Times New Roman"/>
          <w:bCs/>
          <w:szCs w:val="24"/>
        </w:rPr>
        <w:t>,</w:t>
      </w:r>
      <w:r w:rsidRPr="000C48AF">
        <w:rPr>
          <w:rFonts w:cs="Times New Roman"/>
          <w:bCs/>
          <w:szCs w:val="24"/>
        </w:rPr>
        <w:t xml:space="preserve"> v 6</w:t>
      </w:r>
      <w:r w:rsidR="009B2024">
        <w:rPr>
          <w:rFonts w:cs="Times New Roman"/>
          <w:bCs/>
          <w:szCs w:val="24"/>
        </w:rPr>
        <w:t xml:space="preserve">.  </w:t>
      </w:r>
      <w:r w:rsidRPr="000C48AF">
        <w:rPr>
          <w:rFonts w:cs="Times New Roman"/>
          <w:bCs/>
          <w:szCs w:val="24"/>
        </w:rPr>
        <w:t xml:space="preserve">It is all promoting what is good and profitable, good stewards </w:t>
      </w:r>
      <w:r w:rsidRPr="004D453E">
        <w:rPr>
          <w:rFonts w:cs="Times New Roman"/>
          <w:szCs w:val="24"/>
        </w:rPr>
        <w:t xml:space="preserve">who have something to give, </w:t>
      </w:r>
      <w:r w:rsidR="004F26F1" w:rsidRPr="004D453E">
        <w:rPr>
          <w:rFonts w:cs="Times New Roman"/>
          <w:szCs w:val="24"/>
        </w:rPr>
        <w:t>“</w:t>
      </w:r>
      <w:r w:rsidRPr="004D453E">
        <w:rPr>
          <w:rFonts w:cs="Times New Roman"/>
          <w:szCs w:val="24"/>
        </w:rPr>
        <w:t>ministering it to one another</w:t>
      </w:r>
      <w:r w:rsidR="004F26F1" w:rsidRPr="004D453E">
        <w:rPr>
          <w:rFonts w:cs="Times New Roman"/>
          <w:szCs w:val="24"/>
        </w:rPr>
        <w:t>”</w:t>
      </w:r>
      <w:r w:rsidR="009B2024" w:rsidRPr="004D453E">
        <w:rPr>
          <w:rFonts w:cs="Times New Roman"/>
          <w:szCs w:val="24"/>
        </w:rPr>
        <w:t xml:space="preserve">.  </w:t>
      </w:r>
      <w:r w:rsidRPr="004D453E">
        <w:rPr>
          <w:rFonts w:cs="Times New Roman"/>
          <w:szCs w:val="24"/>
        </w:rPr>
        <w:t>Let us increasingly value one another, dear brethren.</w:t>
      </w:r>
    </w:p>
    <w:p w14:paraId="17EEB579" w14:textId="14B8C6D7" w:rsidR="000C48AF" w:rsidRPr="000C48AF" w:rsidRDefault="000C48AF" w:rsidP="004D453E">
      <w:pPr>
        <w:spacing w:before="140" w:after="0" w:line="240" w:lineRule="auto"/>
        <w:ind w:firstLine="720"/>
        <w:jc w:val="both"/>
        <w:rPr>
          <w:rFonts w:cs="Times New Roman"/>
          <w:bCs/>
          <w:szCs w:val="24"/>
        </w:rPr>
      </w:pPr>
      <w:r w:rsidRPr="004D453E">
        <w:rPr>
          <w:rFonts w:cs="Times New Roman"/>
          <w:szCs w:val="24"/>
        </w:rPr>
        <w:t>In chapter 5 we have</w:t>
      </w:r>
      <w:r w:rsidRPr="000C48AF">
        <w:rPr>
          <w:rFonts w:cs="Times New Roman"/>
          <w:bCs/>
          <w:szCs w:val="24"/>
        </w:rPr>
        <w:t xml:space="preserve"> </w:t>
      </w:r>
      <w:r w:rsidR="004F26F1">
        <w:rPr>
          <w:rFonts w:cs="Times New Roman"/>
          <w:bCs/>
          <w:szCs w:val="24"/>
        </w:rPr>
        <w:t>“</w:t>
      </w:r>
      <w:r w:rsidRPr="000C48AF">
        <w:rPr>
          <w:rFonts w:cs="Times New Roman"/>
          <w:bCs/>
          <w:szCs w:val="24"/>
        </w:rPr>
        <w:t>Likewise ye younger, be subject to the elder</w:t>
      </w:r>
      <w:r w:rsidR="004F26F1">
        <w:rPr>
          <w:rFonts w:cs="Times New Roman"/>
          <w:bCs/>
          <w:szCs w:val="24"/>
        </w:rPr>
        <w:t>”</w:t>
      </w:r>
      <w:r w:rsidRPr="000C48AF">
        <w:rPr>
          <w:rFonts w:cs="Times New Roman"/>
          <w:bCs/>
          <w:szCs w:val="24"/>
        </w:rPr>
        <w:t>, that is a very necessary and comely feature</w:t>
      </w:r>
      <w:r w:rsidR="009B2024">
        <w:rPr>
          <w:rFonts w:cs="Times New Roman"/>
          <w:bCs/>
          <w:szCs w:val="24"/>
        </w:rPr>
        <w:t xml:space="preserve">.  </w:t>
      </w:r>
      <w:r w:rsidRPr="000C48AF">
        <w:rPr>
          <w:rFonts w:cs="Times New Roman"/>
          <w:bCs/>
          <w:szCs w:val="24"/>
        </w:rPr>
        <w:t xml:space="preserve">Then he says </w:t>
      </w:r>
      <w:r w:rsidR="004F26F1">
        <w:rPr>
          <w:rFonts w:cs="Times New Roman"/>
          <w:bCs/>
          <w:szCs w:val="24"/>
        </w:rPr>
        <w:t>“</w:t>
      </w:r>
      <w:r w:rsidRPr="000C48AF">
        <w:rPr>
          <w:rFonts w:cs="Times New Roman"/>
          <w:bCs/>
          <w:szCs w:val="24"/>
        </w:rPr>
        <w:t xml:space="preserve">all of </w:t>
      </w:r>
      <w:r w:rsidRPr="000C48AF">
        <w:rPr>
          <w:rFonts w:cs="Times New Roman"/>
          <w:bCs/>
          <w:szCs w:val="24"/>
        </w:rPr>
        <w:lastRenderedPageBreak/>
        <w:t>you bind on humility</w:t>
      </w:r>
      <w:r w:rsidR="004F26F1">
        <w:rPr>
          <w:rFonts w:cs="Times New Roman"/>
          <w:bCs/>
          <w:szCs w:val="24"/>
        </w:rPr>
        <w:t>”</w:t>
      </w:r>
      <w:r w:rsidRPr="000C48AF">
        <w:rPr>
          <w:rFonts w:cs="Times New Roman"/>
          <w:bCs/>
          <w:szCs w:val="24"/>
        </w:rPr>
        <w:t xml:space="preserve">; he does not stop there but he says </w:t>
      </w:r>
      <w:r w:rsidR="004F26F1">
        <w:rPr>
          <w:rFonts w:cs="Times New Roman"/>
          <w:bCs/>
          <w:szCs w:val="24"/>
        </w:rPr>
        <w:t>“</w:t>
      </w:r>
      <w:r w:rsidRPr="000C48AF">
        <w:rPr>
          <w:rFonts w:cs="Times New Roman"/>
          <w:bCs/>
          <w:szCs w:val="24"/>
        </w:rPr>
        <w:t>bind on humility towards one another</w:t>
      </w:r>
      <w:r w:rsidR="004F26F1">
        <w:rPr>
          <w:rFonts w:cs="Times New Roman"/>
          <w:bCs/>
          <w:szCs w:val="24"/>
        </w:rPr>
        <w:t>”</w:t>
      </w:r>
      <w:r w:rsidRPr="000C48AF">
        <w:rPr>
          <w:rFonts w:cs="Times New Roman"/>
          <w:bCs/>
          <w:szCs w:val="24"/>
        </w:rPr>
        <w:t xml:space="preserve">, towards one another; bind it on, </w:t>
      </w:r>
      <w:r w:rsidR="004F26F1">
        <w:rPr>
          <w:rFonts w:cs="Times New Roman"/>
          <w:bCs/>
          <w:szCs w:val="24"/>
        </w:rPr>
        <w:t>“</w:t>
      </w:r>
      <w:r w:rsidRPr="000C48AF">
        <w:rPr>
          <w:rFonts w:cs="Times New Roman"/>
          <w:bCs/>
          <w:szCs w:val="24"/>
        </w:rPr>
        <w:t>bind on humility</w:t>
      </w:r>
      <w:r w:rsidR="004F26F1">
        <w:rPr>
          <w:rFonts w:cs="Times New Roman"/>
          <w:bCs/>
          <w:szCs w:val="24"/>
        </w:rPr>
        <w:t>”</w:t>
      </w:r>
      <w:r w:rsidR="009B2024">
        <w:rPr>
          <w:rFonts w:cs="Times New Roman"/>
          <w:bCs/>
          <w:szCs w:val="24"/>
        </w:rPr>
        <w:t xml:space="preserve">.  </w:t>
      </w:r>
      <w:r w:rsidRPr="000C48AF">
        <w:rPr>
          <w:rFonts w:cs="Times New Roman"/>
          <w:bCs/>
          <w:szCs w:val="24"/>
        </w:rPr>
        <w:t>This is most difficult; to keep humble is most difficult; it says bind it on towards one another</w:t>
      </w:r>
      <w:r w:rsidR="009B2024">
        <w:rPr>
          <w:rFonts w:cs="Times New Roman"/>
          <w:bCs/>
          <w:szCs w:val="24"/>
        </w:rPr>
        <w:t xml:space="preserve">.  </w:t>
      </w:r>
      <w:r w:rsidRPr="000C48AF">
        <w:rPr>
          <w:rFonts w:cs="Times New Roman"/>
          <w:bCs/>
          <w:szCs w:val="24"/>
        </w:rPr>
        <w:t>We speak about self-judgment and how important it is</w:t>
      </w:r>
      <w:r w:rsidR="003C3CAD">
        <w:rPr>
          <w:rFonts w:cs="Times New Roman"/>
          <w:bCs/>
          <w:szCs w:val="24"/>
        </w:rPr>
        <w:t xml:space="preserve">!  </w:t>
      </w:r>
      <w:r w:rsidRPr="000C48AF">
        <w:rPr>
          <w:rFonts w:cs="Times New Roman"/>
          <w:bCs/>
          <w:szCs w:val="24"/>
        </w:rPr>
        <w:t>The most difficult person to judge is oneself</w:t>
      </w:r>
      <w:r w:rsidR="009B2024">
        <w:rPr>
          <w:rFonts w:cs="Times New Roman"/>
          <w:bCs/>
          <w:szCs w:val="24"/>
        </w:rPr>
        <w:t xml:space="preserve">.  </w:t>
      </w:r>
      <w:r w:rsidRPr="000C48AF">
        <w:rPr>
          <w:rFonts w:cs="Times New Roman"/>
          <w:bCs/>
          <w:szCs w:val="24"/>
        </w:rPr>
        <w:t>I might have a pretty fair judgment of my brethren but it is far more difficult to judge myself; it is the most difficult thing of all, to have a right judgment of self</w:t>
      </w:r>
      <w:r w:rsidR="009B2024">
        <w:rPr>
          <w:rFonts w:cs="Times New Roman"/>
          <w:bCs/>
          <w:szCs w:val="24"/>
        </w:rPr>
        <w:t xml:space="preserve">.  </w:t>
      </w:r>
      <w:r w:rsidRPr="000C48AF">
        <w:rPr>
          <w:rFonts w:cs="Times New Roman"/>
          <w:bCs/>
          <w:szCs w:val="24"/>
        </w:rPr>
        <w:t>It may be a lifelong lesson to have a right judgment of self</w:t>
      </w:r>
      <w:r w:rsidR="009B2024">
        <w:rPr>
          <w:rFonts w:cs="Times New Roman"/>
          <w:bCs/>
          <w:szCs w:val="24"/>
        </w:rPr>
        <w:t xml:space="preserve">.  </w:t>
      </w:r>
      <w:r w:rsidRPr="000C48AF">
        <w:rPr>
          <w:rFonts w:cs="Times New Roman"/>
          <w:bCs/>
          <w:szCs w:val="24"/>
        </w:rPr>
        <w:t>We tend to be lenient when judging self</w:t>
      </w:r>
      <w:r w:rsidR="009B2024">
        <w:rPr>
          <w:rFonts w:cs="Times New Roman"/>
          <w:bCs/>
          <w:szCs w:val="24"/>
        </w:rPr>
        <w:t xml:space="preserve">.  </w:t>
      </w:r>
      <w:r w:rsidR="004F26F1">
        <w:rPr>
          <w:rFonts w:cs="Times New Roman"/>
          <w:bCs/>
          <w:szCs w:val="24"/>
        </w:rPr>
        <w:t>“</w:t>
      </w:r>
      <w:r w:rsidRPr="000C48AF">
        <w:rPr>
          <w:rFonts w:cs="Times New Roman"/>
          <w:bCs/>
          <w:szCs w:val="24"/>
        </w:rPr>
        <w:t>All of you bind on humility towards one another; for God sets himself against the proud, but to the humble gives grace</w:t>
      </w:r>
      <w:r w:rsidR="004F26F1">
        <w:rPr>
          <w:rFonts w:cs="Times New Roman"/>
          <w:bCs/>
          <w:szCs w:val="24"/>
        </w:rPr>
        <w:t>”</w:t>
      </w:r>
      <w:r w:rsidR="009B2024">
        <w:rPr>
          <w:rFonts w:cs="Times New Roman"/>
          <w:bCs/>
          <w:szCs w:val="24"/>
        </w:rPr>
        <w:t xml:space="preserve">.  </w:t>
      </w:r>
      <w:r w:rsidRPr="000C48AF">
        <w:rPr>
          <w:rFonts w:cs="Times New Roman"/>
          <w:bCs/>
          <w:szCs w:val="24"/>
        </w:rPr>
        <w:t>Humility, to quote, is not thinking little of self; true humility is not thinking of self at all</w:t>
      </w:r>
      <w:r w:rsidR="009B2024">
        <w:rPr>
          <w:rFonts w:cs="Times New Roman"/>
          <w:bCs/>
          <w:szCs w:val="24"/>
        </w:rPr>
        <w:t xml:space="preserve">.  </w:t>
      </w:r>
      <w:r w:rsidRPr="000C48AF">
        <w:rPr>
          <w:rFonts w:cs="Times New Roman"/>
          <w:bCs/>
          <w:szCs w:val="24"/>
        </w:rPr>
        <w:t>How difficult that is</w:t>
      </w:r>
      <w:r w:rsidR="003C3CAD">
        <w:rPr>
          <w:rFonts w:cs="Times New Roman"/>
          <w:bCs/>
          <w:szCs w:val="24"/>
        </w:rPr>
        <w:t xml:space="preserve">!  </w:t>
      </w:r>
      <w:r w:rsidR="004F26F1">
        <w:rPr>
          <w:rFonts w:cs="Times New Roman"/>
          <w:bCs/>
          <w:szCs w:val="24"/>
        </w:rPr>
        <w:t>“</w:t>
      </w:r>
      <w:r w:rsidRPr="000C48AF">
        <w:rPr>
          <w:rFonts w:cs="Times New Roman"/>
          <w:bCs/>
          <w:szCs w:val="24"/>
        </w:rPr>
        <w:t>God sets himself against the proud</w:t>
      </w:r>
      <w:r w:rsidR="004F26F1">
        <w:rPr>
          <w:rFonts w:cs="Times New Roman"/>
          <w:bCs/>
          <w:szCs w:val="24"/>
        </w:rPr>
        <w:t>”</w:t>
      </w:r>
      <w:r w:rsidR="009B2024">
        <w:rPr>
          <w:rFonts w:cs="Times New Roman"/>
          <w:bCs/>
          <w:szCs w:val="24"/>
        </w:rPr>
        <w:t>—</w:t>
      </w:r>
      <w:r w:rsidRPr="000C48AF">
        <w:rPr>
          <w:rFonts w:cs="Times New Roman"/>
          <w:bCs/>
          <w:szCs w:val="24"/>
        </w:rPr>
        <w:t>that is very serious</w:t>
      </w:r>
      <w:r w:rsidR="009B2024">
        <w:rPr>
          <w:rFonts w:cs="Times New Roman"/>
          <w:bCs/>
          <w:szCs w:val="24"/>
        </w:rPr>
        <w:t>—“</w:t>
      </w:r>
      <w:r w:rsidRPr="000C48AF">
        <w:rPr>
          <w:rFonts w:cs="Times New Roman"/>
          <w:bCs/>
          <w:szCs w:val="24"/>
        </w:rPr>
        <w:t>but to the humble gives grace</w:t>
      </w:r>
      <w:r w:rsidR="009B2024">
        <w:rPr>
          <w:rFonts w:cs="Times New Roman"/>
          <w:bCs/>
          <w:szCs w:val="24"/>
        </w:rPr>
        <w:t xml:space="preserve">.  </w:t>
      </w:r>
      <w:r w:rsidRPr="000C48AF">
        <w:rPr>
          <w:rFonts w:cs="Times New Roman"/>
          <w:bCs/>
          <w:szCs w:val="24"/>
        </w:rPr>
        <w:t>Humble yourselves therefore under the mighty hand of God, that he may exalt you in the due time; having cast all your care upon him, for he cares about you</w:t>
      </w:r>
      <w:r w:rsidR="004F26F1">
        <w:rPr>
          <w:rFonts w:cs="Times New Roman"/>
          <w:bCs/>
          <w:szCs w:val="24"/>
        </w:rPr>
        <w:t>”</w:t>
      </w:r>
      <w:r w:rsidR="009B2024">
        <w:rPr>
          <w:rFonts w:cs="Times New Roman"/>
          <w:bCs/>
          <w:szCs w:val="24"/>
        </w:rPr>
        <w:t xml:space="preserve">.  </w:t>
      </w:r>
      <w:r w:rsidRPr="000C48AF">
        <w:rPr>
          <w:rFonts w:cs="Times New Roman"/>
          <w:bCs/>
          <w:szCs w:val="24"/>
        </w:rPr>
        <w:t>God does not only care for us, He cares about us, we mean something to Him.</w:t>
      </w:r>
    </w:p>
    <w:p w14:paraId="3BB4AC03" w14:textId="2AFD97AB"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Lastly we are exhorted to </w:t>
      </w:r>
      <w:r w:rsidR="004F26F1">
        <w:rPr>
          <w:rFonts w:cs="Times New Roman"/>
          <w:bCs/>
          <w:szCs w:val="24"/>
        </w:rPr>
        <w:t>“</w:t>
      </w:r>
      <w:r w:rsidRPr="000C48AF">
        <w:rPr>
          <w:rFonts w:cs="Times New Roman"/>
          <w:bCs/>
          <w:szCs w:val="24"/>
        </w:rPr>
        <w:t>Salute one another with a kiss of love</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That is a fine expression; </w:t>
      </w:r>
      <w:r w:rsidR="004F26F1">
        <w:rPr>
          <w:rFonts w:cs="Times New Roman"/>
          <w:bCs/>
          <w:szCs w:val="24"/>
        </w:rPr>
        <w:t>“</w:t>
      </w:r>
      <w:r w:rsidRPr="000C48AF">
        <w:rPr>
          <w:rFonts w:cs="Times New Roman"/>
          <w:bCs/>
          <w:szCs w:val="24"/>
        </w:rPr>
        <w:t>Salute one another</w:t>
      </w:r>
      <w:r w:rsidR="004F26F1">
        <w:rPr>
          <w:rFonts w:cs="Times New Roman"/>
          <w:bCs/>
          <w:szCs w:val="24"/>
        </w:rPr>
        <w:t>”</w:t>
      </w:r>
      <w:r w:rsidRPr="000C48AF">
        <w:rPr>
          <w:rFonts w:cs="Times New Roman"/>
          <w:bCs/>
          <w:szCs w:val="24"/>
        </w:rPr>
        <w:t xml:space="preserve"> is a positive activity towards one another</w:t>
      </w:r>
      <w:r w:rsidR="009B2024">
        <w:rPr>
          <w:rFonts w:cs="Times New Roman"/>
          <w:bCs/>
          <w:szCs w:val="24"/>
        </w:rPr>
        <w:t xml:space="preserve">.  </w:t>
      </w:r>
      <w:r w:rsidR="004F26F1">
        <w:rPr>
          <w:rFonts w:cs="Times New Roman"/>
          <w:bCs/>
          <w:szCs w:val="24"/>
        </w:rPr>
        <w:t>“</w:t>
      </w:r>
      <w:r w:rsidRPr="000C48AF">
        <w:rPr>
          <w:rFonts w:cs="Times New Roman"/>
          <w:bCs/>
          <w:szCs w:val="24"/>
        </w:rPr>
        <w:t>Salute one another</w:t>
      </w:r>
      <w:r w:rsidR="004F26F1">
        <w:rPr>
          <w:rFonts w:cs="Times New Roman"/>
          <w:bCs/>
          <w:szCs w:val="24"/>
        </w:rPr>
        <w:t>”</w:t>
      </w:r>
      <w:r w:rsidRPr="000C48AF">
        <w:rPr>
          <w:rFonts w:cs="Times New Roman"/>
          <w:bCs/>
          <w:szCs w:val="24"/>
        </w:rPr>
        <w:t xml:space="preserve"> involves respect for one another</w:t>
      </w:r>
      <w:r w:rsidR="009B2024">
        <w:rPr>
          <w:rFonts w:cs="Times New Roman"/>
          <w:bCs/>
          <w:szCs w:val="24"/>
        </w:rPr>
        <w:t xml:space="preserve">.  </w:t>
      </w:r>
      <w:r w:rsidRPr="000C48AF">
        <w:rPr>
          <w:rFonts w:cs="Times New Roman"/>
          <w:bCs/>
          <w:szCs w:val="24"/>
        </w:rPr>
        <w:t xml:space="preserve">Paul writes </w:t>
      </w:r>
      <w:r w:rsidR="004F26F1">
        <w:rPr>
          <w:rFonts w:cs="Times New Roman"/>
          <w:bCs/>
          <w:szCs w:val="24"/>
        </w:rPr>
        <w:t>“</w:t>
      </w:r>
      <w:r w:rsidRPr="000C48AF">
        <w:rPr>
          <w:rFonts w:cs="Times New Roman"/>
          <w:bCs/>
          <w:szCs w:val="24"/>
        </w:rPr>
        <w:t xml:space="preserve">Salute one another with a </w:t>
      </w:r>
      <w:r w:rsidR="00AC4A2D" w:rsidRPr="000C48AF">
        <w:rPr>
          <w:rFonts w:cs="Times New Roman"/>
          <w:bCs/>
          <w:szCs w:val="24"/>
        </w:rPr>
        <w:t>holy kiss</w:t>
      </w:r>
      <w:r w:rsidR="004F26F1">
        <w:rPr>
          <w:rFonts w:cs="Times New Roman"/>
          <w:bCs/>
          <w:szCs w:val="24"/>
        </w:rPr>
        <w:t>”</w:t>
      </w:r>
      <w:r w:rsidRPr="000C48AF">
        <w:rPr>
          <w:rFonts w:cs="Times New Roman"/>
          <w:bCs/>
          <w:szCs w:val="24"/>
        </w:rPr>
        <w:t>, 2 Cor 13: 12</w:t>
      </w:r>
      <w:r w:rsidR="009B2024">
        <w:rPr>
          <w:rFonts w:cs="Times New Roman"/>
          <w:bCs/>
          <w:szCs w:val="24"/>
        </w:rPr>
        <w:t xml:space="preserve">.  </w:t>
      </w:r>
      <w:r w:rsidRPr="000C48AF">
        <w:rPr>
          <w:rFonts w:cs="Times New Roman"/>
          <w:bCs/>
          <w:szCs w:val="24"/>
        </w:rPr>
        <w:t xml:space="preserve">Peter says </w:t>
      </w:r>
      <w:r w:rsidR="004F26F1">
        <w:rPr>
          <w:rFonts w:cs="Times New Roman"/>
          <w:bCs/>
          <w:szCs w:val="24"/>
        </w:rPr>
        <w:t>“</w:t>
      </w:r>
      <w:r w:rsidRPr="000C48AF">
        <w:rPr>
          <w:rFonts w:cs="Times New Roman"/>
          <w:bCs/>
          <w:szCs w:val="24"/>
        </w:rPr>
        <w:t>Salute one another with a kiss of love</w:t>
      </w:r>
      <w:r w:rsidR="004F26F1">
        <w:rPr>
          <w:rFonts w:cs="Times New Roman"/>
          <w:bCs/>
          <w:szCs w:val="24"/>
        </w:rPr>
        <w:t>”</w:t>
      </w:r>
      <w:r w:rsidR="009B2024">
        <w:rPr>
          <w:rFonts w:cs="Times New Roman"/>
          <w:bCs/>
          <w:szCs w:val="24"/>
        </w:rPr>
        <w:t xml:space="preserve">.  </w:t>
      </w:r>
      <w:r w:rsidRPr="000C48AF">
        <w:rPr>
          <w:rFonts w:cs="Times New Roman"/>
          <w:bCs/>
          <w:szCs w:val="24"/>
        </w:rPr>
        <w:t>You will find in Mr Taylor</w:t>
      </w:r>
      <w:r w:rsidR="004F26F1">
        <w:rPr>
          <w:rFonts w:cs="Times New Roman"/>
          <w:bCs/>
          <w:szCs w:val="24"/>
        </w:rPr>
        <w:t>’</w:t>
      </w:r>
      <w:r w:rsidRPr="000C48AF">
        <w:rPr>
          <w:rFonts w:cs="Times New Roman"/>
          <w:bCs/>
          <w:szCs w:val="24"/>
        </w:rPr>
        <w:t xml:space="preserve">s volumes a reading in Edinburgh entitled </w:t>
      </w:r>
      <w:r w:rsidR="00386029">
        <w:rPr>
          <w:rFonts w:cs="Times New Roman"/>
          <w:bCs/>
          <w:szCs w:val="24"/>
        </w:rPr>
        <w:t>‘</w:t>
      </w:r>
      <w:r w:rsidR="00AA2DB8">
        <w:rPr>
          <w:rFonts w:cs="Times New Roman"/>
          <w:bCs/>
          <w:szCs w:val="24"/>
        </w:rPr>
        <w:t>Local</w:t>
      </w:r>
      <w:r w:rsidRPr="000C48AF">
        <w:rPr>
          <w:rFonts w:cs="Times New Roman"/>
          <w:bCs/>
          <w:szCs w:val="24"/>
        </w:rPr>
        <w:t xml:space="preserve"> Assembly</w:t>
      </w:r>
      <w:r w:rsidR="00AA2DB8" w:rsidRPr="000C48AF">
        <w:rPr>
          <w:rFonts w:cs="Times New Roman"/>
          <w:bCs/>
          <w:szCs w:val="24"/>
        </w:rPr>
        <w:t xml:space="preserve"> </w:t>
      </w:r>
      <w:r w:rsidRPr="000C48AF">
        <w:rPr>
          <w:rFonts w:cs="Times New Roman"/>
          <w:bCs/>
          <w:szCs w:val="24"/>
        </w:rPr>
        <w:t>Administration</w:t>
      </w:r>
      <w:r w:rsidR="00AA2DB8">
        <w:rPr>
          <w:rFonts w:cs="Times New Roman"/>
          <w:bCs/>
          <w:szCs w:val="24"/>
        </w:rPr>
        <w:t>’</w:t>
      </w:r>
      <w:r w:rsidRPr="000C48AF">
        <w:rPr>
          <w:rFonts w:cs="Times New Roman"/>
          <w:bCs/>
          <w:szCs w:val="24"/>
        </w:rPr>
        <w:t xml:space="preserve"> and there follows later in that volume an address he gave; </w:t>
      </w:r>
      <w:r w:rsidR="004F26F1">
        <w:rPr>
          <w:rFonts w:cs="Times New Roman"/>
          <w:bCs/>
          <w:szCs w:val="24"/>
        </w:rPr>
        <w:t>‘</w:t>
      </w:r>
      <w:r w:rsidRPr="000C48AF">
        <w:rPr>
          <w:rFonts w:cs="Times New Roman"/>
          <w:bCs/>
          <w:szCs w:val="24"/>
        </w:rPr>
        <w:t xml:space="preserve">A </w:t>
      </w:r>
      <w:r w:rsidR="00AA2DB8">
        <w:rPr>
          <w:rFonts w:cs="Times New Roman"/>
          <w:bCs/>
          <w:szCs w:val="24"/>
        </w:rPr>
        <w:t>H</w:t>
      </w:r>
      <w:r w:rsidRPr="000C48AF">
        <w:rPr>
          <w:rFonts w:cs="Times New Roman"/>
          <w:bCs/>
          <w:szCs w:val="24"/>
        </w:rPr>
        <w:t xml:space="preserve">oly </w:t>
      </w:r>
      <w:r w:rsidR="00AA2DB8">
        <w:rPr>
          <w:rFonts w:cs="Times New Roman"/>
          <w:bCs/>
          <w:szCs w:val="24"/>
        </w:rPr>
        <w:t>K</w:t>
      </w:r>
      <w:r w:rsidRPr="000C48AF">
        <w:rPr>
          <w:rFonts w:cs="Times New Roman"/>
          <w:bCs/>
          <w:szCs w:val="24"/>
        </w:rPr>
        <w:t>iss</w:t>
      </w:r>
      <w:r w:rsidR="004F26F1">
        <w:rPr>
          <w:rFonts w:cs="Times New Roman"/>
          <w:bCs/>
          <w:szCs w:val="24"/>
        </w:rPr>
        <w:t>’</w:t>
      </w:r>
      <w:r w:rsidR="00AA2DB8">
        <w:rPr>
          <w:rFonts w:cs="Times New Roman"/>
          <w:bCs/>
          <w:szCs w:val="24"/>
        </w:rPr>
        <w:t>, vol 43 p 280 &amp; 380</w:t>
      </w:r>
      <w:r w:rsidR="009B2024">
        <w:rPr>
          <w:rFonts w:cs="Times New Roman"/>
          <w:bCs/>
          <w:szCs w:val="24"/>
        </w:rPr>
        <w:t xml:space="preserve">.  </w:t>
      </w:r>
      <w:r w:rsidRPr="000C48AF">
        <w:rPr>
          <w:rFonts w:cs="Times New Roman"/>
          <w:bCs/>
          <w:szCs w:val="24"/>
        </w:rPr>
        <w:t>Actually the address took place first</w:t>
      </w:r>
      <w:r w:rsidR="009B2024">
        <w:rPr>
          <w:rFonts w:cs="Times New Roman"/>
          <w:bCs/>
          <w:szCs w:val="24"/>
        </w:rPr>
        <w:t xml:space="preserve">.  </w:t>
      </w:r>
      <w:r w:rsidRPr="000C48AF">
        <w:rPr>
          <w:rFonts w:cs="Times New Roman"/>
          <w:bCs/>
          <w:szCs w:val="24"/>
        </w:rPr>
        <w:t xml:space="preserve">The address was given on the Wednesday evening on </w:t>
      </w:r>
      <w:r w:rsidR="004F26F1">
        <w:rPr>
          <w:rFonts w:cs="Times New Roman"/>
          <w:bCs/>
          <w:szCs w:val="24"/>
        </w:rPr>
        <w:t>“</w:t>
      </w:r>
      <w:r w:rsidRPr="000C48AF">
        <w:rPr>
          <w:rFonts w:cs="Times New Roman"/>
          <w:bCs/>
          <w:szCs w:val="24"/>
        </w:rPr>
        <w:t>Salute one another with a holy kiss</w:t>
      </w:r>
      <w:r w:rsidR="004F26F1">
        <w:rPr>
          <w:rFonts w:cs="Times New Roman"/>
          <w:bCs/>
          <w:szCs w:val="24"/>
        </w:rPr>
        <w:t>”</w:t>
      </w:r>
      <w:r w:rsidRPr="000C48AF">
        <w:rPr>
          <w:rFonts w:cs="Times New Roman"/>
          <w:bCs/>
          <w:szCs w:val="24"/>
        </w:rPr>
        <w:t xml:space="preserve">, and the reading </w:t>
      </w:r>
      <w:r w:rsidR="004F26F1">
        <w:rPr>
          <w:rFonts w:cs="Times New Roman"/>
          <w:bCs/>
          <w:szCs w:val="24"/>
        </w:rPr>
        <w:t>‘</w:t>
      </w:r>
      <w:r w:rsidR="00AA2DB8">
        <w:rPr>
          <w:rFonts w:cs="Times New Roman"/>
          <w:bCs/>
          <w:szCs w:val="24"/>
        </w:rPr>
        <w:t xml:space="preserve">Local </w:t>
      </w:r>
      <w:r w:rsidR="00AA2DB8" w:rsidRPr="000C48AF">
        <w:rPr>
          <w:rFonts w:cs="Times New Roman"/>
          <w:bCs/>
          <w:szCs w:val="24"/>
        </w:rPr>
        <w:t>Assembly Administration</w:t>
      </w:r>
      <w:r w:rsidR="00AA2DB8">
        <w:rPr>
          <w:rFonts w:cs="Times New Roman"/>
          <w:bCs/>
          <w:szCs w:val="24"/>
        </w:rPr>
        <w:t>’</w:t>
      </w:r>
      <w:r w:rsidRPr="000C48AF">
        <w:rPr>
          <w:rFonts w:cs="Times New Roman"/>
          <w:bCs/>
          <w:szCs w:val="24"/>
        </w:rPr>
        <w:t xml:space="preserve"> took place on the Thursday evening</w:t>
      </w:r>
      <w:r w:rsidR="009B2024">
        <w:rPr>
          <w:rFonts w:cs="Times New Roman"/>
          <w:bCs/>
          <w:szCs w:val="24"/>
        </w:rPr>
        <w:t xml:space="preserve">.  </w:t>
      </w:r>
      <w:r w:rsidRPr="000C48AF">
        <w:rPr>
          <w:rFonts w:cs="Times New Roman"/>
          <w:bCs/>
          <w:szCs w:val="24"/>
        </w:rPr>
        <w:t>If we are going to have right administration, things done rightly amongst us for the pleasure of God, we need to salute one another with a kiss of love</w:t>
      </w:r>
      <w:r w:rsidR="009B2024">
        <w:rPr>
          <w:rFonts w:cs="Times New Roman"/>
          <w:bCs/>
          <w:szCs w:val="24"/>
        </w:rPr>
        <w:t xml:space="preserve">.  </w:t>
      </w:r>
      <w:r w:rsidR="004F26F1">
        <w:rPr>
          <w:rFonts w:cs="Times New Roman"/>
          <w:bCs/>
          <w:szCs w:val="24"/>
        </w:rPr>
        <w:t>“</w:t>
      </w:r>
      <w:r w:rsidRPr="000C48AF">
        <w:rPr>
          <w:rFonts w:cs="Times New Roman"/>
          <w:bCs/>
          <w:szCs w:val="24"/>
        </w:rPr>
        <w:t>Peace be with you all who are in Christ</w:t>
      </w:r>
      <w:r w:rsidR="004F26F1">
        <w:rPr>
          <w:rFonts w:cs="Times New Roman"/>
          <w:bCs/>
          <w:szCs w:val="24"/>
        </w:rPr>
        <w:t>”</w:t>
      </w:r>
      <w:r w:rsidRPr="000C48AF">
        <w:rPr>
          <w:rFonts w:cs="Times New Roman"/>
          <w:bCs/>
          <w:szCs w:val="24"/>
        </w:rPr>
        <w:t>.</w:t>
      </w:r>
    </w:p>
    <w:p w14:paraId="1D37CCC1" w14:textId="52B03938"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We have just gone over these exhortations, dear brethren</w:t>
      </w:r>
      <w:r w:rsidR="009B2024">
        <w:rPr>
          <w:rFonts w:cs="Times New Roman"/>
          <w:bCs/>
          <w:szCs w:val="24"/>
        </w:rPr>
        <w:t xml:space="preserve">.  </w:t>
      </w:r>
      <w:r w:rsidRPr="000C48AF">
        <w:rPr>
          <w:rFonts w:cs="Times New Roman"/>
          <w:bCs/>
          <w:szCs w:val="24"/>
        </w:rPr>
        <w:t>It is what Peter would say to us; it may be what the Lord would say to us at the moment; it may be what is needed in our localities, the right value of one another, fervent love for one another</w:t>
      </w:r>
      <w:r w:rsidR="009B2024">
        <w:rPr>
          <w:rFonts w:cs="Times New Roman"/>
          <w:bCs/>
          <w:szCs w:val="24"/>
        </w:rPr>
        <w:t xml:space="preserve">.  </w:t>
      </w:r>
      <w:r w:rsidRPr="000C48AF">
        <w:rPr>
          <w:rFonts w:cs="Times New Roman"/>
          <w:bCs/>
          <w:szCs w:val="24"/>
        </w:rPr>
        <w:t>In one sense all we have is one another</w:t>
      </w:r>
      <w:r w:rsidR="009B2024">
        <w:rPr>
          <w:rFonts w:cs="Times New Roman"/>
          <w:bCs/>
          <w:szCs w:val="24"/>
        </w:rPr>
        <w:t xml:space="preserve">.  </w:t>
      </w:r>
      <w:r w:rsidRPr="000C48AF">
        <w:rPr>
          <w:rFonts w:cs="Times New Roman"/>
          <w:bCs/>
          <w:szCs w:val="24"/>
        </w:rPr>
        <w:t>We maintain separation which is really sanctification but we have one another</w:t>
      </w:r>
      <w:r w:rsidR="009B2024">
        <w:rPr>
          <w:rFonts w:cs="Times New Roman"/>
          <w:bCs/>
          <w:szCs w:val="24"/>
        </w:rPr>
        <w:t xml:space="preserve">.  </w:t>
      </w:r>
      <w:r w:rsidRPr="000C48AF">
        <w:rPr>
          <w:rFonts w:cs="Times New Roman"/>
          <w:bCs/>
          <w:szCs w:val="24"/>
        </w:rPr>
        <w:t xml:space="preserve">Let us make the most of one another, let us get the best out of one another, let us love one another fervently, let us salute </w:t>
      </w:r>
      <w:r w:rsidRPr="000C48AF">
        <w:rPr>
          <w:rFonts w:cs="Times New Roman"/>
          <w:bCs/>
          <w:szCs w:val="24"/>
        </w:rPr>
        <w:lastRenderedPageBreak/>
        <w:t>one another with a kiss of love</w:t>
      </w:r>
      <w:r w:rsidR="009B2024">
        <w:rPr>
          <w:rFonts w:cs="Times New Roman"/>
          <w:bCs/>
          <w:szCs w:val="24"/>
        </w:rPr>
        <w:t xml:space="preserve">.  </w:t>
      </w:r>
      <w:r w:rsidRPr="000C48AF">
        <w:rPr>
          <w:rFonts w:cs="Times New Roman"/>
          <w:bCs/>
          <w:szCs w:val="24"/>
        </w:rPr>
        <w:t>May the Lord encourage us, for His Name</w:t>
      </w:r>
      <w:r w:rsidR="004F26F1">
        <w:rPr>
          <w:rFonts w:cs="Times New Roman"/>
          <w:bCs/>
          <w:szCs w:val="24"/>
        </w:rPr>
        <w:t>’</w:t>
      </w:r>
      <w:r w:rsidRPr="000C48AF">
        <w:rPr>
          <w:rFonts w:cs="Times New Roman"/>
          <w:bCs/>
          <w:szCs w:val="24"/>
        </w:rPr>
        <w:t>s sake.</w:t>
      </w:r>
    </w:p>
    <w:p w14:paraId="1DDB5A06" w14:textId="77777777" w:rsidR="000C209C" w:rsidRDefault="000C209C" w:rsidP="004D453E">
      <w:pPr>
        <w:spacing w:before="140" w:after="0" w:line="240" w:lineRule="auto"/>
        <w:jc w:val="both"/>
        <w:rPr>
          <w:rFonts w:cs="Times New Roman"/>
          <w:b/>
          <w:szCs w:val="24"/>
        </w:rPr>
      </w:pPr>
    </w:p>
    <w:p w14:paraId="7D921E29" w14:textId="211AD7F3" w:rsidR="000C48AF" w:rsidRPr="000C48AF" w:rsidRDefault="000C48AF" w:rsidP="004D453E">
      <w:pPr>
        <w:spacing w:before="140" w:after="0" w:line="240" w:lineRule="auto"/>
        <w:jc w:val="both"/>
        <w:rPr>
          <w:rFonts w:cs="Times New Roman"/>
          <w:b/>
          <w:szCs w:val="24"/>
        </w:rPr>
      </w:pPr>
      <w:r w:rsidRPr="000C48AF">
        <w:rPr>
          <w:rFonts w:cs="Times New Roman"/>
          <w:b/>
          <w:szCs w:val="24"/>
        </w:rPr>
        <w:t>LONDON</w:t>
      </w:r>
    </w:p>
    <w:p w14:paraId="56194FF5" w14:textId="48BB76C2" w:rsidR="009C1B63" w:rsidRDefault="000C48AF" w:rsidP="004D453E">
      <w:pPr>
        <w:spacing w:before="140" w:after="0" w:line="240" w:lineRule="auto"/>
        <w:jc w:val="both"/>
        <w:rPr>
          <w:rFonts w:cs="Times New Roman"/>
          <w:b/>
          <w:szCs w:val="24"/>
        </w:rPr>
      </w:pPr>
      <w:r w:rsidRPr="000C48AF">
        <w:rPr>
          <w:rFonts w:cs="Times New Roman"/>
          <w:b/>
          <w:szCs w:val="24"/>
        </w:rPr>
        <w:t>20</w:t>
      </w:r>
      <w:r w:rsidRPr="000C48AF">
        <w:rPr>
          <w:rFonts w:cs="Times New Roman"/>
          <w:b/>
          <w:szCs w:val="24"/>
          <w:vertAlign w:val="superscript"/>
        </w:rPr>
        <w:t>th</w:t>
      </w:r>
      <w:r w:rsidRPr="000C48AF">
        <w:rPr>
          <w:rFonts w:cs="Times New Roman"/>
          <w:b/>
          <w:szCs w:val="24"/>
        </w:rPr>
        <w:t xml:space="preserve"> February 1982</w:t>
      </w:r>
    </w:p>
    <w:p w14:paraId="2209D4B6" w14:textId="77777777" w:rsidR="0018354C" w:rsidRDefault="0018354C" w:rsidP="0018354C">
      <w:pPr>
        <w:spacing w:before="120" w:after="0" w:line="240" w:lineRule="auto"/>
        <w:jc w:val="center"/>
        <w:rPr>
          <w:rFonts w:cs="Times New Roman"/>
          <w:bCs/>
          <w:szCs w:val="24"/>
        </w:rPr>
      </w:pPr>
      <w:r w:rsidRPr="00FD428C">
        <w:rPr>
          <w:rFonts w:cs="Times New Roman"/>
          <w:bCs/>
          <w:szCs w:val="24"/>
        </w:rPr>
        <w:t>_____________________</w:t>
      </w:r>
    </w:p>
    <w:p w14:paraId="59DB8FCE" w14:textId="77777777" w:rsidR="00310504" w:rsidRDefault="00310504">
      <w:pPr>
        <w:rPr>
          <w:rFonts w:eastAsiaTheme="majorEastAsia" w:cstheme="majorBidi"/>
          <w:b/>
          <w:sz w:val="28"/>
          <w:szCs w:val="32"/>
        </w:rPr>
      </w:pPr>
      <w:r>
        <w:br w:type="page"/>
      </w:r>
    </w:p>
    <w:p w14:paraId="7E60B9ED" w14:textId="5610411A" w:rsidR="009C1B63" w:rsidRPr="009C1B63" w:rsidRDefault="009C1B63" w:rsidP="009C1B63">
      <w:pPr>
        <w:pStyle w:val="Heading1"/>
      </w:pPr>
      <w:bookmarkStart w:id="84" w:name="_Toc26879136"/>
      <w:bookmarkStart w:id="85" w:name="_Toc35685494"/>
      <w:r w:rsidRPr="009C1B63">
        <w:lastRenderedPageBreak/>
        <w:t>SIX MEN OF FAITH</w:t>
      </w:r>
      <w:bookmarkEnd w:id="84"/>
      <w:bookmarkEnd w:id="85"/>
    </w:p>
    <w:p w14:paraId="5A747E18" w14:textId="77777777" w:rsidR="009C1B63" w:rsidRPr="00284CCB" w:rsidRDefault="009C1B63" w:rsidP="009C1B63">
      <w:pPr>
        <w:spacing w:before="120" w:after="0" w:line="240" w:lineRule="auto"/>
        <w:jc w:val="both"/>
        <w:rPr>
          <w:rFonts w:cs="Times New Roman"/>
          <w:b/>
          <w:szCs w:val="24"/>
        </w:rPr>
      </w:pPr>
      <w:r w:rsidRPr="00284CCB">
        <w:rPr>
          <w:rFonts w:cs="Times New Roman"/>
          <w:b/>
          <w:szCs w:val="24"/>
        </w:rPr>
        <w:t>Hebrews 11: 32</w:t>
      </w:r>
    </w:p>
    <w:p w14:paraId="42165375" w14:textId="20673D9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I desire help to speak about these men who are mentioned here, to say a brief word about each one</w:t>
      </w:r>
      <w:r w:rsidR="009B2024">
        <w:rPr>
          <w:rFonts w:cs="Times New Roman"/>
          <w:bCs/>
          <w:szCs w:val="24"/>
        </w:rPr>
        <w:t xml:space="preserve">.  </w:t>
      </w:r>
      <w:r w:rsidRPr="009C1B63">
        <w:rPr>
          <w:rFonts w:cs="Times New Roman"/>
          <w:bCs/>
          <w:szCs w:val="24"/>
        </w:rPr>
        <w:t>It is significant that the writer, whom we presume is Paul, should put these names together</w:t>
      </w:r>
      <w:r w:rsidR="009B2024">
        <w:rPr>
          <w:rFonts w:cs="Times New Roman"/>
          <w:bCs/>
          <w:szCs w:val="24"/>
        </w:rPr>
        <w:t xml:space="preserve">.  </w:t>
      </w:r>
      <w:r w:rsidRPr="009C1B63">
        <w:rPr>
          <w:rFonts w:cs="Times New Roman"/>
          <w:bCs/>
          <w:szCs w:val="24"/>
        </w:rPr>
        <w:t>They are not given in historical order, but the writer has some purpose in mentioning them</w:t>
      </w:r>
      <w:r w:rsidR="009B2024">
        <w:rPr>
          <w:rFonts w:cs="Times New Roman"/>
          <w:bCs/>
          <w:szCs w:val="24"/>
        </w:rPr>
        <w:t xml:space="preserve">.  </w:t>
      </w:r>
      <w:r w:rsidRPr="009C1B63">
        <w:rPr>
          <w:rFonts w:cs="Times New Roman"/>
          <w:bCs/>
          <w:szCs w:val="24"/>
        </w:rPr>
        <w:t>They were all leaders; leadership is a very needful feature in our time</w:t>
      </w:r>
      <w:r w:rsidR="009B2024">
        <w:rPr>
          <w:rFonts w:cs="Times New Roman"/>
          <w:bCs/>
          <w:szCs w:val="24"/>
        </w:rPr>
        <w:t xml:space="preserve">.  </w:t>
      </w:r>
      <w:r w:rsidRPr="009C1B63">
        <w:rPr>
          <w:rFonts w:cs="Times New Roman"/>
          <w:bCs/>
          <w:szCs w:val="24"/>
        </w:rPr>
        <w:t>A leader among believers is not an outstanding personality who is able to carry all before him with natural ability</w:t>
      </w:r>
      <w:r w:rsidR="009B2024">
        <w:rPr>
          <w:rFonts w:cs="Times New Roman"/>
          <w:bCs/>
          <w:szCs w:val="24"/>
        </w:rPr>
        <w:t xml:space="preserve">.  </w:t>
      </w:r>
      <w:r w:rsidRPr="009C1B63">
        <w:rPr>
          <w:rFonts w:cs="Times New Roman"/>
          <w:bCs/>
          <w:szCs w:val="24"/>
        </w:rPr>
        <w:t>Leadership is promoted in this world at the expense of others, whether in business or politics or military affairs</w:t>
      </w:r>
      <w:r w:rsidR="009B2024">
        <w:rPr>
          <w:rFonts w:cs="Times New Roman"/>
          <w:bCs/>
          <w:szCs w:val="24"/>
        </w:rPr>
        <w:t xml:space="preserve">.  </w:t>
      </w:r>
      <w:r w:rsidRPr="009C1B63">
        <w:rPr>
          <w:rFonts w:cs="Times New Roman"/>
          <w:bCs/>
          <w:szCs w:val="24"/>
        </w:rPr>
        <w:t>In one sense, dear brethren, we are all leaders</w:t>
      </w:r>
      <w:r w:rsidR="009B2024">
        <w:rPr>
          <w:rFonts w:cs="Times New Roman"/>
          <w:bCs/>
          <w:szCs w:val="24"/>
        </w:rPr>
        <w:t xml:space="preserve">.  </w:t>
      </w:r>
      <w:r w:rsidRPr="009C1B63">
        <w:rPr>
          <w:rFonts w:cs="Times New Roman"/>
          <w:bCs/>
          <w:szCs w:val="24"/>
        </w:rPr>
        <w:t>We all lead in some direction</w:t>
      </w:r>
      <w:r w:rsidR="009B2024">
        <w:rPr>
          <w:rFonts w:cs="Times New Roman"/>
          <w:bCs/>
          <w:szCs w:val="24"/>
        </w:rPr>
        <w:t xml:space="preserve">.  </w:t>
      </w:r>
      <w:r w:rsidRPr="009C1B63">
        <w:rPr>
          <w:rFonts w:cs="Times New Roman"/>
          <w:bCs/>
          <w:szCs w:val="24"/>
        </w:rPr>
        <w:t>We all have a certain influence</w:t>
      </w:r>
      <w:r w:rsidR="009B2024">
        <w:rPr>
          <w:rFonts w:cs="Times New Roman"/>
          <w:bCs/>
          <w:szCs w:val="24"/>
        </w:rPr>
        <w:t xml:space="preserve">.  </w:t>
      </w:r>
      <w:r w:rsidRPr="009C1B63">
        <w:rPr>
          <w:rFonts w:cs="Times New Roman"/>
          <w:bCs/>
          <w:szCs w:val="24"/>
        </w:rPr>
        <w:t>We are all persons who others imitate, whether for good or for what is not good</w:t>
      </w:r>
      <w:r w:rsidR="009B2024">
        <w:rPr>
          <w:rFonts w:cs="Times New Roman"/>
          <w:bCs/>
          <w:szCs w:val="24"/>
        </w:rPr>
        <w:t xml:space="preserve">.  </w:t>
      </w:r>
      <w:r w:rsidRPr="009C1B63">
        <w:rPr>
          <w:rFonts w:cs="Times New Roman"/>
          <w:bCs/>
          <w:szCs w:val="24"/>
        </w:rPr>
        <w:t>I have to ask myself—and let each one of us ask ourselves—In what direction do I influence</w:t>
      </w:r>
      <w:r w:rsidR="003C3CAD">
        <w:rPr>
          <w:rFonts w:cs="Times New Roman"/>
          <w:bCs/>
          <w:szCs w:val="24"/>
        </w:rPr>
        <w:t xml:space="preserve">?  </w:t>
      </w:r>
      <w:r w:rsidRPr="009C1B63">
        <w:rPr>
          <w:rFonts w:cs="Times New Roman"/>
          <w:bCs/>
          <w:szCs w:val="24"/>
        </w:rPr>
        <w:t>If all other believers followed the way I am on, would that be for good, and for the furtherance of the testimony</w:t>
      </w:r>
      <w:r w:rsidR="003C3CAD">
        <w:rPr>
          <w:rFonts w:cs="Times New Roman"/>
          <w:bCs/>
          <w:szCs w:val="24"/>
        </w:rPr>
        <w:t xml:space="preserve">?  </w:t>
      </w:r>
      <w:r w:rsidRPr="009C1B63">
        <w:rPr>
          <w:rFonts w:cs="Times New Roman"/>
          <w:bCs/>
          <w:szCs w:val="24"/>
        </w:rPr>
        <w:t>Let each one here ask himself and herself—Would the way I am on, if followed by others, promote the interests of our absent Lord until He comes</w:t>
      </w:r>
      <w:r w:rsidR="003C3CAD">
        <w:rPr>
          <w:rFonts w:cs="Times New Roman"/>
          <w:bCs/>
          <w:szCs w:val="24"/>
        </w:rPr>
        <w:t xml:space="preserve">?  </w:t>
      </w:r>
      <w:r w:rsidRPr="009C1B63">
        <w:rPr>
          <w:rFonts w:cs="Times New Roman"/>
          <w:bCs/>
          <w:szCs w:val="24"/>
        </w:rPr>
        <w:t>That is a very challenging matter</w:t>
      </w:r>
      <w:r w:rsidR="009B2024">
        <w:rPr>
          <w:rFonts w:cs="Times New Roman"/>
          <w:bCs/>
          <w:szCs w:val="24"/>
        </w:rPr>
        <w:t xml:space="preserve">.  </w:t>
      </w:r>
      <w:r w:rsidRPr="009C1B63">
        <w:rPr>
          <w:rFonts w:cs="Times New Roman"/>
          <w:bCs/>
          <w:szCs w:val="24"/>
        </w:rPr>
        <w:t>We all lead and influence in some direction; may we be concerned that any lead we may give or any influence we may have may be for the promotion of the interests of our absent Lord until He comes.</w:t>
      </w:r>
    </w:p>
    <w:p w14:paraId="0CE17A0D" w14:textId="6222D02D"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Young people are leaders</w:t>
      </w:r>
      <w:r w:rsidR="009B2024">
        <w:rPr>
          <w:rFonts w:cs="Times New Roman"/>
          <w:bCs/>
          <w:szCs w:val="24"/>
        </w:rPr>
        <w:t xml:space="preserve">.  </w:t>
      </w:r>
      <w:r w:rsidRPr="009C1B63">
        <w:rPr>
          <w:rFonts w:cs="Times New Roman"/>
          <w:bCs/>
          <w:szCs w:val="24"/>
        </w:rPr>
        <w:t>Timothy was</w:t>
      </w:r>
      <w:r w:rsidR="009B2024">
        <w:rPr>
          <w:rFonts w:cs="Times New Roman"/>
          <w:bCs/>
          <w:szCs w:val="24"/>
        </w:rPr>
        <w:t xml:space="preserve">.  </w:t>
      </w:r>
      <w:r w:rsidRPr="009C1B63">
        <w:rPr>
          <w:rFonts w:cs="Times New Roman"/>
          <w:bCs/>
          <w:szCs w:val="24"/>
        </w:rPr>
        <w:t xml:space="preserve">He was told by Paul, </w:t>
      </w:r>
      <w:r w:rsidR="004F26F1">
        <w:rPr>
          <w:rFonts w:cs="Times New Roman"/>
          <w:bCs/>
          <w:szCs w:val="24"/>
        </w:rPr>
        <w:t>“</w:t>
      </w:r>
      <w:r w:rsidRPr="009C1B63">
        <w:rPr>
          <w:rFonts w:cs="Times New Roman"/>
          <w:bCs/>
          <w:szCs w:val="24"/>
        </w:rPr>
        <w:t>Let no</w:t>
      </w:r>
      <w:r w:rsidR="002A0CAE">
        <w:rPr>
          <w:rFonts w:cs="Times New Roman"/>
          <w:bCs/>
          <w:szCs w:val="24"/>
        </w:rPr>
        <w:t xml:space="preserve"> </w:t>
      </w:r>
      <w:r w:rsidRPr="009C1B63">
        <w:rPr>
          <w:rFonts w:cs="Times New Roman"/>
          <w:bCs/>
          <w:szCs w:val="24"/>
        </w:rPr>
        <w:t>one despise thy youth</w:t>
      </w:r>
      <w:r w:rsidR="004F26F1">
        <w:rPr>
          <w:rFonts w:cs="Times New Roman"/>
          <w:bCs/>
          <w:szCs w:val="24"/>
        </w:rPr>
        <w:t>”</w:t>
      </w:r>
      <w:r w:rsidRPr="009C1B63">
        <w:rPr>
          <w:rFonts w:cs="Times New Roman"/>
          <w:bCs/>
          <w:szCs w:val="24"/>
        </w:rPr>
        <w:t xml:space="preserve"> (1 </w:t>
      </w:r>
      <w:r w:rsidR="00940B35">
        <w:rPr>
          <w:rFonts w:cs="Times New Roman"/>
          <w:bCs/>
          <w:szCs w:val="24"/>
        </w:rPr>
        <w:t>Tim</w:t>
      </w:r>
      <w:r w:rsidRPr="009C1B63">
        <w:rPr>
          <w:rFonts w:cs="Times New Roman"/>
          <w:bCs/>
          <w:szCs w:val="24"/>
        </w:rPr>
        <w:t xml:space="preserve"> 4: 12), so he must have been somewhat young, </w:t>
      </w:r>
      <w:r w:rsidR="004F26F1">
        <w:rPr>
          <w:rFonts w:cs="Times New Roman"/>
          <w:bCs/>
          <w:szCs w:val="24"/>
        </w:rPr>
        <w:t>“</w:t>
      </w:r>
      <w:r w:rsidRPr="009C1B63">
        <w:rPr>
          <w:rFonts w:cs="Times New Roman"/>
          <w:bCs/>
          <w:szCs w:val="24"/>
        </w:rPr>
        <w:t>but be a model of the believers</w:t>
      </w:r>
      <w:r w:rsidR="004F26F1">
        <w:rPr>
          <w:rFonts w:cs="Times New Roman"/>
          <w:bCs/>
          <w:szCs w:val="24"/>
        </w:rPr>
        <w:t>”</w:t>
      </w:r>
      <w:r w:rsidRPr="009C1B63">
        <w:rPr>
          <w:rFonts w:cs="Times New Roman"/>
          <w:bCs/>
          <w:szCs w:val="24"/>
        </w:rPr>
        <w:t>—one such as others would follow for their spiritual profit</w:t>
      </w:r>
      <w:r w:rsidR="009B2024">
        <w:rPr>
          <w:rFonts w:cs="Times New Roman"/>
          <w:bCs/>
          <w:szCs w:val="24"/>
        </w:rPr>
        <w:t xml:space="preserve">.  </w:t>
      </w:r>
      <w:r w:rsidRPr="009C1B63">
        <w:rPr>
          <w:rFonts w:cs="Times New Roman"/>
          <w:bCs/>
          <w:szCs w:val="24"/>
        </w:rPr>
        <w:t xml:space="preserve">Titus was also somewhat young and he was exhorted to afford himself </w:t>
      </w:r>
      <w:r w:rsidR="004F26F1">
        <w:rPr>
          <w:rFonts w:cs="Times New Roman"/>
          <w:bCs/>
          <w:szCs w:val="24"/>
        </w:rPr>
        <w:t>“</w:t>
      </w:r>
      <w:r w:rsidRPr="009C1B63">
        <w:rPr>
          <w:rFonts w:cs="Times New Roman"/>
          <w:bCs/>
          <w:szCs w:val="24"/>
        </w:rPr>
        <w:t>as a pattern of good works</w:t>
      </w:r>
      <w:r w:rsidR="004F26F1">
        <w:rPr>
          <w:rFonts w:cs="Times New Roman"/>
          <w:bCs/>
          <w:szCs w:val="24"/>
        </w:rPr>
        <w:t>”</w:t>
      </w:r>
      <w:r w:rsidRPr="009C1B63">
        <w:rPr>
          <w:rFonts w:cs="Times New Roman"/>
          <w:bCs/>
          <w:szCs w:val="24"/>
        </w:rPr>
        <w:t xml:space="preserve">, </w:t>
      </w:r>
      <w:r w:rsidR="00940B35">
        <w:rPr>
          <w:rFonts w:cs="Times New Roman"/>
          <w:bCs/>
          <w:szCs w:val="24"/>
        </w:rPr>
        <w:t>Tit</w:t>
      </w:r>
      <w:r w:rsidRPr="009C1B63">
        <w:rPr>
          <w:rFonts w:cs="Times New Roman"/>
          <w:bCs/>
          <w:szCs w:val="24"/>
        </w:rPr>
        <w:t xml:space="preserve"> 2: 7</w:t>
      </w:r>
      <w:r w:rsidR="009B2024">
        <w:rPr>
          <w:rFonts w:cs="Times New Roman"/>
          <w:bCs/>
          <w:szCs w:val="24"/>
        </w:rPr>
        <w:t xml:space="preserve">.  </w:t>
      </w:r>
      <w:r w:rsidRPr="009C1B63">
        <w:rPr>
          <w:rFonts w:cs="Times New Roman"/>
          <w:bCs/>
          <w:szCs w:val="24"/>
        </w:rPr>
        <w:t>Now we all, each one of us, present some kind of pattern</w:t>
      </w:r>
      <w:r w:rsidR="009B2024">
        <w:rPr>
          <w:rFonts w:cs="Times New Roman"/>
          <w:bCs/>
          <w:szCs w:val="24"/>
        </w:rPr>
        <w:t xml:space="preserve">.  </w:t>
      </w:r>
      <w:r w:rsidRPr="009C1B63">
        <w:rPr>
          <w:rFonts w:cs="Times New Roman"/>
          <w:bCs/>
          <w:szCs w:val="24"/>
        </w:rPr>
        <w:t>Young people, others will imitate you and what you do</w:t>
      </w:r>
      <w:r w:rsidR="009B2024">
        <w:rPr>
          <w:rFonts w:cs="Times New Roman"/>
          <w:bCs/>
          <w:szCs w:val="24"/>
        </w:rPr>
        <w:t xml:space="preserve">.  </w:t>
      </w:r>
      <w:r w:rsidRPr="009C1B63">
        <w:rPr>
          <w:rFonts w:cs="Times New Roman"/>
          <w:bCs/>
          <w:szCs w:val="24"/>
        </w:rPr>
        <w:t>Let each one of us be concerned that the course we are on is such as others can imitate for their spiritual profit and for the promotion of the interests of our Lord</w:t>
      </w:r>
      <w:r w:rsidR="009B2024">
        <w:rPr>
          <w:rFonts w:cs="Times New Roman"/>
          <w:bCs/>
          <w:szCs w:val="24"/>
        </w:rPr>
        <w:t xml:space="preserve">.  </w:t>
      </w:r>
      <w:r w:rsidRPr="009C1B63">
        <w:rPr>
          <w:rFonts w:cs="Times New Roman"/>
          <w:bCs/>
          <w:szCs w:val="24"/>
        </w:rPr>
        <w:t>Of course, some are more responsible to lead than others, but we all exert some kind of lead</w:t>
      </w:r>
      <w:r w:rsidR="009B2024">
        <w:rPr>
          <w:rFonts w:cs="Times New Roman"/>
          <w:bCs/>
          <w:szCs w:val="24"/>
        </w:rPr>
        <w:t xml:space="preserve">.  </w:t>
      </w:r>
      <w:r w:rsidRPr="009C1B63">
        <w:rPr>
          <w:rFonts w:cs="Times New Roman"/>
          <w:bCs/>
          <w:szCs w:val="24"/>
        </w:rPr>
        <w:t>Let it be for good!</w:t>
      </w:r>
    </w:p>
    <w:p w14:paraId="4113F3EE" w14:textId="14015B2D"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Having said that much about leaders, I want to speak about these men and to say a brief word about each one, and about one feature of each of them</w:t>
      </w:r>
      <w:r w:rsidR="009B2024">
        <w:rPr>
          <w:rFonts w:cs="Times New Roman"/>
          <w:bCs/>
          <w:szCs w:val="24"/>
        </w:rPr>
        <w:t xml:space="preserve">.  </w:t>
      </w:r>
      <w:r w:rsidRPr="009C1B63">
        <w:rPr>
          <w:rFonts w:cs="Times New Roman"/>
          <w:bCs/>
          <w:szCs w:val="24"/>
        </w:rPr>
        <w:t>So we shall begin with Gideon</w:t>
      </w:r>
      <w:r w:rsidR="009B2024">
        <w:rPr>
          <w:rFonts w:cs="Times New Roman"/>
          <w:bCs/>
          <w:szCs w:val="24"/>
        </w:rPr>
        <w:t xml:space="preserve">.  </w:t>
      </w:r>
      <w:r w:rsidRPr="009C1B63">
        <w:rPr>
          <w:rFonts w:cs="Times New Roman"/>
          <w:bCs/>
          <w:szCs w:val="24"/>
        </w:rPr>
        <w:t>Now the threat in Gideon</w:t>
      </w:r>
      <w:r w:rsidR="004F26F1">
        <w:rPr>
          <w:rFonts w:cs="Times New Roman"/>
          <w:bCs/>
          <w:szCs w:val="24"/>
        </w:rPr>
        <w:t>’</w:t>
      </w:r>
      <w:r w:rsidRPr="009C1B63">
        <w:rPr>
          <w:rFonts w:cs="Times New Roman"/>
          <w:bCs/>
          <w:szCs w:val="24"/>
        </w:rPr>
        <w:t>s day was from the Midianites</w:t>
      </w:r>
      <w:r w:rsidR="009B2024">
        <w:rPr>
          <w:rFonts w:cs="Times New Roman"/>
          <w:bCs/>
          <w:szCs w:val="24"/>
        </w:rPr>
        <w:t xml:space="preserve">.  </w:t>
      </w:r>
      <w:r w:rsidRPr="009C1B63">
        <w:rPr>
          <w:rFonts w:cs="Times New Roman"/>
          <w:bCs/>
          <w:szCs w:val="24"/>
        </w:rPr>
        <w:t xml:space="preserve">The Midianites are usually </w:t>
      </w:r>
      <w:r w:rsidRPr="009C1B63">
        <w:rPr>
          <w:rFonts w:cs="Times New Roman"/>
          <w:bCs/>
          <w:szCs w:val="24"/>
        </w:rPr>
        <w:lastRenderedPageBreak/>
        <w:t>coupled with other nations, that is, they associate with others</w:t>
      </w:r>
      <w:r w:rsidR="009B2024">
        <w:rPr>
          <w:rFonts w:cs="Times New Roman"/>
          <w:bCs/>
          <w:szCs w:val="24"/>
        </w:rPr>
        <w:t xml:space="preserve">.  </w:t>
      </w:r>
      <w:r w:rsidRPr="009C1B63">
        <w:rPr>
          <w:rFonts w:cs="Times New Roman"/>
          <w:bCs/>
          <w:szCs w:val="24"/>
        </w:rPr>
        <w:t>In Genesis 37 they are found along with the Ishmaelites; in Numbers 25 they are found along with the Moabites; in Judges 6 they are found along with Amalek</w:t>
      </w:r>
      <w:r w:rsidR="009B2024">
        <w:rPr>
          <w:rFonts w:cs="Times New Roman"/>
          <w:bCs/>
          <w:szCs w:val="24"/>
        </w:rPr>
        <w:t xml:space="preserve">.  </w:t>
      </w:r>
      <w:r w:rsidRPr="009C1B63">
        <w:rPr>
          <w:rFonts w:cs="Times New Roman"/>
          <w:bCs/>
          <w:szCs w:val="24"/>
        </w:rPr>
        <w:t>The Midianites are persons who associate, and they are not discriminate as to those with whom they associate</w:t>
      </w:r>
      <w:r w:rsidR="009B2024">
        <w:rPr>
          <w:rFonts w:cs="Times New Roman"/>
          <w:bCs/>
          <w:szCs w:val="24"/>
        </w:rPr>
        <w:t xml:space="preserve">.  </w:t>
      </w:r>
      <w:r w:rsidRPr="009C1B63">
        <w:rPr>
          <w:rFonts w:cs="Times New Roman"/>
          <w:bCs/>
          <w:szCs w:val="24"/>
        </w:rPr>
        <w:t>As believers we are to be discriminate as to those with whom we associate</w:t>
      </w:r>
      <w:r w:rsidR="009B2024">
        <w:rPr>
          <w:rFonts w:cs="Times New Roman"/>
          <w:bCs/>
          <w:szCs w:val="24"/>
        </w:rPr>
        <w:t xml:space="preserve">.  </w:t>
      </w:r>
      <w:r w:rsidRPr="009C1B63">
        <w:rPr>
          <w:rFonts w:cs="Times New Roman"/>
          <w:bCs/>
          <w:szCs w:val="24"/>
        </w:rPr>
        <w:t>Wrong associations, dear brethren, bring about famine conditions</w:t>
      </w:r>
      <w:r w:rsidR="009B2024">
        <w:rPr>
          <w:rFonts w:cs="Times New Roman"/>
          <w:bCs/>
          <w:szCs w:val="24"/>
        </w:rPr>
        <w:t xml:space="preserve">.  </w:t>
      </w:r>
      <w:r w:rsidRPr="009C1B63">
        <w:rPr>
          <w:rFonts w:cs="Times New Roman"/>
          <w:bCs/>
          <w:szCs w:val="24"/>
        </w:rPr>
        <w:t>The result of the Midianites</w:t>
      </w:r>
      <w:r w:rsidR="004F26F1">
        <w:rPr>
          <w:rFonts w:cs="Times New Roman"/>
          <w:bCs/>
          <w:szCs w:val="24"/>
        </w:rPr>
        <w:t>’</w:t>
      </w:r>
      <w:r w:rsidRPr="009C1B63">
        <w:rPr>
          <w:rFonts w:cs="Times New Roman"/>
          <w:bCs/>
          <w:szCs w:val="24"/>
        </w:rPr>
        <w:t xml:space="preserve"> dominance was lack of food, famine conditions</w:t>
      </w:r>
      <w:r w:rsidR="009B2024">
        <w:rPr>
          <w:rFonts w:cs="Times New Roman"/>
          <w:bCs/>
          <w:szCs w:val="24"/>
        </w:rPr>
        <w:t xml:space="preserve">.  </w:t>
      </w:r>
      <w:r w:rsidRPr="009C1B63">
        <w:rPr>
          <w:rFonts w:cs="Times New Roman"/>
          <w:bCs/>
          <w:szCs w:val="24"/>
        </w:rPr>
        <w:t>How was Gideon acting</w:t>
      </w:r>
      <w:r w:rsidR="003C3CAD">
        <w:rPr>
          <w:rFonts w:cs="Times New Roman"/>
          <w:bCs/>
          <w:szCs w:val="24"/>
        </w:rPr>
        <w:t xml:space="preserve">?  </w:t>
      </w:r>
      <w:r w:rsidRPr="009C1B63">
        <w:rPr>
          <w:rFonts w:cs="Times New Roman"/>
          <w:bCs/>
          <w:szCs w:val="24"/>
        </w:rPr>
        <w:t>Was he in this association</w:t>
      </w:r>
      <w:r w:rsidR="003C3CAD">
        <w:rPr>
          <w:rFonts w:cs="Times New Roman"/>
          <w:bCs/>
          <w:szCs w:val="24"/>
        </w:rPr>
        <w:t xml:space="preserve">?  </w:t>
      </w:r>
      <w:r w:rsidRPr="009C1B63">
        <w:rPr>
          <w:rFonts w:cs="Times New Roman"/>
          <w:bCs/>
          <w:szCs w:val="24"/>
        </w:rPr>
        <w:t xml:space="preserve">No, </w:t>
      </w:r>
      <w:r w:rsidR="0015242E">
        <w:rPr>
          <w:rFonts w:cs="Times New Roman"/>
          <w:bCs/>
          <w:szCs w:val="24"/>
        </w:rPr>
        <w:t>h</w:t>
      </w:r>
      <w:r w:rsidRPr="009C1B63">
        <w:rPr>
          <w:rFonts w:cs="Times New Roman"/>
          <w:bCs/>
          <w:szCs w:val="24"/>
        </w:rPr>
        <w:t>e was having his own links with God, filling out his own exercises</w:t>
      </w:r>
      <w:r w:rsidR="009B2024">
        <w:rPr>
          <w:rFonts w:cs="Times New Roman"/>
          <w:bCs/>
          <w:szCs w:val="24"/>
        </w:rPr>
        <w:t xml:space="preserve">.  </w:t>
      </w:r>
      <w:r w:rsidRPr="009C1B63">
        <w:rPr>
          <w:rFonts w:cs="Times New Roman"/>
          <w:bCs/>
          <w:szCs w:val="24"/>
        </w:rPr>
        <w:t>As far as we know he was alone; he was threshing wheat in the winepress; he was following his own exercise</w:t>
      </w:r>
      <w:r w:rsidR="009B2024">
        <w:rPr>
          <w:rFonts w:cs="Times New Roman"/>
          <w:bCs/>
          <w:szCs w:val="24"/>
        </w:rPr>
        <w:t xml:space="preserve">.  </w:t>
      </w:r>
      <w:r w:rsidRPr="009C1B63">
        <w:rPr>
          <w:rFonts w:cs="Times New Roman"/>
          <w:bCs/>
          <w:szCs w:val="24"/>
        </w:rPr>
        <w:t>If we want to be preserved from wrong associations and from party activity, or anything of this kind, let us have our own private exercises, our own links with God</w:t>
      </w:r>
      <w:r w:rsidR="009B2024">
        <w:rPr>
          <w:rFonts w:cs="Times New Roman"/>
          <w:bCs/>
          <w:szCs w:val="24"/>
        </w:rPr>
        <w:t xml:space="preserve">.  </w:t>
      </w:r>
      <w:r w:rsidRPr="009C1B63">
        <w:rPr>
          <w:rFonts w:cs="Times New Roman"/>
          <w:bCs/>
          <w:szCs w:val="24"/>
        </w:rPr>
        <w:t>That was Gideon.</w:t>
      </w:r>
    </w:p>
    <w:p w14:paraId="4C1F8026" w14:textId="35B14EE3"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one feature of Gideon was this, he was reluctant to take a step without being assured of the Lord</w:t>
      </w:r>
      <w:r w:rsidR="004F26F1">
        <w:rPr>
          <w:rFonts w:cs="Times New Roman"/>
          <w:bCs/>
          <w:szCs w:val="24"/>
        </w:rPr>
        <w:t>’</w:t>
      </w:r>
      <w:r w:rsidRPr="009C1B63">
        <w:rPr>
          <w:rFonts w:cs="Times New Roman"/>
          <w:bCs/>
          <w:szCs w:val="24"/>
        </w:rPr>
        <w:t>s approval</w:t>
      </w:r>
      <w:r w:rsidR="009B2024">
        <w:rPr>
          <w:rFonts w:cs="Times New Roman"/>
          <w:bCs/>
          <w:szCs w:val="24"/>
        </w:rPr>
        <w:t xml:space="preserve">.  </w:t>
      </w:r>
      <w:r w:rsidRPr="009C1B63">
        <w:rPr>
          <w:rFonts w:cs="Times New Roman"/>
          <w:bCs/>
          <w:szCs w:val="24"/>
        </w:rPr>
        <w:t xml:space="preserve">Jehovah said to him, </w:t>
      </w:r>
      <w:r w:rsidR="004F26F1">
        <w:rPr>
          <w:rFonts w:cs="Times New Roman"/>
          <w:bCs/>
          <w:szCs w:val="24"/>
        </w:rPr>
        <w:t>“</w:t>
      </w:r>
      <w:r w:rsidRPr="009C1B63">
        <w:rPr>
          <w:rFonts w:cs="Times New Roman"/>
          <w:bCs/>
          <w:szCs w:val="24"/>
        </w:rPr>
        <w:t>I will certainly be with thee</w:t>
      </w:r>
      <w:r w:rsidR="004F26F1">
        <w:rPr>
          <w:rFonts w:cs="Times New Roman"/>
          <w:bCs/>
          <w:szCs w:val="24"/>
        </w:rPr>
        <w:t>”</w:t>
      </w:r>
      <w:r w:rsidRPr="009C1B63">
        <w:rPr>
          <w:rFonts w:cs="Times New Roman"/>
          <w:bCs/>
          <w:szCs w:val="24"/>
        </w:rPr>
        <w:t xml:space="preserve">, </w:t>
      </w:r>
      <w:r w:rsidR="00940B35">
        <w:rPr>
          <w:rFonts w:cs="Times New Roman"/>
          <w:bCs/>
          <w:szCs w:val="24"/>
        </w:rPr>
        <w:t>Judg</w:t>
      </w:r>
      <w:r w:rsidRPr="009C1B63">
        <w:rPr>
          <w:rFonts w:cs="Times New Roman"/>
          <w:bCs/>
          <w:szCs w:val="24"/>
        </w:rPr>
        <w:t xml:space="preserve"> 6: 16</w:t>
      </w:r>
      <w:r w:rsidR="009B2024">
        <w:rPr>
          <w:rFonts w:cs="Times New Roman"/>
          <w:bCs/>
          <w:szCs w:val="24"/>
        </w:rPr>
        <w:t xml:space="preserve">.  </w:t>
      </w:r>
      <w:r w:rsidRPr="009C1B63">
        <w:rPr>
          <w:rFonts w:cs="Times New Roman"/>
          <w:bCs/>
          <w:szCs w:val="24"/>
        </w:rPr>
        <w:t>Did that give Gideon a free hand to do just what he liked and act as he thought fit</w:t>
      </w:r>
      <w:r w:rsidR="003C3CAD">
        <w:rPr>
          <w:rFonts w:cs="Times New Roman"/>
          <w:bCs/>
          <w:szCs w:val="24"/>
        </w:rPr>
        <w:t xml:space="preserve">?  </w:t>
      </w:r>
      <w:r w:rsidRPr="009C1B63">
        <w:rPr>
          <w:rFonts w:cs="Times New Roman"/>
          <w:bCs/>
          <w:szCs w:val="24"/>
        </w:rPr>
        <w:t>No, it made him all the more dependent</w:t>
      </w:r>
      <w:r w:rsidR="009B2024">
        <w:rPr>
          <w:rFonts w:cs="Times New Roman"/>
          <w:bCs/>
          <w:szCs w:val="24"/>
        </w:rPr>
        <w:t xml:space="preserve">.  </w:t>
      </w:r>
      <w:r w:rsidRPr="009C1B63">
        <w:rPr>
          <w:rFonts w:cs="Times New Roman"/>
          <w:bCs/>
          <w:szCs w:val="24"/>
        </w:rPr>
        <w:t xml:space="preserve">He said, </w:t>
      </w:r>
      <w:r w:rsidR="004F26F1">
        <w:rPr>
          <w:rFonts w:cs="Times New Roman"/>
          <w:bCs/>
          <w:szCs w:val="24"/>
        </w:rPr>
        <w:t>“</w:t>
      </w:r>
      <w:r w:rsidRPr="009C1B63">
        <w:rPr>
          <w:rFonts w:cs="Times New Roman"/>
          <w:bCs/>
          <w:szCs w:val="24"/>
        </w:rPr>
        <w:t>If now I have found favour in thine eyes, shew me a sign</w:t>
      </w:r>
      <w:r w:rsidR="004F26F1">
        <w:rPr>
          <w:rFonts w:cs="Times New Roman"/>
          <w:bCs/>
          <w:szCs w:val="24"/>
        </w:rPr>
        <w:t>”</w:t>
      </w:r>
      <w:r w:rsidR="00940B35">
        <w:rPr>
          <w:rFonts w:cs="Times New Roman"/>
          <w:bCs/>
          <w:szCs w:val="24"/>
        </w:rPr>
        <w:t>,</w:t>
      </w:r>
      <w:r w:rsidRPr="009C1B63">
        <w:rPr>
          <w:rFonts w:cs="Times New Roman"/>
          <w:bCs/>
          <w:szCs w:val="24"/>
        </w:rPr>
        <w:t xml:space="preserve"> </w:t>
      </w:r>
      <w:r w:rsidR="00940B35">
        <w:rPr>
          <w:rFonts w:cs="Times New Roman"/>
          <w:bCs/>
          <w:szCs w:val="24"/>
        </w:rPr>
        <w:t>Judg</w:t>
      </w:r>
      <w:r w:rsidRPr="009C1B63">
        <w:rPr>
          <w:rFonts w:cs="Times New Roman"/>
          <w:bCs/>
          <w:szCs w:val="24"/>
        </w:rPr>
        <w:t xml:space="preserve"> 6: 17</w:t>
      </w:r>
      <w:r w:rsidR="009B2024">
        <w:rPr>
          <w:rFonts w:cs="Times New Roman"/>
          <w:bCs/>
          <w:szCs w:val="24"/>
        </w:rPr>
        <w:t xml:space="preserve">.  </w:t>
      </w:r>
      <w:r w:rsidRPr="009C1B63">
        <w:rPr>
          <w:rFonts w:cs="Times New Roman"/>
          <w:bCs/>
          <w:szCs w:val="24"/>
        </w:rPr>
        <w:t>He does not want to take one step without being assured that the Lord is with him and is approving</w:t>
      </w:r>
      <w:r w:rsidR="009B2024">
        <w:rPr>
          <w:rFonts w:cs="Times New Roman"/>
          <w:bCs/>
          <w:szCs w:val="24"/>
        </w:rPr>
        <w:t xml:space="preserve">.  </w:t>
      </w:r>
      <w:r w:rsidRPr="009C1B63">
        <w:rPr>
          <w:rFonts w:cs="Times New Roman"/>
          <w:bCs/>
          <w:szCs w:val="24"/>
        </w:rPr>
        <w:t>At a further stage he asks for another sign</w:t>
      </w:r>
      <w:r w:rsidR="009B2024">
        <w:rPr>
          <w:rFonts w:cs="Times New Roman"/>
          <w:bCs/>
          <w:szCs w:val="24"/>
        </w:rPr>
        <w:t xml:space="preserve">.  </w:t>
      </w:r>
      <w:r w:rsidRPr="009C1B63">
        <w:rPr>
          <w:rFonts w:cs="Times New Roman"/>
          <w:bCs/>
          <w:szCs w:val="24"/>
        </w:rPr>
        <w:t>He wants to be sure</w:t>
      </w:r>
      <w:r w:rsidR="009B2024">
        <w:rPr>
          <w:rFonts w:cs="Times New Roman"/>
          <w:bCs/>
          <w:szCs w:val="24"/>
        </w:rPr>
        <w:t xml:space="preserve">.  </w:t>
      </w:r>
      <w:r w:rsidRPr="009C1B63">
        <w:rPr>
          <w:rFonts w:cs="Times New Roman"/>
          <w:bCs/>
          <w:szCs w:val="24"/>
        </w:rPr>
        <w:t xml:space="preserve">He says, </w:t>
      </w:r>
      <w:r w:rsidR="004F26F1">
        <w:rPr>
          <w:rFonts w:cs="Times New Roman"/>
          <w:bCs/>
          <w:szCs w:val="24"/>
        </w:rPr>
        <w:t>“</w:t>
      </w:r>
      <w:r w:rsidRPr="009C1B63">
        <w:rPr>
          <w:rFonts w:cs="Times New Roman"/>
          <w:bCs/>
          <w:szCs w:val="24"/>
        </w:rPr>
        <w:t>Behold, I put a fleece of wool on the threshing-floor; if dew shall be on the fleece only, and it be dry upon all the ground ...</w:t>
      </w:r>
      <w:r w:rsidR="004F26F1">
        <w:rPr>
          <w:rFonts w:cs="Times New Roman"/>
          <w:bCs/>
          <w:szCs w:val="24"/>
        </w:rPr>
        <w:t>”</w:t>
      </w:r>
      <w:r w:rsidRPr="009C1B63">
        <w:rPr>
          <w:rFonts w:cs="Times New Roman"/>
          <w:bCs/>
          <w:szCs w:val="24"/>
        </w:rPr>
        <w:t xml:space="preserve"> (</w:t>
      </w:r>
      <w:r w:rsidR="00940B35">
        <w:rPr>
          <w:rFonts w:cs="Times New Roman"/>
          <w:bCs/>
          <w:szCs w:val="24"/>
        </w:rPr>
        <w:t>Judg</w:t>
      </w:r>
      <w:r w:rsidRPr="009C1B63">
        <w:rPr>
          <w:rFonts w:cs="Times New Roman"/>
          <w:bCs/>
          <w:szCs w:val="24"/>
        </w:rPr>
        <w:t xml:space="preserve"> 6: 37), and it was so</w:t>
      </w:r>
      <w:r w:rsidR="009B2024">
        <w:rPr>
          <w:rFonts w:cs="Times New Roman"/>
          <w:bCs/>
          <w:szCs w:val="24"/>
        </w:rPr>
        <w:t xml:space="preserve">.  </w:t>
      </w:r>
      <w:r w:rsidRPr="009C1B63">
        <w:rPr>
          <w:rFonts w:cs="Times New Roman"/>
          <w:bCs/>
          <w:szCs w:val="24"/>
        </w:rPr>
        <w:t>Was that enough for him</w:t>
      </w:r>
      <w:r w:rsidR="003C3CAD">
        <w:rPr>
          <w:rFonts w:cs="Times New Roman"/>
          <w:bCs/>
          <w:szCs w:val="24"/>
        </w:rPr>
        <w:t xml:space="preserve">?  </w:t>
      </w:r>
      <w:r w:rsidRPr="009C1B63">
        <w:rPr>
          <w:rFonts w:cs="Times New Roman"/>
          <w:bCs/>
          <w:szCs w:val="24"/>
        </w:rPr>
        <w:t>No, he wanted to be doubly sure, so he asked for another sign</w:t>
      </w:r>
      <w:r w:rsidR="00870948" w:rsidRPr="00D82C31">
        <w:rPr>
          <w:rFonts w:cs="Times New Roman"/>
          <w:bCs/>
          <w:szCs w:val="24"/>
        </w:rPr>
        <w:t>—</w:t>
      </w:r>
      <w:r w:rsidR="00870948">
        <w:rPr>
          <w:rFonts w:cs="Times New Roman"/>
          <w:bCs/>
          <w:szCs w:val="24"/>
        </w:rPr>
        <w:t>“</w:t>
      </w:r>
      <w:r w:rsidRPr="009C1B63">
        <w:rPr>
          <w:rFonts w:cs="Times New Roman"/>
          <w:bCs/>
          <w:szCs w:val="24"/>
        </w:rPr>
        <w:t>Let it, I pray thee, be dry upon the fleece only, and upon all the ground let there be dew</w:t>
      </w:r>
      <w:r w:rsidR="004F26F1">
        <w:rPr>
          <w:rFonts w:cs="Times New Roman"/>
          <w:bCs/>
          <w:szCs w:val="24"/>
        </w:rPr>
        <w:t>”</w:t>
      </w:r>
      <w:r w:rsidR="006D7DB0">
        <w:rPr>
          <w:rFonts w:cs="Times New Roman"/>
          <w:bCs/>
          <w:szCs w:val="24"/>
        </w:rPr>
        <w:t>,</w:t>
      </w:r>
      <w:r w:rsidRPr="009C1B63">
        <w:rPr>
          <w:rFonts w:cs="Times New Roman"/>
          <w:bCs/>
          <w:szCs w:val="24"/>
        </w:rPr>
        <w:t xml:space="preserve"> </w:t>
      </w:r>
      <w:r w:rsidR="006D7DB0">
        <w:rPr>
          <w:rFonts w:cs="Times New Roman"/>
          <w:bCs/>
          <w:szCs w:val="24"/>
        </w:rPr>
        <w:t>Judg</w:t>
      </w:r>
      <w:r w:rsidRPr="009C1B63">
        <w:rPr>
          <w:rFonts w:cs="Times New Roman"/>
          <w:bCs/>
          <w:szCs w:val="24"/>
        </w:rPr>
        <w:t xml:space="preserve"> 6: 39</w:t>
      </w:r>
      <w:r w:rsidR="009B2024">
        <w:rPr>
          <w:rFonts w:cs="Times New Roman"/>
          <w:bCs/>
          <w:szCs w:val="24"/>
        </w:rPr>
        <w:t xml:space="preserve">.  </w:t>
      </w:r>
      <w:r w:rsidRPr="009C1B63">
        <w:rPr>
          <w:rFonts w:cs="Times New Roman"/>
          <w:bCs/>
          <w:szCs w:val="24"/>
        </w:rPr>
        <w:t>You see how dependent he was, how simple he was, how unlike some of us who take an action and then hope it will turn out all right</w:t>
      </w:r>
      <w:r w:rsidR="009B2024">
        <w:rPr>
          <w:rFonts w:cs="Times New Roman"/>
          <w:bCs/>
          <w:szCs w:val="24"/>
        </w:rPr>
        <w:t xml:space="preserve">.  </w:t>
      </w:r>
      <w:r w:rsidRPr="009C1B63">
        <w:rPr>
          <w:rFonts w:cs="Times New Roman"/>
          <w:bCs/>
          <w:szCs w:val="24"/>
        </w:rPr>
        <w:t>We say something, maybe, and hope the results will be good</w:t>
      </w:r>
      <w:r w:rsidR="009B2024">
        <w:rPr>
          <w:rFonts w:cs="Times New Roman"/>
          <w:bCs/>
          <w:szCs w:val="24"/>
        </w:rPr>
        <w:t xml:space="preserve">.  </w:t>
      </w:r>
      <w:r w:rsidRPr="009C1B63">
        <w:rPr>
          <w:rFonts w:cs="Times New Roman"/>
          <w:bCs/>
          <w:szCs w:val="24"/>
        </w:rPr>
        <w:t>But not Gideon</w:t>
      </w:r>
      <w:r w:rsidR="009B2024">
        <w:rPr>
          <w:rFonts w:cs="Times New Roman"/>
          <w:bCs/>
          <w:szCs w:val="24"/>
        </w:rPr>
        <w:t xml:space="preserve">.  </w:t>
      </w:r>
      <w:r w:rsidRPr="009C1B63">
        <w:rPr>
          <w:rFonts w:cs="Times New Roman"/>
          <w:bCs/>
          <w:szCs w:val="24"/>
        </w:rPr>
        <w:t>He wanted to be assured that in every step he took he would have the Lord</w:t>
      </w:r>
      <w:r w:rsidR="004F26F1">
        <w:rPr>
          <w:rFonts w:cs="Times New Roman"/>
          <w:bCs/>
          <w:szCs w:val="24"/>
        </w:rPr>
        <w:t>’</w:t>
      </w:r>
      <w:r w:rsidRPr="009C1B63">
        <w:rPr>
          <w:rFonts w:cs="Times New Roman"/>
          <w:bCs/>
          <w:szCs w:val="24"/>
        </w:rPr>
        <w:t>s approval and the Lord with him</w:t>
      </w:r>
      <w:r w:rsidR="009B2024">
        <w:rPr>
          <w:rFonts w:cs="Times New Roman"/>
          <w:bCs/>
          <w:szCs w:val="24"/>
        </w:rPr>
        <w:t xml:space="preserve">.  </w:t>
      </w:r>
      <w:r w:rsidRPr="009C1B63">
        <w:rPr>
          <w:rFonts w:cs="Times New Roman"/>
          <w:bCs/>
          <w:szCs w:val="24"/>
        </w:rPr>
        <w:t>Now this feature is needed by believers at the present moment, that we should have our own links with the Lord, be free from any party activity and wrong associations, and be assured of the Lord</w:t>
      </w:r>
      <w:r w:rsidR="004F26F1">
        <w:rPr>
          <w:rFonts w:cs="Times New Roman"/>
          <w:bCs/>
          <w:szCs w:val="24"/>
        </w:rPr>
        <w:t>’</w:t>
      </w:r>
      <w:r w:rsidRPr="009C1B63">
        <w:rPr>
          <w:rFonts w:cs="Times New Roman"/>
          <w:bCs/>
          <w:szCs w:val="24"/>
        </w:rPr>
        <w:t>s approval in the steps we take.</w:t>
      </w:r>
    </w:p>
    <w:p w14:paraId="1529E678" w14:textId="62B7F511"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And then we have Barak</w:t>
      </w:r>
      <w:r w:rsidR="009B2024">
        <w:rPr>
          <w:rFonts w:cs="Times New Roman"/>
          <w:bCs/>
          <w:szCs w:val="24"/>
        </w:rPr>
        <w:t xml:space="preserve">.  </w:t>
      </w:r>
      <w:r w:rsidRPr="009C1B63">
        <w:rPr>
          <w:rFonts w:cs="Times New Roman"/>
          <w:bCs/>
          <w:szCs w:val="24"/>
        </w:rPr>
        <w:t>The difficulty in Barak</w:t>
      </w:r>
      <w:r w:rsidR="004F26F1">
        <w:rPr>
          <w:rFonts w:cs="Times New Roman"/>
          <w:bCs/>
          <w:szCs w:val="24"/>
        </w:rPr>
        <w:t>’</w:t>
      </w:r>
      <w:r w:rsidRPr="009C1B63">
        <w:rPr>
          <w:rFonts w:cs="Times New Roman"/>
          <w:bCs/>
          <w:szCs w:val="24"/>
        </w:rPr>
        <w:t>s day came from Jabin king of Canaan, who reigned in Hazor</w:t>
      </w:r>
      <w:r w:rsidR="006D7DB0">
        <w:rPr>
          <w:rFonts w:cs="Times New Roman"/>
          <w:bCs/>
          <w:szCs w:val="24"/>
        </w:rPr>
        <w:t xml:space="preserve">, </w:t>
      </w:r>
      <w:r w:rsidRPr="009C1B63">
        <w:rPr>
          <w:rFonts w:cs="Times New Roman"/>
          <w:bCs/>
          <w:szCs w:val="24"/>
        </w:rPr>
        <w:t xml:space="preserve">see </w:t>
      </w:r>
      <w:r w:rsidR="006D7DB0">
        <w:rPr>
          <w:rFonts w:cs="Times New Roman"/>
          <w:bCs/>
          <w:szCs w:val="24"/>
        </w:rPr>
        <w:t>Judg</w:t>
      </w:r>
      <w:r w:rsidRPr="009C1B63">
        <w:rPr>
          <w:rFonts w:cs="Times New Roman"/>
          <w:bCs/>
          <w:szCs w:val="24"/>
        </w:rPr>
        <w:t xml:space="preserve"> 4</w:t>
      </w:r>
      <w:r w:rsidR="009B2024">
        <w:rPr>
          <w:rFonts w:cs="Times New Roman"/>
          <w:bCs/>
          <w:szCs w:val="24"/>
        </w:rPr>
        <w:t xml:space="preserve">.  </w:t>
      </w:r>
      <w:r w:rsidRPr="009C1B63">
        <w:rPr>
          <w:rFonts w:cs="Times New Roman"/>
          <w:bCs/>
          <w:szCs w:val="24"/>
        </w:rPr>
        <w:t xml:space="preserve">Another Jabin, king of Hazor, had been overcome by Joshua in the previous </w:t>
      </w:r>
      <w:r w:rsidRPr="009C1B63">
        <w:rPr>
          <w:rFonts w:cs="Times New Roman"/>
          <w:bCs/>
          <w:szCs w:val="24"/>
        </w:rPr>
        <w:lastRenderedPageBreak/>
        <w:t>book</w:t>
      </w:r>
      <w:r w:rsidR="009B2024">
        <w:rPr>
          <w:rFonts w:cs="Times New Roman"/>
          <w:bCs/>
          <w:szCs w:val="24"/>
        </w:rPr>
        <w:t xml:space="preserve">.  </w:t>
      </w:r>
      <w:r w:rsidRPr="009C1B63">
        <w:rPr>
          <w:rFonts w:cs="Times New Roman"/>
          <w:bCs/>
          <w:szCs w:val="24"/>
        </w:rPr>
        <w:t>And here they come again, with Sisera and chariots of iron, in a great offensive against the children of Israel</w:t>
      </w:r>
      <w:r w:rsidR="009B2024">
        <w:rPr>
          <w:rFonts w:cs="Times New Roman"/>
          <w:bCs/>
          <w:szCs w:val="24"/>
        </w:rPr>
        <w:t xml:space="preserve">.  </w:t>
      </w:r>
      <w:r w:rsidRPr="009C1B63">
        <w:rPr>
          <w:rFonts w:cs="Times New Roman"/>
          <w:bCs/>
          <w:szCs w:val="24"/>
        </w:rPr>
        <w:t xml:space="preserve">This kind of thing happens in the history of the testimony; exercises that have been faced previously </w:t>
      </w:r>
      <w:r w:rsidR="00404BA4" w:rsidRPr="009C1B63">
        <w:rPr>
          <w:rFonts w:cs="Times New Roman"/>
          <w:bCs/>
          <w:szCs w:val="24"/>
        </w:rPr>
        <w:t xml:space="preserve">recur. </w:t>
      </w:r>
      <w:r w:rsidR="00404BA4">
        <w:rPr>
          <w:rFonts w:cs="Times New Roman"/>
          <w:bCs/>
          <w:szCs w:val="24"/>
        </w:rPr>
        <w:t xml:space="preserve"> </w:t>
      </w:r>
      <w:r w:rsidR="00404BA4" w:rsidRPr="009C1B63">
        <w:rPr>
          <w:rFonts w:cs="Times New Roman"/>
          <w:bCs/>
          <w:szCs w:val="24"/>
        </w:rPr>
        <w:t>There</w:t>
      </w:r>
      <w:r w:rsidRPr="009C1B63">
        <w:rPr>
          <w:rFonts w:cs="Times New Roman"/>
          <w:bCs/>
          <w:szCs w:val="24"/>
        </w:rPr>
        <w:t xml:space="preserve"> are two matters, dear brethren, which have been a concern to godly brethren right from the beginning of the recovery, one is the </w:t>
      </w:r>
      <w:r w:rsidR="004F26F1">
        <w:rPr>
          <w:rFonts w:cs="Times New Roman"/>
          <w:bCs/>
          <w:szCs w:val="24"/>
        </w:rPr>
        <w:t>‘</w:t>
      </w:r>
      <w:r w:rsidRPr="009C1B63">
        <w:rPr>
          <w:rFonts w:cs="Times New Roman"/>
          <w:bCs/>
          <w:szCs w:val="24"/>
        </w:rPr>
        <w:t>open</w:t>
      </w:r>
      <w:r w:rsidR="004F26F1">
        <w:rPr>
          <w:rFonts w:cs="Times New Roman"/>
          <w:bCs/>
          <w:szCs w:val="24"/>
        </w:rPr>
        <w:t>’</w:t>
      </w:r>
      <w:r w:rsidRPr="009C1B63">
        <w:rPr>
          <w:rFonts w:cs="Times New Roman"/>
          <w:bCs/>
          <w:szCs w:val="24"/>
        </w:rPr>
        <w:t xml:space="preserve"> principle, the other is worldliness</w:t>
      </w:r>
      <w:r w:rsidR="009B2024">
        <w:rPr>
          <w:rFonts w:cs="Times New Roman"/>
          <w:bCs/>
          <w:szCs w:val="24"/>
        </w:rPr>
        <w:t xml:space="preserve">.  </w:t>
      </w:r>
      <w:r w:rsidRPr="009C1B63">
        <w:rPr>
          <w:rFonts w:cs="Times New Roman"/>
          <w:bCs/>
          <w:szCs w:val="24"/>
        </w:rPr>
        <w:t>Mr</w:t>
      </w:r>
      <w:r w:rsidR="009B2024">
        <w:rPr>
          <w:rFonts w:cs="Times New Roman"/>
          <w:bCs/>
          <w:szCs w:val="24"/>
        </w:rPr>
        <w:t xml:space="preserve"> </w:t>
      </w:r>
      <w:r w:rsidRPr="009C1B63">
        <w:rPr>
          <w:rFonts w:cs="Times New Roman"/>
          <w:bCs/>
          <w:szCs w:val="24"/>
        </w:rPr>
        <w:t>Darby had to face the open principle and was concerned about the creeping in of worldliness in his time</w:t>
      </w:r>
      <w:r w:rsidR="009B2024">
        <w:rPr>
          <w:rFonts w:cs="Times New Roman"/>
          <w:bCs/>
          <w:szCs w:val="24"/>
        </w:rPr>
        <w:t xml:space="preserve">.  </w:t>
      </w:r>
      <w:r w:rsidRPr="009C1B63">
        <w:rPr>
          <w:rFonts w:cs="Times New Roman"/>
          <w:bCs/>
          <w:szCs w:val="24"/>
        </w:rPr>
        <w:t>These two features come in again and again</w:t>
      </w:r>
      <w:r w:rsidR="009B2024">
        <w:rPr>
          <w:rFonts w:cs="Times New Roman"/>
          <w:bCs/>
          <w:szCs w:val="24"/>
        </w:rPr>
        <w:t xml:space="preserve">.  </w:t>
      </w:r>
      <w:r w:rsidRPr="009C1B63">
        <w:rPr>
          <w:rFonts w:cs="Times New Roman"/>
          <w:bCs/>
          <w:szCs w:val="24"/>
        </w:rPr>
        <w:t>Every generation has to face them</w:t>
      </w:r>
      <w:r w:rsidR="009B2024">
        <w:rPr>
          <w:rFonts w:cs="Times New Roman"/>
          <w:bCs/>
          <w:szCs w:val="24"/>
        </w:rPr>
        <w:t xml:space="preserve">.  </w:t>
      </w:r>
      <w:r w:rsidRPr="009C1B63">
        <w:rPr>
          <w:rFonts w:cs="Times New Roman"/>
          <w:bCs/>
          <w:szCs w:val="24"/>
        </w:rPr>
        <w:t>How does Barak act</w:t>
      </w:r>
      <w:r w:rsidR="003C3CAD">
        <w:rPr>
          <w:rFonts w:cs="Times New Roman"/>
          <w:bCs/>
          <w:szCs w:val="24"/>
        </w:rPr>
        <w:t xml:space="preserve">?  </w:t>
      </w:r>
      <w:r w:rsidRPr="009C1B63">
        <w:rPr>
          <w:rFonts w:cs="Times New Roman"/>
          <w:bCs/>
          <w:szCs w:val="24"/>
        </w:rPr>
        <w:t>He is a man who takes responsibility, though reluctant to do so</w:t>
      </w:r>
      <w:r w:rsidR="009B2024">
        <w:rPr>
          <w:rFonts w:cs="Times New Roman"/>
          <w:bCs/>
          <w:szCs w:val="24"/>
        </w:rPr>
        <w:t xml:space="preserve">.  </w:t>
      </w:r>
      <w:r w:rsidRPr="009C1B63">
        <w:rPr>
          <w:rFonts w:cs="Times New Roman"/>
          <w:bCs/>
          <w:szCs w:val="24"/>
        </w:rPr>
        <w:t>The initiative does not come from Barak; it comes from a woman, a prophetess—it comes, you might say, from the underlying godly concern on the part of the body of the saints</w:t>
      </w:r>
      <w:r w:rsidR="009B2024">
        <w:rPr>
          <w:rFonts w:cs="Times New Roman"/>
          <w:bCs/>
          <w:szCs w:val="24"/>
        </w:rPr>
        <w:t xml:space="preserve">.  </w:t>
      </w:r>
      <w:r w:rsidRPr="009C1B63">
        <w:rPr>
          <w:rFonts w:cs="Times New Roman"/>
          <w:bCs/>
          <w:szCs w:val="24"/>
        </w:rPr>
        <w:t>There is an underlying body of concern as to these two features I have spoken about at the present time</w:t>
      </w:r>
      <w:r w:rsidR="009B2024">
        <w:rPr>
          <w:rFonts w:cs="Times New Roman"/>
          <w:bCs/>
          <w:szCs w:val="24"/>
        </w:rPr>
        <w:t xml:space="preserve">.  </w:t>
      </w:r>
      <w:r w:rsidRPr="009C1B63">
        <w:rPr>
          <w:rFonts w:cs="Times New Roman"/>
          <w:bCs/>
          <w:szCs w:val="24"/>
        </w:rPr>
        <w:t>The responsibility was laid on Barak and eventually he took it up.</w:t>
      </w:r>
    </w:p>
    <w:p w14:paraId="037B38E1" w14:textId="5677535B"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Taking on responsibility is needed when features like openness and worldliness are evident in our localities</w:t>
      </w:r>
      <w:r w:rsidR="009B2024">
        <w:rPr>
          <w:rFonts w:cs="Times New Roman"/>
          <w:bCs/>
          <w:szCs w:val="24"/>
        </w:rPr>
        <w:t xml:space="preserve">.  </w:t>
      </w:r>
      <w:r w:rsidRPr="009C1B63">
        <w:rPr>
          <w:rFonts w:cs="Times New Roman"/>
          <w:bCs/>
          <w:szCs w:val="24"/>
        </w:rPr>
        <w:t>Are they allowed to go on without any banner being raised against them</w:t>
      </w:r>
      <w:r w:rsidR="003C3CAD">
        <w:rPr>
          <w:rFonts w:cs="Times New Roman"/>
          <w:bCs/>
          <w:szCs w:val="24"/>
        </w:rPr>
        <w:t xml:space="preserve">?  </w:t>
      </w:r>
      <w:r w:rsidRPr="009C1B63">
        <w:rPr>
          <w:rFonts w:cs="Times New Roman"/>
          <w:bCs/>
          <w:szCs w:val="24"/>
        </w:rPr>
        <w:t>It is not right, brethren</w:t>
      </w:r>
      <w:r w:rsidR="009B2024">
        <w:rPr>
          <w:rFonts w:cs="Times New Roman"/>
          <w:bCs/>
          <w:szCs w:val="24"/>
        </w:rPr>
        <w:t xml:space="preserve">.  </w:t>
      </w:r>
      <w:r w:rsidRPr="009C1B63">
        <w:rPr>
          <w:rFonts w:cs="Times New Roman"/>
          <w:bCs/>
          <w:szCs w:val="24"/>
        </w:rPr>
        <w:t>It needs persons to take responsibility that these matters are faced and are overcome and do not dominate in our localities, because the enemy is continually busy</w:t>
      </w:r>
      <w:r w:rsidR="009B2024">
        <w:rPr>
          <w:rFonts w:cs="Times New Roman"/>
          <w:bCs/>
          <w:szCs w:val="24"/>
        </w:rPr>
        <w:t xml:space="preserve">.  </w:t>
      </w:r>
      <w:r w:rsidRPr="009C1B63">
        <w:rPr>
          <w:rFonts w:cs="Times New Roman"/>
          <w:bCs/>
          <w:szCs w:val="24"/>
        </w:rPr>
        <w:t>Each generation since the beginning of the recovery has had to face these features and we have to face them in our time</w:t>
      </w:r>
      <w:r w:rsidR="009B2024">
        <w:rPr>
          <w:rFonts w:cs="Times New Roman"/>
          <w:bCs/>
          <w:szCs w:val="24"/>
        </w:rPr>
        <w:t xml:space="preserve">.  </w:t>
      </w:r>
      <w:r w:rsidRPr="009C1B63">
        <w:rPr>
          <w:rFonts w:cs="Times New Roman"/>
          <w:bCs/>
          <w:szCs w:val="24"/>
        </w:rPr>
        <w:t>Let us face them, dear brethren</w:t>
      </w:r>
      <w:r w:rsidR="009B2024">
        <w:rPr>
          <w:rFonts w:cs="Times New Roman"/>
          <w:bCs/>
          <w:szCs w:val="24"/>
        </w:rPr>
        <w:t xml:space="preserve">.  </w:t>
      </w:r>
      <w:r w:rsidRPr="009C1B63">
        <w:rPr>
          <w:rFonts w:cs="Times New Roman"/>
          <w:bCs/>
          <w:szCs w:val="24"/>
        </w:rPr>
        <w:t>Let us take responsibility in our localities that these features of openness and worldliness do not overcome us but are faced and brethren helped and strengthened to overcome them.</w:t>
      </w:r>
    </w:p>
    <w:p w14:paraId="246FF199" w14:textId="2DB5211C"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we come to Samson</w:t>
      </w:r>
      <w:r w:rsidR="009B2024">
        <w:rPr>
          <w:rFonts w:cs="Times New Roman"/>
          <w:bCs/>
          <w:szCs w:val="24"/>
        </w:rPr>
        <w:t xml:space="preserve">.  </w:t>
      </w:r>
      <w:r w:rsidRPr="009C1B63">
        <w:rPr>
          <w:rFonts w:cs="Times New Roman"/>
          <w:bCs/>
          <w:szCs w:val="24"/>
        </w:rPr>
        <w:t>The threat in his day was the Philistine, that is, the will of man and the mind of man in the things of God</w:t>
      </w:r>
      <w:r w:rsidR="009B2024">
        <w:rPr>
          <w:rFonts w:cs="Times New Roman"/>
          <w:bCs/>
          <w:szCs w:val="24"/>
        </w:rPr>
        <w:t xml:space="preserve">.  </w:t>
      </w:r>
      <w:r w:rsidRPr="009C1B63">
        <w:rPr>
          <w:rFonts w:cs="Times New Roman"/>
          <w:bCs/>
          <w:szCs w:val="24"/>
        </w:rPr>
        <w:t>Many things could be said about Samson which would not be too commendable, but one feature I would like to stress is what he came to at the end of his life</w:t>
      </w:r>
      <w:r w:rsidR="009B2024">
        <w:rPr>
          <w:rFonts w:cs="Times New Roman"/>
          <w:bCs/>
          <w:szCs w:val="24"/>
        </w:rPr>
        <w:t xml:space="preserve">.  </w:t>
      </w:r>
      <w:r w:rsidRPr="009C1B63">
        <w:rPr>
          <w:rFonts w:cs="Times New Roman"/>
          <w:bCs/>
          <w:szCs w:val="24"/>
        </w:rPr>
        <w:t>You</w:t>
      </w:r>
      <w:r>
        <w:rPr>
          <w:rFonts w:cs="Times New Roman"/>
          <w:bCs/>
          <w:szCs w:val="24"/>
        </w:rPr>
        <w:t xml:space="preserve"> </w:t>
      </w:r>
      <w:r w:rsidRPr="009C1B63">
        <w:rPr>
          <w:rFonts w:cs="Times New Roman"/>
          <w:bCs/>
          <w:szCs w:val="24"/>
        </w:rPr>
        <w:t>might say it took him a long time to come to it, but he came to something in the way of dependence on God</w:t>
      </w:r>
      <w:r w:rsidR="009B2024">
        <w:rPr>
          <w:rFonts w:cs="Times New Roman"/>
          <w:bCs/>
          <w:szCs w:val="24"/>
        </w:rPr>
        <w:t xml:space="preserve">.  </w:t>
      </w:r>
      <w:r w:rsidRPr="009C1B63">
        <w:rPr>
          <w:rFonts w:cs="Times New Roman"/>
          <w:bCs/>
          <w:szCs w:val="24"/>
        </w:rPr>
        <w:t>He came to a sense of his own helplessness, that power must come from God</w:t>
      </w:r>
      <w:r w:rsidR="009B2024">
        <w:rPr>
          <w:rFonts w:cs="Times New Roman"/>
          <w:bCs/>
          <w:szCs w:val="24"/>
        </w:rPr>
        <w:t xml:space="preserve">.  </w:t>
      </w:r>
      <w:r w:rsidRPr="009C1B63">
        <w:rPr>
          <w:rFonts w:cs="Times New Roman"/>
          <w:bCs/>
          <w:szCs w:val="24"/>
        </w:rPr>
        <w:t>Oh how needful this is in dealing with the will of man and the mind of man</w:t>
      </w:r>
      <w:r w:rsidR="009B2024">
        <w:rPr>
          <w:rFonts w:cs="Times New Roman"/>
          <w:bCs/>
          <w:szCs w:val="24"/>
        </w:rPr>
        <w:t xml:space="preserve">.  </w:t>
      </w:r>
      <w:r w:rsidRPr="009C1B63">
        <w:rPr>
          <w:rFonts w:cs="Times New Roman"/>
          <w:bCs/>
          <w:szCs w:val="24"/>
        </w:rPr>
        <w:t>The will of man and the mind of man would operate in every one of us if we gave way</w:t>
      </w:r>
      <w:r w:rsidR="009B2024">
        <w:rPr>
          <w:rFonts w:cs="Times New Roman"/>
          <w:bCs/>
          <w:szCs w:val="24"/>
        </w:rPr>
        <w:t xml:space="preserve">.  </w:t>
      </w:r>
      <w:r w:rsidRPr="009C1B63">
        <w:rPr>
          <w:rFonts w:cs="Times New Roman"/>
          <w:bCs/>
          <w:szCs w:val="24"/>
        </w:rPr>
        <w:t>The antidote to the will of man and the mind of man is the will of God and the mind of Christ</w:t>
      </w:r>
      <w:r w:rsidR="009B2024">
        <w:rPr>
          <w:rFonts w:cs="Times New Roman"/>
          <w:bCs/>
          <w:szCs w:val="24"/>
        </w:rPr>
        <w:t xml:space="preserve">.  </w:t>
      </w:r>
      <w:r w:rsidRPr="009C1B63">
        <w:rPr>
          <w:rFonts w:cs="Times New Roman"/>
          <w:bCs/>
          <w:szCs w:val="24"/>
        </w:rPr>
        <w:t>We need to be committed to these two blessed features and we have the wherewithal in having the Spirit</w:t>
      </w:r>
      <w:r w:rsidR="009B2024">
        <w:rPr>
          <w:rFonts w:cs="Times New Roman"/>
          <w:bCs/>
          <w:szCs w:val="24"/>
        </w:rPr>
        <w:t xml:space="preserve">.  </w:t>
      </w:r>
      <w:r w:rsidRPr="009C1B63">
        <w:rPr>
          <w:rFonts w:cs="Times New Roman"/>
          <w:bCs/>
          <w:szCs w:val="24"/>
        </w:rPr>
        <w:t xml:space="preserve">Samson was a man of great exploits, but I am not going to speak </w:t>
      </w:r>
      <w:r w:rsidRPr="009C1B63">
        <w:rPr>
          <w:rFonts w:cs="Times New Roman"/>
          <w:bCs/>
          <w:szCs w:val="24"/>
        </w:rPr>
        <w:lastRenderedPageBreak/>
        <w:t>about his exploits</w:t>
      </w:r>
      <w:r w:rsidR="009B2024">
        <w:rPr>
          <w:rFonts w:cs="Times New Roman"/>
          <w:bCs/>
          <w:szCs w:val="24"/>
        </w:rPr>
        <w:t xml:space="preserve">.  </w:t>
      </w:r>
      <w:r w:rsidRPr="009C1B63">
        <w:rPr>
          <w:rFonts w:cs="Times New Roman"/>
          <w:bCs/>
          <w:szCs w:val="24"/>
        </w:rPr>
        <w:t>The Spirit of God came upon him and he certainly did some great things, some wonderful things, but the end of his life corresponds with the day in which we are, that is, he was humbled</w:t>
      </w:r>
      <w:r w:rsidR="009B2024">
        <w:rPr>
          <w:rFonts w:cs="Times New Roman"/>
          <w:bCs/>
          <w:szCs w:val="24"/>
        </w:rPr>
        <w:t xml:space="preserve">.  </w:t>
      </w:r>
      <w:r w:rsidRPr="009C1B63">
        <w:rPr>
          <w:rFonts w:cs="Times New Roman"/>
          <w:bCs/>
          <w:szCs w:val="24"/>
        </w:rPr>
        <w:t>He gave away the very secret of his life</w:t>
      </w:r>
      <w:r w:rsidR="009B2024">
        <w:rPr>
          <w:rFonts w:cs="Times New Roman"/>
          <w:bCs/>
          <w:szCs w:val="24"/>
        </w:rPr>
        <w:t xml:space="preserve">.  </w:t>
      </w:r>
      <w:r w:rsidRPr="009C1B63">
        <w:rPr>
          <w:rFonts w:cs="Times New Roman"/>
          <w:bCs/>
          <w:szCs w:val="24"/>
        </w:rPr>
        <w:t>He was tempted; he was under the influence of the Philistine woman and she gradually acted so that he lost his power</w:t>
      </w:r>
      <w:r w:rsidR="009B2024">
        <w:rPr>
          <w:rFonts w:cs="Times New Roman"/>
          <w:bCs/>
          <w:szCs w:val="24"/>
        </w:rPr>
        <w:t xml:space="preserve">.  </w:t>
      </w:r>
      <w:r w:rsidRPr="009C1B63">
        <w:rPr>
          <w:rFonts w:cs="Times New Roman"/>
          <w:bCs/>
          <w:szCs w:val="24"/>
        </w:rPr>
        <w:t>Poor man</w:t>
      </w:r>
      <w:r w:rsidR="003C3CAD">
        <w:rPr>
          <w:rFonts w:cs="Times New Roman"/>
          <w:bCs/>
          <w:szCs w:val="24"/>
        </w:rPr>
        <w:t xml:space="preserve">! </w:t>
      </w:r>
      <w:r w:rsidRPr="009C1B63">
        <w:rPr>
          <w:rFonts w:cs="Times New Roman"/>
          <w:bCs/>
          <w:szCs w:val="24"/>
        </w:rPr>
        <w:t>he rose up as he had done before and thought he would act as at other times, but he had lost his power</w:t>
      </w:r>
      <w:r w:rsidR="00794100">
        <w:rPr>
          <w:rFonts w:cs="Times New Roman"/>
          <w:bCs/>
          <w:szCs w:val="24"/>
        </w:rPr>
        <w:t xml:space="preserve">, </w:t>
      </w:r>
      <w:r w:rsidRPr="009C1B63">
        <w:rPr>
          <w:rFonts w:cs="Times New Roman"/>
          <w:bCs/>
          <w:szCs w:val="24"/>
        </w:rPr>
        <w:t xml:space="preserve">see </w:t>
      </w:r>
      <w:r w:rsidR="00794100">
        <w:rPr>
          <w:rFonts w:cs="Times New Roman"/>
          <w:bCs/>
          <w:szCs w:val="24"/>
        </w:rPr>
        <w:t>Judg</w:t>
      </w:r>
      <w:r w:rsidRPr="009C1B63">
        <w:rPr>
          <w:rFonts w:cs="Times New Roman"/>
          <w:bCs/>
          <w:szCs w:val="24"/>
        </w:rPr>
        <w:t xml:space="preserve"> 16: 20.</w:t>
      </w:r>
    </w:p>
    <w:p w14:paraId="33C6F462" w14:textId="1313962E"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Dear brethren, we are under reproach, as Samson was</w:t>
      </w:r>
      <w:r w:rsidR="009B2024">
        <w:rPr>
          <w:rFonts w:cs="Times New Roman"/>
          <w:bCs/>
          <w:szCs w:val="24"/>
        </w:rPr>
        <w:t xml:space="preserve">.  </w:t>
      </w:r>
      <w:r w:rsidRPr="009C1B63">
        <w:rPr>
          <w:rFonts w:cs="Times New Roman"/>
          <w:bCs/>
          <w:szCs w:val="24"/>
        </w:rPr>
        <w:t>Samson was under reproach through his own fault, and much of the reproach that attaches to us publicly at the present time is because of our own fault, our own wrongdoing</w:t>
      </w:r>
      <w:r w:rsidR="009B2024">
        <w:rPr>
          <w:rFonts w:cs="Times New Roman"/>
          <w:bCs/>
          <w:szCs w:val="24"/>
        </w:rPr>
        <w:t xml:space="preserve">.  </w:t>
      </w:r>
      <w:r w:rsidRPr="009C1B63">
        <w:rPr>
          <w:rFonts w:cs="Times New Roman"/>
          <w:bCs/>
          <w:szCs w:val="24"/>
        </w:rPr>
        <w:t xml:space="preserve">It is not all the reproach of Christ—thank God there is some of the reproach of Christ—but some is reproach that we have brought on ourselves just as Samson did so that he was made sport of by the </w:t>
      </w:r>
      <w:r w:rsidR="00870948" w:rsidRPr="009C1B63">
        <w:rPr>
          <w:rFonts w:cs="Times New Roman"/>
          <w:bCs/>
          <w:szCs w:val="24"/>
        </w:rPr>
        <w:t xml:space="preserve">Philistines. </w:t>
      </w:r>
      <w:r w:rsidR="00870948">
        <w:rPr>
          <w:rFonts w:cs="Times New Roman"/>
          <w:bCs/>
          <w:szCs w:val="24"/>
        </w:rPr>
        <w:t xml:space="preserve"> </w:t>
      </w:r>
      <w:r w:rsidR="00870948" w:rsidRPr="009C1B63">
        <w:rPr>
          <w:rFonts w:cs="Times New Roman"/>
          <w:bCs/>
          <w:szCs w:val="24"/>
        </w:rPr>
        <w:t>Then</w:t>
      </w:r>
      <w:r w:rsidRPr="009C1B63">
        <w:rPr>
          <w:rFonts w:cs="Times New Roman"/>
          <w:bCs/>
          <w:szCs w:val="24"/>
        </w:rPr>
        <w:t xml:space="preserve"> it says, </w:t>
      </w:r>
      <w:r w:rsidR="004F26F1">
        <w:rPr>
          <w:rFonts w:cs="Times New Roman"/>
          <w:bCs/>
          <w:szCs w:val="24"/>
        </w:rPr>
        <w:t>“</w:t>
      </w:r>
      <w:r w:rsidRPr="009C1B63">
        <w:rPr>
          <w:rFonts w:cs="Times New Roman"/>
          <w:bCs/>
          <w:szCs w:val="24"/>
        </w:rPr>
        <w:t>But the hair of his head began to grow</w:t>
      </w:r>
      <w:r w:rsidR="004F26F1">
        <w:rPr>
          <w:rFonts w:cs="Times New Roman"/>
          <w:bCs/>
          <w:szCs w:val="24"/>
        </w:rPr>
        <w:t>”</w:t>
      </w:r>
      <w:r w:rsidRPr="009C1B63">
        <w:rPr>
          <w:rFonts w:cs="Times New Roman"/>
          <w:bCs/>
          <w:szCs w:val="24"/>
        </w:rPr>
        <w:t xml:space="preserve">, </w:t>
      </w:r>
      <w:r w:rsidR="00601921">
        <w:rPr>
          <w:rFonts w:cs="Times New Roman"/>
          <w:bCs/>
          <w:szCs w:val="24"/>
        </w:rPr>
        <w:t>Judg</w:t>
      </w:r>
      <w:r w:rsidRPr="009C1B63">
        <w:rPr>
          <w:rFonts w:cs="Times New Roman"/>
          <w:bCs/>
          <w:szCs w:val="24"/>
        </w:rPr>
        <w:t xml:space="preserve"> 16: 22</w:t>
      </w:r>
      <w:r w:rsidR="009B2024">
        <w:rPr>
          <w:rFonts w:cs="Times New Roman"/>
          <w:bCs/>
          <w:szCs w:val="24"/>
        </w:rPr>
        <w:t xml:space="preserve">.  </w:t>
      </w:r>
      <w:r w:rsidRPr="009C1B63">
        <w:rPr>
          <w:rFonts w:cs="Times New Roman"/>
          <w:bCs/>
          <w:szCs w:val="24"/>
        </w:rPr>
        <w:t>Unnoticed, his hair began to grow</w:t>
      </w:r>
      <w:r w:rsidR="009B2024">
        <w:rPr>
          <w:rFonts w:cs="Times New Roman"/>
          <w:bCs/>
          <w:szCs w:val="24"/>
        </w:rPr>
        <w:t xml:space="preserve">.  </w:t>
      </w:r>
      <w:r w:rsidRPr="009C1B63">
        <w:rPr>
          <w:rFonts w:cs="Times New Roman"/>
          <w:bCs/>
          <w:szCs w:val="24"/>
        </w:rPr>
        <w:t>He could no longer speak about the seven locks of his head as he did earlier, but his hair began to grow</w:t>
      </w:r>
      <w:r w:rsidR="009B2024">
        <w:rPr>
          <w:rFonts w:cs="Times New Roman"/>
          <w:bCs/>
          <w:szCs w:val="24"/>
        </w:rPr>
        <w:t xml:space="preserve">.  </w:t>
      </w:r>
      <w:r w:rsidRPr="009C1B63">
        <w:rPr>
          <w:rFonts w:cs="Times New Roman"/>
          <w:bCs/>
          <w:szCs w:val="24"/>
        </w:rPr>
        <w:t>It was a sign of life</w:t>
      </w:r>
      <w:r w:rsidR="009B2024">
        <w:rPr>
          <w:rFonts w:cs="Times New Roman"/>
          <w:bCs/>
          <w:szCs w:val="24"/>
        </w:rPr>
        <w:t xml:space="preserve">.  </w:t>
      </w:r>
      <w:r w:rsidRPr="009C1B63">
        <w:rPr>
          <w:rFonts w:cs="Times New Roman"/>
          <w:bCs/>
          <w:szCs w:val="24"/>
        </w:rPr>
        <w:t>What we need, dear brethren, is the evidence of</w:t>
      </w:r>
      <w:r>
        <w:rPr>
          <w:rFonts w:cs="Times New Roman"/>
          <w:bCs/>
          <w:szCs w:val="24"/>
        </w:rPr>
        <w:t xml:space="preserve"> </w:t>
      </w:r>
      <w:r w:rsidRPr="009C1B63">
        <w:rPr>
          <w:rFonts w:cs="Times New Roman"/>
          <w:bCs/>
          <w:szCs w:val="24"/>
        </w:rPr>
        <w:t>life</w:t>
      </w:r>
      <w:r w:rsidR="009B2024">
        <w:rPr>
          <w:rFonts w:cs="Times New Roman"/>
          <w:bCs/>
          <w:szCs w:val="24"/>
        </w:rPr>
        <w:t xml:space="preserve">.  </w:t>
      </w:r>
      <w:r w:rsidRPr="009C1B63">
        <w:rPr>
          <w:rFonts w:cs="Times New Roman"/>
          <w:bCs/>
          <w:szCs w:val="24"/>
        </w:rPr>
        <w:t>It was a small beginning with Samson, unnoticed by the Philistines, but his hair began to grow; life was coming in</w:t>
      </w:r>
      <w:r w:rsidR="009B2024">
        <w:rPr>
          <w:rFonts w:cs="Times New Roman"/>
          <w:bCs/>
          <w:szCs w:val="24"/>
        </w:rPr>
        <w:t xml:space="preserve">.  </w:t>
      </w:r>
      <w:r w:rsidRPr="009C1B63">
        <w:rPr>
          <w:rFonts w:cs="Times New Roman"/>
          <w:bCs/>
          <w:szCs w:val="24"/>
        </w:rPr>
        <w:t>Then he prayed</w:t>
      </w:r>
      <w:r w:rsidR="009B2024">
        <w:rPr>
          <w:rFonts w:cs="Times New Roman"/>
          <w:bCs/>
          <w:szCs w:val="24"/>
        </w:rPr>
        <w:t xml:space="preserve">.  </w:t>
      </w:r>
      <w:r w:rsidRPr="009C1B63">
        <w:rPr>
          <w:rFonts w:cs="Times New Roman"/>
          <w:bCs/>
          <w:szCs w:val="24"/>
        </w:rPr>
        <w:t>Twice Samson prayed in his life, once when he was faint after a great victory in chapter 15 and now in chapter 16</w:t>
      </w:r>
      <w:r w:rsidR="009B2024">
        <w:rPr>
          <w:rFonts w:cs="Times New Roman"/>
          <w:bCs/>
          <w:szCs w:val="24"/>
        </w:rPr>
        <w:t xml:space="preserve">.  </w:t>
      </w:r>
      <w:r w:rsidRPr="009C1B63">
        <w:rPr>
          <w:rFonts w:cs="Times New Roman"/>
          <w:bCs/>
          <w:szCs w:val="24"/>
        </w:rPr>
        <w:t xml:space="preserve">He prayed and said, </w:t>
      </w:r>
      <w:r w:rsidR="004F26F1">
        <w:rPr>
          <w:rFonts w:cs="Times New Roman"/>
          <w:bCs/>
          <w:szCs w:val="24"/>
        </w:rPr>
        <w:t>“</w:t>
      </w:r>
      <w:r w:rsidRPr="009C1B63">
        <w:rPr>
          <w:rFonts w:cs="Times New Roman"/>
          <w:bCs/>
          <w:szCs w:val="24"/>
        </w:rPr>
        <w:t>Lord Jehovah, remember me, I pray thee, and strengthen me, I pray thee, only this once, O God</w:t>
      </w:r>
      <w:r w:rsidR="004F26F1">
        <w:rPr>
          <w:rFonts w:cs="Times New Roman"/>
          <w:bCs/>
          <w:szCs w:val="24"/>
        </w:rPr>
        <w:t>”</w:t>
      </w:r>
      <w:r w:rsidRPr="009C1B63">
        <w:rPr>
          <w:rFonts w:cs="Times New Roman"/>
          <w:bCs/>
          <w:szCs w:val="24"/>
        </w:rPr>
        <w:t xml:space="preserve">, </w:t>
      </w:r>
      <w:r w:rsidR="00833DE2">
        <w:rPr>
          <w:rFonts w:cs="Times New Roman"/>
          <w:bCs/>
          <w:szCs w:val="24"/>
        </w:rPr>
        <w:t>Judg</w:t>
      </w:r>
      <w:r w:rsidRPr="009C1B63">
        <w:rPr>
          <w:rFonts w:cs="Times New Roman"/>
          <w:bCs/>
          <w:szCs w:val="24"/>
        </w:rPr>
        <w:t xml:space="preserve"> 16: 28</w:t>
      </w:r>
      <w:r w:rsidR="009B2024">
        <w:rPr>
          <w:rFonts w:cs="Times New Roman"/>
          <w:bCs/>
          <w:szCs w:val="24"/>
        </w:rPr>
        <w:t xml:space="preserve">.  </w:t>
      </w:r>
      <w:r w:rsidRPr="009C1B63">
        <w:rPr>
          <w:rFonts w:cs="Times New Roman"/>
          <w:bCs/>
          <w:szCs w:val="24"/>
        </w:rPr>
        <w:t>Oh how earnest he is, how dependent he is</w:t>
      </w:r>
      <w:r w:rsidR="003C3CAD">
        <w:rPr>
          <w:rFonts w:cs="Times New Roman"/>
          <w:bCs/>
          <w:szCs w:val="24"/>
        </w:rPr>
        <w:t xml:space="preserve">!  </w:t>
      </w:r>
      <w:r w:rsidRPr="009C1B63">
        <w:rPr>
          <w:rFonts w:cs="Times New Roman"/>
          <w:bCs/>
          <w:szCs w:val="24"/>
        </w:rPr>
        <w:t>How we need to be like this, dear brethren</w:t>
      </w:r>
      <w:r w:rsidR="009B2024">
        <w:rPr>
          <w:rFonts w:cs="Times New Roman"/>
          <w:bCs/>
          <w:szCs w:val="24"/>
        </w:rPr>
        <w:t xml:space="preserve">.  </w:t>
      </w:r>
      <w:r w:rsidRPr="009C1B63">
        <w:rPr>
          <w:rFonts w:cs="Times New Roman"/>
          <w:bCs/>
          <w:szCs w:val="24"/>
        </w:rPr>
        <w:t>If we are not the humblest believers in Christendom, we have not learned anything</w:t>
      </w:r>
      <w:r w:rsidR="009B2024">
        <w:rPr>
          <w:rFonts w:cs="Times New Roman"/>
          <w:bCs/>
          <w:szCs w:val="24"/>
        </w:rPr>
        <w:t xml:space="preserve">.  </w:t>
      </w:r>
      <w:r w:rsidRPr="009C1B63">
        <w:rPr>
          <w:rFonts w:cs="Times New Roman"/>
          <w:bCs/>
          <w:szCs w:val="24"/>
        </w:rPr>
        <w:t>Samson was humbled and he was completely dependent on God</w:t>
      </w:r>
      <w:r w:rsidR="009B2024">
        <w:rPr>
          <w:rFonts w:cs="Times New Roman"/>
          <w:bCs/>
          <w:szCs w:val="24"/>
        </w:rPr>
        <w:t xml:space="preserve">.  </w:t>
      </w:r>
      <w:r w:rsidRPr="009C1B63">
        <w:rPr>
          <w:rFonts w:cs="Times New Roman"/>
          <w:bCs/>
          <w:szCs w:val="24"/>
        </w:rPr>
        <w:t xml:space="preserve">He </w:t>
      </w:r>
      <w:r w:rsidR="00601921">
        <w:rPr>
          <w:rFonts w:cs="Times New Roman"/>
          <w:bCs/>
          <w:szCs w:val="24"/>
        </w:rPr>
        <w:t>realis</w:t>
      </w:r>
      <w:r w:rsidRPr="009C1B63">
        <w:rPr>
          <w:rFonts w:cs="Times New Roman"/>
          <w:bCs/>
          <w:szCs w:val="24"/>
        </w:rPr>
        <w:t>ed he had no power of his own</w:t>
      </w:r>
      <w:r w:rsidR="009B2024">
        <w:rPr>
          <w:rFonts w:cs="Times New Roman"/>
          <w:bCs/>
          <w:szCs w:val="24"/>
        </w:rPr>
        <w:t xml:space="preserve">.  </w:t>
      </w:r>
      <w:r w:rsidRPr="009C1B63">
        <w:rPr>
          <w:rFonts w:cs="Times New Roman"/>
          <w:bCs/>
          <w:szCs w:val="24"/>
        </w:rPr>
        <w:t>He could go previously in power and overcome the Philistines and all concerned, but here he is in humbling circumstances, and that is how we are.</w:t>
      </w:r>
    </w:p>
    <w:p w14:paraId="729A1F93" w14:textId="27B68F7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Let us accept the humbling and keep humble</w:t>
      </w:r>
      <w:r w:rsidR="009B2024">
        <w:rPr>
          <w:rFonts w:cs="Times New Roman"/>
          <w:bCs/>
          <w:szCs w:val="24"/>
        </w:rPr>
        <w:t xml:space="preserve">.  </w:t>
      </w:r>
      <w:r w:rsidRPr="009C1B63">
        <w:rPr>
          <w:rFonts w:cs="Times New Roman"/>
          <w:bCs/>
          <w:szCs w:val="24"/>
        </w:rPr>
        <w:t>It is difficult to keep humble</w:t>
      </w:r>
      <w:r w:rsidR="009B2024">
        <w:rPr>
          <w:rFonts w:cs="Times New Roman"/>
          <w:bCs/>
          <w:szCs w:val="24"/>
        </w:rPr>
        <w:t xml:space="preserve">.  </w:t>
      </w:r>
      <w:r w:rsidRPr="009C1B63">
        <w:rPr>
          <w:rFonts w:cs="Times New Roman"/>
          <w:bCs/>
          <w:szCs w:val="24"/>
        </w:rPr>
        <w:t>Even Paul, after he had been caught up to the third heaven, needed something additional to keep him humble</w:t>
      </w:r>
      <w:r w:rsidR="009B2024">
        <w:rPr>
          <w:rFonts w:cs="Times New Roman"/>
          <w:bCs/>
          <w:szCs w:val="24"/>
        </w:rPr>
        <w:t xml:space="preserve">.  </w:t>
      </w:r>
      <w:r w:rsidRPr="009C1B63">
        <w:rPr>
          <w:rFonts w:cs="Times New Roman"/>
          <w:bCs/>
          <w:szCs w:val="24"/>
        </w:rPr>
        <w:t>There were other things that kept him humble and one was the memory of the wrong he had done to the people of God, but after being in the third heaven he required an additional thorn for the flesh to keep him humble</w:t>
      </w:r>
      <w:r w:rsidR="009B2024">
        <w:rPr>
          <w:rFonts w:cs="Times New Roman"/>
          <w:bCs/>
          <w:szCs w:val="24"/>
        </w:rPr>
        <w:t xml:space="preserve">.  </w:t>
      </w:r>
      <w:r w:rsidRPr="009C1B63">
        <w:rPr>
          <w:rFonts w:cs="Times New Roman"/>
          <w:bCs/>
          <w:szCs w:val="24"/>
        </w:rPr>
        <w:t>We so tend to be elated</w:t>
      </w:r>
      <w:r w:rsidR="009B2024">
        <w:rPr>
          <w:rFonts w:cs="Times New Roman"/>
          <w:bCs/>
          <w:szCs w:val="24"/>
        </w:rPr>
        <w:t xml:space="preserve">.  </w:t>
      </w:r>
      <w:r w:rsidRPr="009C1B63">
        <w:rPr>
          <w:rFonts w:cs="Times New Roman"/>
          <w:bCs/>
          <w:szCs w:val="24"/>
        </w:rPr>
        <w:t>We may well keep humble because of the reproach we have brought on ourselves</w:t>
      </w:r>
      <w:r w:rsidR="009B2024">
        <w:rPr>
          <w:rFonts w:cs="Times New Roman"/>
          <w:bCs/>
          <w:szCs w:val="24"/>
        </w:rPr>
        <w:t xml:space="preserve">.  </w:t>
      </w:r>
      <w:r w:rsidRPr="009C1B63">
        <w:rPr>
          <w:rFonts w:cs="Times New Roman"/>
          <w:bCs/>
          <w:szCs w:val="24"/>
        </w:rPr>
        <w:t>Also, certain matters continue unsettled</w:t>
      </w:r>
      <w:r w:rsidR="009B2024">
        <w:rPr>
          <w:rFonts w:cs="Times New Roman"/>
          <w:bCs/>
          <w:szCs w:val="24"/>
        </w:rPr>
        <w:t xml:space="preserve">.  </w:t>
      </w:r>
      <w:r w:rsidRPr="009C1B63">
        <w:rPr>
          <w:rFonts w:cs="Times New Roman"/>
          <w:bCs/>
          <w:szCs w:val="24"/>
        </w:rPr>
        <w:t>I think the Lord is bent on keeping us humble</w:t>
      </w:r>
      <w:r w:rsidR="009B2024">
        <w:rPr>
          <w:rFonts w:cs="Times New Roman"/>
          <w:bCs/>
          <w:szCs w:val="24"/>
        </w:rPr>
        <w:t xml:space="preserve">.  </w:t>
      </w:r>
      <w:r w:rsidRPr="009C1B63">
        <w:rPr>
          <w:rFonts w:cs="Times New Roman"/>
          <w:bCs/>
          <w:szCs w:val="24"/>
        </w:rPr>
        <w:t xml:space="preserve">If we had every matter </w:t>
      </w:r>
      <w:r w:rsidR="00601921" w:rsidRPr="009C1B63">
        <w:rPr>
          <w:rFonts w:cs="Times New Roman"/>
          <w:bCs/>
          <w:szCs w:val="24"/>
        </w:rPr>
        <w:lastRenderedPageBreak/>
        <w:t>settled,</w:t>
      </w:r>
      <w:r w:rsidRPr="009C1B63">
        <w:rPr>
          <w:rFonts w:cs="Times New Roman"/>
          <w:bCs/>
          <w:szCs w:val="24"/>
        </w:rPr>
        <w:t xml:space="preserve"> we might be a little more like Laodicea again, but Samson was a humble, dependent man, and in that way he met the Philistine</w:t>
      </w:r>
      <w:r w:rsidR="009B2024">
        <w:rPr>
          <w:rFonts w:cs="Times New Roman"/>
          <w:bCs/>
          <w:szCs w:val="24"/>
        </w:rPr>
        <w:t xml:space="preserve">.  </w:t>
      </w:r>
      <w:r w:rsidRPr="009C1B63">
        <w:rPr>
          <w:rFonts w:cs="Times New Roman"/>
          <w:bCs/>
          <w:szCs w:val="24"/>
        </w:rPr>
        <w:t>Let us be devoted to the will of God, and concerned to have the mind of Christ</w:t>
      </w:r>
      <w:r w:rsidR="009B2024">
        <w:rPr>
          <w:rFonts w:cs="Times New Roman"/>
          <w:bCs/>
          <w:szCs w:val="24"/>
        </w:rPr>
        <w:t xml:space="preserve">.  </w:t>
      </w:r>
      <w:r w:rsidRPr="009C1B63">
        <w:rPr>
          <w:rFonts w:cs="Times New Roman"/>
          <w:bCs/>
          <w:szCs w:val="24"/>
        </w:rPr>
        <w:t>Actually, the final victory Samson secured was greater than all the earlier exploits in his life</w:t>
      </w:r>
      <w:r w:rsidR="009B2024">
        <w:rPr>
          <w:rFonts w:cs="Times New Roman"/>
          <w:bCs/>
          <w:szCs w:val="24"/>
        </w:rPr>
        <w:t xml:space="preserve">.  </w:t>
      </w:r>
      <w:r w:rsidRPr="009C1B63">
        <w:rPr>
          <w:rFonts w:cs="Times New Roman"/>
          <w:bCs/>
          <w:szCs w:val="24"/>
        </w:rPr>
        <w:t>There are features we see in these men that the Lord would help us to be formed in.</w:t>
      </w:r>
    </w:p>
    <w:p w14:paraId="2F748997" w14:textId="39496AF4"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And so we come to Jephthah</w:t>
      </w:r>
      <w:r w:rsidR="009B2024">
        <w:rPr>
          <w:rFonts w:cs="Times New Roman"/>
          <w:bCs/>
          <w:szCs w:val="24"/>
        </w:rPr>
        <w:t xml:space="preserve">.  </w:t>
      </w:r>
      <w:r w:rsidRPr="009C1B63">
        <w:rPr>
          <w:rFonts w:cs="Times New Roman"/>
          <w:bCs/>
          <w:szCs w:val="24"/>
        </w:rPr>
        <w:t>The opposition in Jephthah</w:t>
      </w:r>
      <w:r w:rsidR="004F26F1">
        <w:rPr>
          <w:rFonts w:cs="Times New Roman"/>
          <w:bCs/>
          <w:szCs w:val="24"/>
        </w:rPr>
        <w:t>’</w:t>
      </w:r>
      <w:r w:rsidRPr="009C1B63">
        <w:rPr>
          <w:rFonts w:cs="Times New Roman"/>
          <w:bCs/>
          <w:szCs w:val="24"/>
        </w:rPr>
        <w:t>s day came from the children of Ammon</w:t>
      </w:r>
      <w:r w:rsidR="009B2024">
        <w:rPr>
          <w:rFonts w:cs="Times New Roman"/>
          <w:bCs/>
          <w:szCs w:val="24"/>
        </w:rPr>
        <w:t xml:space="preserve">.  </w:t>
      </w:r>
      <w:r w:rsidRPr="009C1B63">
        <w:rPr>
          <w:rFonts w:cs="Times New Roman"/>
          <w:bCs/>
          <w:szCs w:val="24"/>
        </w:rPr>
        <w:t>It is interesting that they are not so often called Ammonites, they are usually called the children of Ammon</w:t>
      </w:r>
      <w:r w:rsidR="009B2024">
        <w:rPr>
          <w:rFonts w:cs="Times New Roman"/>
          <w:bCs/>
          <w:szCs w:val="24"/>
        </w:rPr>
        <w:t xml:space="preserve">.  </w:t>
      </w:r>
      <w:r w:rsidRPr="009C1B63">
        <w:rPr>
          <w:rFonts w:cs="Times New Roman"/>
          <w:bCs/>
          <w:szCs w:val="24"/>
        </w:rPr>
        <w:t>Even when Ammon and Moab were born it says that Moab was the father of the Moabites, but it says that Ammon was the father of the children of Ammon</w:t>
      </w:r>
      <w:r w:rsidR="001817B8">
        <w:rPr>
          <w:rFonts w:cs="Times New Roman"/>
          <w:bCs/>
          <w:szCs w:val="24"/>
        </w:rPr>
        <w:t>, Gen</w:t>
      </w:r>
      <w:r w:rsidRPr="009C1B63">
        <w:rPr>
          <w:rFonts w:cs="Times New Roman"/>
          <w:bCs/>
          <w:szCs w:val="24"/>
        </w:rPr>
        <w:t xml:space="preserve"> 19: 38</w:t>
      </w:r>
      <w:r w:rsidR="009B2024">
        <w:rPr>
          <w:rFonts w:cs="Times New Roman"/>
          <w:bCs/>
          <w:szCs w:val="24"/>
        </w:rPr>
        <w:t xml:space="preserve">.  </w:t>
      </w:r>
      <w:r w:rsidRPr="009C1B63">
        <w:rPr>
          <w:rFonts w:cs="Times New Roman"/>
          <w:bCs/>
          <w:szCs w:val="24"/>
        </w:rPr>
        <w:t xml:space="preserve">You will find that through nearly all the references to that nation it is </w:t>
      </w:r>
      <w:r w:rsidR="004F26F1">
        <w:rPr>
          <w:rFonts w:cs="Times New Roman"/>
          <w:bCs/>
          <w:szCs w:val="24"/>
        </w:rPr>
        <w:t>“</w:t>
      </w:r>
      <w:r w:rsidRPr="009C1B63">
        <w:rPr>
          <w:rFonts w:cs="Times New Roman"/>
          <w:bCs/>
          <w:szCs w:val="24"/>
        </w:rPr>
        <w:t>the children of Ammon</w:t>
      </w:r>
      <w:r w:rsidR="004F26F1">
        <w:rPr>
          <w:rFonts w:cs="Times New Roman"/>
          <w:bCs/>
          <w:szCs w:val="24"/>
        </w:rPr>
        <w:t>”</w:t>
      </w:r>
      <w:r w:rsidR="009B2024">
        <w:rPr>
          <w:rFonts w:cs="Times New Roman"/>
          <w:bCs/>
          <w:szCs w:val="24"/>
        </w:rPr>
        <w:t xml:space="preserve">.  </w:t>
      </w:r>
      <w:r w:rsidRPr="009C1B63">
        <w:rPr>
          <w:rFonts w:cs="Times New Roman"/>
          <w:bCs/>
          <w:szCs w:val="24"/>
        </w:rPr>
        <w:t>It is a rival family</w:t>
      </w:r>
      <w:r w:rsidR="009B2024">
        <w:rPr>
          <w:rFonts w:cs="Times New Roman"/>
          <w:bCs/>
          <w:szCs w:val="24"/>
        </w:rPr>
        <w:t xml:space="preserve">.  </w:t>
      </w:r>
      <w:r w:rsidRPr="009C1B63">
        <w:rPr>
          <w:rFonts w:cs="Times New Roman"/>
          <w:bCs/>
          <w:szCs w:val="24"/>
        </w:rPr>
        <w:t>It is another family</w:t>
      </w:r>
      <w:r w:rsidR="009B2024">
        <w:rPr>
          <w:rFonts w:cs="Times New Roman"/>
          <w:bCs/>
          <w:szCs w:val="24"/>
        </w:rPr>
        <w:t xml:space="preserve">.  </w:t>
      </w:r>
      <w:r w:rsidRPr="009C1B63">
        <w:rPr>
          <w:rFonts w:cs="Times New Roman"/>
          <w:bCs/>
          <w:szCs w:val="24"/>
        </w:rPr>
        <w:t>It corresponds to the influence of what is natural, a deadly influence</w:t>
      </w:r>
      <w:r w:rsidR="009B2024">
        <w:rPr>
          <w:rFonts w:cs="Times New Roman"/>
          <w:bCs/>
          <w:szCs w:val="24"/>
        </w:rPr>
        <w:t xml:space="preserve">.  </w:t>
      </w:r>
      <w:r w:rsidRPr="009C1B63">
        <w:rPr>
          <w:rFonts w:cs="Times New Roman"/>
          <w:bCs/>
          <w:szCs w:val="24"/>
        </w:rPr>
        <w:t>What is natural, of course, has its place, it is ordained of God just as the territory of the children of Ammon is recognised in Deuteronomy 2: 19, but the dominance of it will do damage</w:t>
      </w:r>
      <w:r w:rsidR="009B2024">
        <w:rPr>
          <w:rFonts w:cs="Times New Roman"/>
          <w:bCs/>
          <w:szCs w:val="24"/>
        </w:rPr>
        <w:t xml:space="preserve">.  </w:t>
      </w:r>
      <w:r w:rsidRPr="009C1B63">
        <w:rPr>
          <w:rFonts w:cs="Times New Roman"/>
          <w:bCs/>
          <w:szCs w:val="24"/>
        </w:rPr>
        <w:t>In the chapter in Judges which refers to Jephthah you will find the children of Ammon and also the children of Israel</w:t>
      </w:r>
      <w:r w:rsidR="009B2024">
        <w:rPr>
          <w:rFonts w:cs="Times New Roman"/>
          <w:bCs/>
          <w:szCs w:val="24"/>
        </w:rPr>
        <w:t xml:space="preserve">.  </w:t>
      </w:r>
      <w:r w:rsidRPr="009C1B63">
        <w:rPr>
          <w:rFonts w:cs="Times New Roman"/>
          <w:bCs/>
          <w:szCs w:val="24"/>
        </w:rPr>
        <w:t>The children of Israel would represent the family of God; the children of Ammon would represent the natural side, and the children of Ammon were claiming the territory of Israel</w:t>
      </w:r>
      <w:r w:rsidR="009B2024">
        <w:rPr>
          <w:rFonts w:cs="Times New Roman"/>
          <w:bCs/>
          <w:szCs w:val="24"/>
        </w:rPr>
        <w:t xml:space="preserve">.  </w:t>
      </w:r>
      <w:r w:rsidRPr="009C1B63">
        <w:rPr>
          <w:rFonts w:cs="Times New Roman"/>
          <w:bCs/>
          <w:szCs w:val="24"/>
        </w:rPr>
        <w:t>Later, in king Saul</w:t>
      </w:r>
      <w:r w:rsidR="004F26F1">
        <w:rPr>
          <w:rFonts w:cs="Times New Roman"/>
          <w:bCs/>
          <w:szCs w:val="24"/>
        </w:rPr>
        <w:t>’</w:t>
      </w:r>
      <w:r w:rsidRPr="009C1B63">
        <w:rPr>
          <w:rFonts w:cs="Times New Roman"/>
          <w:bCs/>
          <w:szCs w:val="24"/>
        </w:rPr>
        <w:t>s time, the king of the children of Ammon wanted to put out the right eyes of the men of Israel</w:t>
      </w:r>
      <w:r w:rsidR="001817B8">
        <w:rPr>
          <w:rFonts w:cs="Times New Roman"/>
          <w:bCs/>
          <w:szCs w:val="24"/>
        </w:rPr>
        <w:t xml:space="preserve">, </w:t>
      </w:r>
      <w:r w:rsidRPr="009C1B63">
        <w:rPr>
          <w:rFonts w:cs="Times New Roman"/>
          <w:bCs/>
          <w:szCs w:val="24"/>
        </w:rPr>
        <w:t xml:space="preserve">see 1 </w:t>
      </w:r>
      <w:r w:rsidR="001817B8">
        <w:rPr>
          <w:rFonts w:cs="Times New Roman"/>
          <w:bCs/>
          <w:szCs w:val="24"/>
        </w:rPr>
        <w:t>Sam</w:t>
      </w:r>
      <w:r w:rsidRPr="009C1B63">
        <w:rPr>
          <w:rFonts w:cs="Times New Roman"/>
          <w:bCs/>
          <w:szCs w:val="24"/>
        </w:rPr>
        <w:t xml:space="preserve"> 11: 2</w:t>
      </w:r>
      <w:r w:rsidR="009B2024">
        <w:rPr>
          <w:rFonts w:cs="Times New Roman"/>
          <w:bCs/>
          <w:szCs w:val="24"/>
        </w:rPr>
        <w:t xml:space="preserve">.  </w:t>
      </w:r>
      <w:r w:rsidRPr="009C1B63">
        <w:rPr>
          <w:rFonts w:cs="Times New Roman"/>
          <w:bCs/>
          <w:szCs w:val="24"/>
        </w:rPr>
        <w:t>That natural family influence would cause us not to have full vision, not to see things as they really are; it would be a reproach on the children of Israel</w:t>
      </w:r>
      <w:r w:rsidR="009B2024">
        <w:rPr>
          <w:rFonts w:cs="Times New Roman"/>
          <w:bCs/>
          <w:szCs w:val="24"/>
        </w:rPr>
        <w:t xml:space="preserve">.  </w:t>
      </w:r>
      <w:r w:rsidRPr="009C1B63">
        <w:rPr>
          <w:rFonts w:cs="Times New Roman"/>
          <w:bCs/>
          <w:szCs w:val="24"/>
        </w:rPr>
        <w:t>Later, in David</w:t>
      </w:r>
      <w:r w:rsidR="004F26F1">
        <w:rPr>
          <w:rFonts w:cs="Times New Roman"/>
          <w:bCs/>
          <w:szCs w:val="24"/>
        </w:rPr>
        <w:t>’</w:t>
      </w:r>
      <w:r w:rsidRPr="009C1B63">
        <w:rPr>
          <w:rFonts w:cs="Times New Roman"/>
          <w:bCs/>
          <w:szCs w:val="24"/>
        </w:rPr>
        <w:t xml:space="preserve">s time, when David sent a message of grace to the king of the children of Ammon, as he is called there (see 2 </w:t>
      </w:r>
      <w:r w:rsidR="00B5288D">
        <w:rPr>
          <w:rFonts w:cs="Times New Roman"/>
          <w:bCs/>
          <w:szCs w:val="24"/>
        </w:rPr>
        <w:t>Sam</w:t>
      </w:r>
      <w:r w:rsidRPr="009C1B63">
        <w:rPr>
          <w:rFonts w:cs="Times New Roman"/>
          <w:bCs/>
          <w:szCs w:val="24"/>
        </w:rPr>
        <w:t xml:space="preserve"> 10), they despised the spirit of grace and cut off half the beards </w:t>
      </w:r>
      <w:r w:rsidR="00833DE2" w:rsidRPr="009C1B63">
        <w:rPr>
          <w:rFonts w:cs="Times New Roman"/>
          <w:bCs/>
          <w:szCs w:val="24"/>
        </w:rPr>
        <w:t>and certain</w:t>
      </w:r>
      <w:r w:rsidRPr="009C1B63">
        <w:rPr>
          <w:rFonts w:cs="Times New Roman"/>
          <w:bCs/>
          <w:szCs w:val="24"/>
        </w:rPr>
        <w:t xml:space="preserve"> parts of the clothes of the messengers; they made them objects of ridicule</w:t>
      </w:r>
      <w:r w:rsidR="009B2024">
        <w:rPr>
          <w:rFonts w:cs="Times New Roman"/>
          <w:bCs/>
          <w:szCs w:val="24"/>
        </w:rPr>
        <w:t xml:space="preserve">.  </w:t>
      </w:r>
      <w:r w:rsidRPr="009C1B63">
        <w:rPr>
          <w:rFonts w:cs="Times New Roman"/>
          <w:bCs/>
          <w:szCs w:val="24"/>
        </w:rPr>
        <w:t>The influence of what is natural is baneful if it is dominant; it has its place, as I have said, but when it becomes dominant, as it was in Jephthah</w:t>
      </w:r>
      <w:r w:rsidR="004F26F1">
        <w:rPr>
          <w:rFonts w:cs="Times New Roman"/>
          <w:bCs/>
          <w:szCs w:val="24"/>
        </w:rPr>
        <w:t>’</w:t>
      </w:r>
      <w:r w:rsidRPr="009C1B63">
        <w:rPr>
          <w:rFonts w:cs="Times New Roman"/>
          <w:bCs/>
          <w:szCs w:val="24"/>
        </w:rPr>
        <w:t>s time, it represents a serious threat indeed.</w:t>
      </w:r>
    </w:p>
    <w:p w14:paraId="2E8F4796" w14:textId="191FE4E2"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the feature seen in Jephthah is this,</w:t>
      </w:r>
      <w:r>
        <w:rPr>
          <w:rFonts w:cs="Times New Roman"/>
          <w:bCs/>
          <w:szCs w:val="24"/>
        </w:rPr>
        <w:t xml:space="preserve"> </w:t>
      </w:r>
      <w:r w:rsidRPr="009C1B63">
        <w:rPr>
          <w:rFonts w:cs="Times New Roman"/>
          <w:bCs/>
          <w:szCs w:val="24"/>
        </w:rPr>
        <w:t>that he sees the issue, he sees clearly what the issue is, which is a very necessary feature</w:t>
      </w:r>
      <w:r w:rsidR="009B2024">
        <w:rPr>
          <w:rFonts w:cs="Times New Roman"/>
          <w:bCs/>
          <w:szCs w:val="24"/>
        </w:rPr>
        <w:t xml:space="preserve">.  </w:t>
      </w:r>
      <w:r w:rsidRPr="009C1B63">
        <w:rPr>
          <w:rFonts w:cs="Times New Roman"/>
          <w:bCs/>
          <w:szCs w:val="24"/>
        </w:rPr>
        <w:t>The children of Ammon were claiming divine territory and Jephthah sets out clearly the facts and the principles bearing on the matter</w:t>
      </w:r>
      <w:r w:rsidR="009B2024">
        <w:rPr>
          <w:rFonts w:cs="Times New Roman"/>
          <w:bCs/>
          <w:szCs w:val="24"/>
        </w:rPr>
        <w:t xml:space="preserve">.  </w:t>
      </w:r>
      <w:r w:rsidRPr="009C1B63">
        <w:rPr>
          <w:rFonts w:cs="Times New Roman"/>
          <w:bCs/>
          <w:szCs w:val="24"/>
        </w:rPr>
        <w:t>He sees clearly and presents clearly, indisputably, what the issue is</w:t>
      </w:r>
      <w:r w:rsidR="009B2024">
        <w:rPr>
          <w:rFonts w:cs="Times New Roman"/>
          <w:bCs/>
          <w:szCs w:val="24"/>
        </w:rPr>
        <w:t xml:space="preserve">.  </w:t>
      </w:r>
      <w:r w:rsidRPr="009C1B63">
        <w:rPr>
          <w:rFonts w:cs="Times New Roman"/>
          <w:bCs/>
          <w:szCs w:val="24"/>
        </w:rPr>
        <w:t>Oh, this is a very important feature to have with us</w:t>
      </w:r>
      <w:r w:rsidR="009B2024">
        <w:rPr>
          <w:rFonts w:cs="Times New Roman"/>
          <w:bCs/>
          <w:szCs w:val="24"/>
        </w:rPr>
        <w:t xml:space="preserve">.  </w:t>
      </w:r>
      <w:r w:rsidRPr="009C1B63">
        <w:rPr>
          <w:rFonts w:cs="Times New Roman"/>
          <w:bCs/>
          <w:szCs w:val="24"/>
        </w:rPr>
        <w:t xml:space="preserve">Very often issues are confused, but </w:t>
      </w:r>
      <w:r w:rsidRPr="009C1B63">
        <w:rPr>
          <w:rFonts w:cs="Times New Roman"/>
          <w:bCs/>
          <w:szCs w:val="24"/>
        </w:rPr>
        <w:lastRenderedPageBreak/>
        <w:t>Jephthah was not confused</w:t>
      </w:r>
      <w:r w:rsidR="009B2024">
        <w:rPr>
          <w:rFonts w:cs="Times New Roman"/>
          <w:bCs/>
          <w:szCs w:val="24"/>
        </w:rPr>
        <w:t xml:space="preserve">.  </w:t>
      </w:r>
      <w:r w:rsidRPr="009C1B63">
        <w:rPr>
          <w:rFonts w:cs="Times New Roman"/>
          <w:bCs/>
          <w:szCs w:val="24"/>
        </w:rPr>
        <w:t>Other things could be said about Jephthah that were not too commendable, but this feature showed he was a man of faith</w:t>
      </w:r>
      <w:r w:rsidR="009B2024">
        <w:rPr>
          <w:rFonts w:cs="Times New Roman"/>
          <w:bCs/>
          <w:szCs w:val="24"/>
        </w:rPr>
        <w:t xml:space="preserve">.  </w:t>
      </w:r>
      <w:r w:rsidRPr="009C1B63">
        <w:rPr>
          <w:rFonts w:cs="Times New Roman"/>
          <w:bCs/>
          <w:szCs w:val="24"/>
        </w:rPr>
        <w:t>He knew the history; he could go over it all; he presented the facts, as I have said, and the principles bearing on it</w:t>
      </w:r>
      <w:r w:rsidR="009B2024">
        <w:rPr>
          <w:rFonts w:cs="Times New Roman"/>
          <w:bCs/>
          <w:szCs w:val="24"/>
        </w:rPr>
        <w:t xml:space="preserve">.  </w:t>
      </w:r>
      <w:r w:rsidRPr="009C1B63">
        <w:rPr>
          <w:rFonts w:cs="Times New Roman"/>
          <w:bCs/>
          <w:szCs w:val="24"/>
        </w:rPr>
        <w:t>He was definite, and carried the brethren with him</w:t>
      </w:r>
      <w:r w:rsidR="009B2024">
        <w:rPr>
          <w:rFonts w:cs="Times New Roman"/>
          <w:bCs/>
          <w:szCs w:val="24"/>
        </w:rPr>
        <w:t xml:space="preserve">.  </w:t>
      </w:r>
      <w:r w:rsidRPr="009C1B63">
        <w:rPr>
          <w:rFonts w:cs="Times New Roman"/>
          <w:bCs/>
          <w:szCs w:val="24"/>
        </w:rPr>
        <w:t>That was Jephthah</w:t>
      </w:r>
      <w:r w:rsidR="009B2024">
        <w:rPr>
          <w:rFonts w:cs="Times New Roman"/>
          <w:bCs/>
          <w:szCs w:val="24"/>
        </w:rPr>
        <w:t xml:space="preserve">.  </w:t>
      </w:r>
      <w:r w:rsidRPr="009C1B63">
        <w:rPr>
          <w:rFonts w:cs="Times New Roman"/>
          <w:bCs/>
          <w:szCs w:val="24"/>
        </w:rPr>
        <w:t>You can see the importance of these features</w:t>
      </w:r>
      <w:r w:rsidR="009B2024">
        <w:rPr>
          <w:rFonts w:cs="Times New Roman"/>
          <w:bCs/>
          <w:szCs w:val="24"/>
        </w:rPr>
        <w:t xml:space="preserve">.  </w:t>
      </w:r>
      <w:r w:rsidRPr="009C1B63">
        <w:rPr>
          <w:rFonts w:cs="Times New Roman"/>
          <w:bCs/>
          <w:szCs w:val="24"/>
        </w:rPr>
        <w:t>He was the means of overcoming the children of Ammon.</w:t>
      </w:r>
    </w:p>
    <w:p w14:paraId="17C45056" w14:textId="1983AAC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I am only referring briefly to one feature of each of these men and so we come to David, and, of course, much could be said about David, such a man of parts as he was</w:t>
      </w:r>
      <w:r w:rsidR="009B2024">
        <w:rPr>
          <w:rFonts w:cs="Times New Roman"/>
          <w:bCs/>
          <w:szCs w:val="24"/>
        </w:rPr>
        <w:t xml:space="preserve">.  </w:t>
      </w:r>
      <w:r w:rsidRPr="009C1B63">
        <w:rPr>
          <w:rFonts w:cs="Times New Roman"/>
          <w:bCs/>
          <w:szCs w:val="24"/>
        </w:rPr>
        <w:t>He was a warrior</w:t>
      </w:r>
      <w:r w:rsidR="009B2024">
        <w:rPr>
          <w:rFonts w:cs="Times New Roman"/>
          <w:bCs/>
          <w:szCs w:val="24"/>
        </w:rPr>
        <w:t xml:space="preserve">.  </w:t>
      </w:r>
      <w:r w:rsidRPr="009C1B63">
        <w:rPr>
          <w:rFonts w:cs="Times New Roman"/>
          <w:bCs/>
          <w:szCs w:val="24"/>
        </w:rPr>
        <w:t>He was a shepherd</w:t>
      </w:r>
      <w:r w:rsidR="009B2024">
        <w:rPr>
          <w:rFonts w:cs="Times New Roman"/>
          <w:bCs/>
          <w:szCs w:val="24"/>
        </w:rPr>
        <w:t xml:space="preserve">.  </w:t>
      </w:r>
      <w:r w:rsidRPr="009C1B63">
        <w:rPr>
          <w:rFonts w:cs="Times New Roman"/>
          <w:bCs/>
          <w:szCs w:val="24"/>
        </w:rPr>
        <w:t>He was a psalmist</w:t>
      </w:r>
      <w:r w:rsidR="009B2024">
        <w:rPr>
          <w:rFonts w:cs="Times New Roman"/>
          <w:bCs/>
          <w:szCs w:val="24"/>
        </w:rPr>
        <w:t xml:space="preserve">.  </w:t>
      </w:r>
      <w:r w:rsidRPr="009C1B63">
        <w:rPr>
          <w:rFonts w:cs="Times New Roman"/>
          <w:bCs/>
          <w:szCs w:val="24"/>
        </w:rPr>
        <w:t>He was a musician</w:t>
      </w:r>
      <w:r w:rsidR="009B2024">
        <w:rPr>
          <w:rFonts w:cs="Times New Roman"/>
          <w:bCs/>
          <w:szCs w:val="24"/>
        </w:rPr>
        <w:t xml:space="preserve">.  </w:t>
      </w:r>
      <w:r w:rsidRPr="009C1B63">
        <w:rPr>
          <w:rFonts w:cs="Times New Roman"/>
          <w:bCs/>
          <w:szCs w:val="24"/>
        </w:rPr>
        <w:t>He was a king</w:t>
      </w:r>
      <w:r w:rsidR="009B2024">
        <w:rPr>
          <w:rFonts w:cs="Times New Roman"/>
          <w:bCs/>
          <w:szCs w:val="24"/>
        </w:rPr>
        <w:t xml:space="preserve">.  </w:t>
      </w:r>
      <w:r w:rsidRPr="009C1B63">
        <w:rPr>
          <w:rFonts w:cs="Times New Roman"/>
          <w:bCs/>
          <w:szCs w:val="24"/>
        </w:rPr>
        <w:t>How many things could be said about David</w:t>
      </w:r>
      <w:r w:rsidR="003C3CAD">
        <w:rPr>
          <w:rFonts w:cs="Times New Roman"/>
          <w:bCs/>
          <w:szCs w:val="24"/>
        </w:rPr>
        <w:t xml:space="preserve">!  </w:t>
      </w:r>
      <w:r w:rsidRPr="009C1B63">
        <w:rPr>
          <w:rFonts w:cs="Times New Roman"/>
          <w:bCs/>
          <w:szCs w:val="24"/>
        </w:rPr>
        <w:t>I want to speak about one feature in regard to David and that is this, that when David went wrong, he knew how to repent</w:t>
      </w:r>
      <w:r w:rsidR="009B2024">
        <w:rPr>
          <w:rFonts w:cs="Times New Roman"/>
          <w:bCs/>
          <w:szCs w:val="24"/>
        </w:rPr>
        <w:t xml:space="preserve">.  </w:t>
      </w:r>
      <w:r w:rsidRPr="009C1B63">
        <w:rPr>
          <w:rFonts w:cs="Times New Roman"/>
          <w:bCs/>
          <w:szCs w:val="24"/>
        </w:rPr>
        <w:t>That is a very important feature</w:t>
      </w:r>
      <w:r w:rsidR="009B2024">
        <w:rPr>
          <w:rFonts w:cs="Times New Roman"/>
          <w:bCs/>
          <w:szCs w:val="24"/>
        </w:rPr>
        <w:t xml:space="preserve">. </w:t>
      </w:r>
      <w:r w:rsidR="002B1CB0">
        <w:rPr>
          <w:rFonts w:cs="Times New Roman"/>
          <w:bCs/>
          <w:szCs w:val="24"/>
        </w:rPr>
        <w:t xml:space="preserve"> </w:t>
      </w:r>
      <w:r w:rsidRPr="009C1B63">
        <w:rPr>
          <w:rFonts w:cs="Times New Roman"/>
          <w:bCs/>
          <w:szCs w:val="24"/>
        </w:rPr>
        <w:t>We have Psalm 51 which shows how deeply David repented, a psalm that will no doubt be used by a godly remnant in a coming day to express their feelings</w:t>
      </w:r>
      <w:r w:rsidR="009B2024">
        <w:rPr>
          <w:rFonts w:cs="Times New Roman"/>
          <w:bCs/>
          <w:szCs w:val="24"/>
        </w:rPr>
        <w:t xml:space="preserve">.  </w:t>
      </w:r>
      <w:r w:rsidRPr="009C1B63">
        <w:rPr>
          <w:rFonts w:cs="Times New Roman"/>
          <w:bCs/>
          <w:szCs w:val="24"/>
        </w:rPr>
        <w:t>David expressed them in his day</w:t>
      </w:r>
      <w:r w:rsidR="009B2024">
        <w:rPr>
          <w:rFonts w:cs="Times New Roman"/>
          <w:bCs/>
          <w:szCs w:val="24"/>
        </w:rPr>
        <w:t xml:space="preserve">.  </w:t>
      </w:r>
      <w:r w:rsidRPr="009C1B63">
        <w:rPr>
          <w:rFonts w:cs="Times New Roman"/>
          <w:bCs/>
          <w:szCs w:val="24"/>
        </w:rPr>
        <w:t>Oh how deeply he repented of the sin he had committed</w:t>
      </w:r>
      <w:r w:rsidR="003C3CAD">
        <w:rPr>
          <w:rFonts w:cs="Times New Roman"/>
          <w:bCs/>
          <w:szCs w:val="24"/>
        </w:rPr>
        <w:t xml:space="preserve">!  </w:t>
      </w:r>
      <w:r w:rsidRPr="009C1B63">
        <w:rPr>
          <w:rFonts w:cs="Times New Roman"/>
          <w:bCs/>
          <w:szCs w:val="24"/>
        </w:rPr>
        <w:t xml:space="preserve">In fact, the sin that he in his lust delighted in, he went over in the presence of God and said, </w:t>
      </w:r>
      <w:r w:rsidR="004F26F1">
        <w:rPr>
          <w:rFonts w:cs="Times New Roman"/>
          <w:bCs/>
          <w:szCs w:val="24"/>
        </w:rPr>
        <w:t>“</w:t>
      </w:r>
      <w:r w:rsidRPr="009C1B63">
        <w:rPr>
          <w:rFonts w:cs="Times New Roman"/>
          <w:bCs/>
          <w:szCs w:val="24"/>
        </w:rPr>
        <w:t>For I acknowledge my transgressions, and my sin is continually before me</w:t>
      </w:r>
      <w:r w:rsidR="004F26F1">
        <w:rPr>
          <w:rFonts w:cs="Times New Roman"/>
          <w:bCs/>
          <w:szCs w:val="24"/>
        </w:rPr>
        <w:t>”</w:t>
      </w:r>
      <w:r w:rsidRPr="009C1B63">
        <w:rPr>
          <w:rFonts w:cs="Times New Roman"/>
          <w:bCs/>
          <w:szCs w:val="24"/>
        </w:rPr>
        <w:t>, Psalm 51: 3</w:t>
      </w:r>
      <w:r w:rsidR="009B2024">
        <w:rPr>
          <w:rFonts w:cs="Times New Roman"/>
          <w:bCs/>
          <w:szCs w:val="24"/>
        </w:rPr>
        <w:t xml:space="preserve">.  </w:t>
      </w:r>
      <w:r w:rsidRPr="009C1B63">
        <w:rPr>
          <w:rFonts w:cs="Times New Roman"/>
          <w:bCs/>
          <w:szCs w:val="24"/>
        </w:rPr>
        <w:t>He went over it all in the presence of God and saw it all in a different light altogether</w:t>
      </w:r>
      <w:r w:rsidR="009B2024">
        <w:rPr>
          <w:rFonts w:cs="Times New Roman"/>
          <w:bCs/>
          <w:szCs w:val="24"/>
        </w:rPr>
        <w:t xml:space="preserve">.  </w:t>
      </w:r>
      <w:r w:rsidRPr="009C1B63">
        <w:rPr>
          <w:rFonts w:cs="Times New Roman"/>
          <w:bCs/>
          <w:szCs w:val="24"/>
        </w:rPr>
        <w:t>He saw his sin as God saw it, and that brought about the depth of his repentance</w:t>
      </w:r>
      <w:r w:rsidR="009B2024">
        <w:rPr>
          <w:rFonts w:cs="Times New Roman"/>
          <w:bCs/>
          <w:szCs w:val="24"/>
        </w:rPr>
        <w:t xml:space="preserve">.  </w:t>
      </w:r>
      <w:r w:rsidRPr="009C1B63">
        <w:rPr>
          <w:rFonts w:cs="Times New Roman"/>
          <w:bCs/>
          <w:szCs w:val="24"/>
        </w:rPr>
        <w:t>How important it is</w:t>
      </w:r>
      <w:r w:rsidR="003C3CAD">
        <w:rPr>
          <w:rFonts w:cs="Times New Roman"/>
          <w:bCs/>
          <w:szCs w:val="24"/>
        </w:rPr>
        <w:t xml:space="preserve">!  </w:t>
      </w:r>
      <w:r w:rsidRPr="009C1B63">
        <w:rPr>
          <w:rFonts w:cs="Times New Roman"/>
          <w:bCs/>
          <w:szCs w:val="24"/>
        </w:rPr>
        <w:t>We all</w:t>
      </w:r>
      <w:r>
        <w:rPr>
          <w:rFonts w:cs="Times New Roman"/>
          <w:bCs/>
          <w:szCs w:val="24"/>
        </w:rPr>
        <w:t xml:space="preserve"> </w:t>
      </w:r>
      <w:r w:rsidRPr="009C1B63">
        <w:rPr>
          <w:rFonts w:cs="Times New Roman"/>
          <w:bCs/>
          <w:szCs w:val="24"/>
        </w:rPr>
        <w:t>go off the track sometimes</w:t>
      </w:r>
      <w:r w:rsidR="009B2024">
        <w:rPr>
          <w:rFonts w:cs="Times New Roman"/>
          <w:bCs/>
          <w:szCs w:val="24"/>
        </w:rPr>
        <w:t xml:space="preserve">.  </w:t>
      </w:r>
      <w:r w:rsidRPr="009C1B63">
        <w:rPr>
          <w:rFonts w:cs="Times New Roman"/>
          <w:bCs/>
          <w:szCs w:val="24"/>
        </w:rPr>
        <w:t>Do we know how to judge ourselves, dear brethren</w:t>
      </w:r>
      <w:r w:rsidR="003C3CAD">
        <w:rPr>
          <w:rFonts w:cs="Times New Roman"/>
          <w:bCs/>
          <w:szCs w:val="24"/>
        </w:rPr>
        <w:t xml:space="preserve">?  </w:t>
      </w:r>
      <w:r w:rsidRPr="009C1B63">
        <w:rPr>
          <w:rFonts w:cs="Times New Roman"/>
          <w:bCs/>
          <w:szCs w:val="24"/>
        </w:rPr>
        <w:t>David knew how to judge himself</w:t>
      </w:r>
      <w:r w:rsidR="009B2024">
        <w:rPr>
          <w:rFonts w:cs="Times New Roman"/>
          <w:bCs/>
          <w:szCs w:val="24"/>
        </w:rPr>
        <w:t xml:space="preserve">.  </w:t>
      </w:r>
      <w:r w:rsidRPr="009C1B63">
        <w:rPr>
          <w:rFonts w:cs="Times New Roman"/>
          <w:bCs/>
          <w:szCs w:val="24"/>
        </w:rPr>
        <w:t>Do we just gloss over things, and make excuses for ourselves</w:t>
      </w:r>
      <w:r w:rsidR="003C3CAD">
        <w:rPr>
          <w:rFonts w:cs="Times New Roman"/>
          <w:bCs/>
          <w:szCs w:val="24"/>
        </w:rPr>
        <w:t xml:space="preserve">?  </w:t>
      </w:r>
      <w:r w:rsidRPr="009C1B63">
        <w:rPr>
          <w:rFonts w:cs="Times New Roman"/>
          <w:bCs/>
          <w:szCs w:val="24"/>
        </w:rPr>
        <w:t>David did not do that</w:t>
      </w:r>
      <w:r w:rsidR="009B2024">
        <w:rPr>
          <w:rFonts w:cs="Times New Roman"/>
          <w:bCs/>
          <w:szCs w:val="24"/>
        </w:rPr>
        <w:t xml:space="preserve">.  </w:t>
      </w:r>
      <w:r w:rsidRPr="009C1B63">
        <w:rPr>
          <w:rFonts w:cs="Times New Roman"/>
          <w:bCs/>
          <w:szCs w:val="24"/>
        </w:rPr>
        <w:t>He went into the matter in depth, the depth of repentance.</w:t>
      </w:r>
    </w:p>
    <w:p w14:paraId="614AA657" w14:textId="1E6B8CB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Not only does David show us how to repent, but he also was ready to be adjusted</w:t>
      </w:r>
      <w:r w:rsidR="009B2024">
        <w:rPr>
          <w:rFonts w:cs="Times New Roman"/>
          <w:bCs/>
          <w:szCs w:val="24"/>
        </w:rPr>
        <w:t xml:space="preserve">.  </w:t>
      </w:r>
      <w:r w:rsidRPr="009C1B63">
        <w:rPr>
          <w:rFonts w:cs="Times New Roman"/>
          <w:bCs/>
          <w:szCs w:val="24"/>
        </w:rPr>
        <w:t>That is another feature that marked David</w:t>
      </w:r>
      <w:r w:rsidR="009B2024">
        <w:rPr>
          <w:rFonts w:cs="Times New Roman"/>
          <w:bCs/>
          <w:szCs w:val="24"/>
        </w:rPr>
        <w:t xml:space="preserve">.  </w:t>
      </w:r>
      <w:r w:rsidRPr="009C1B63">
        <w:rPr>
          <w:rFonts w:cs="Times New Roman"/>
          <w:bCs/>
          <w:szCs w:val="24"/>
        </w:rPr>
        <w:t>He was prepared to be adjusted by Jehovah, prepared to be adjusted by Nathan, by Gad the seer, and not only by these men of worth</w:t>
      </w:r>
      <w:r w:rsidR="009B2024">
        <w:rPr>
          <w:rFonts w:cs="Times New Roman"/>
          <w:bCs/>
          <w:szCs w:val="24"/>
        </w:rPr>
        <w:t xml:space="preserve">.  </w:t>
      </w:r>
      <w:r w:rsidRPr="009C1B63">
        <w:rPr>
          <w:rFonts w:cs="Times New Roman"/>
          <w:bCs/>
          <w:szCs w:val="24"/>
        </w:rPr>
        <w:t>David was even ready to accept adjustment from a man like Joab, an unspiritual man</w:t>
      </w:r>
      <w:r w:rsidR="009B2024">
        <w:rPr>
          <w:rFonts w:cs="Times New Roman"/>
          <w:bCs/>
          <w:szCs w:val="24"/>
        </w:rPr>
        <w:t xml:space="preserve">.  </w:t>
      </w:r>
      <w:r w:rsidRPr="009C1B63">
        <w:rPr>
          <w:rFonts w:cs="Times New Roman"/>
          <w:bCs/>
          <w:szCs w:val="24"/>
        </w:rPr>
        <w:t>The need to accept adjustment is a very important feature in the believer for without it we could often go on in independence</w:t>
      </w:r>
      <w:r w:rsidR="009B2024">
        <w:rPr>
          <w:rFonts w:cs="Times New Roman"/>
          <w:bCs/>
          <w:szCs w:val="24"/>
        </w:rPr>
        <w:t xml:space="preserve">.  </w:t>
      </w:r>
      <w:r w:rsidRPr="009C1B63">
        <w:rPr>
          <w:rFonts w:cs="Times New Roman"/>
          <w:bCs/>
          <w:szCs w:val="24"/>
        </w:rPr>
        <w:t>Even difficulties in localities can continue because there is not a readiness to be adjusted, but instead an adamant attitude can be maintained</w:t>
      </w:r>
      <w:r w:rsidR="009B2024">
        <w:rPr>
          <w:rFonts w:cs="Times New Roman"/>
          <w:bCs/>
          <w:szCs w:val="24"/>
        </w:rPr>
        <w:t xml:space="preserve">.  </w:t>
      </w:r>
      <w:r w:rsidRPr="009C1B63">
        <w:rPr>
          <w:rFonts w:cs="Times New Roman"/>
          <w:bCs/>
          <w:szCs w:val="24"/>
        </w:rPr>
        <w:t>May we all be ready to be adjusted when this is necessary.</w:t>
      </w:r>
    </w:p>
    <w:p w14:paraId="0418CBBA" w14:textId="6F8302B2"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lastRenderedPageBreak/>
        <w:t>Lastly we have Samuel, who was the result of his mother</w:t>
      </w:r>
      <w:r w:rsidR="004F26F1">
        <w:rPr>
          <w:rFonts w:cs="Times New Roman"/>
          <w:bCs/>
          <w:szCs w:val="24"/>
        </w:rPr>
        <w:t>’</w:t>
      </w:r>
      <w:r w:rsidRPr="009C1B63">
        <w:rPr>
          <w:rFonts w:cs="Times New Roman"/>
          <w:bCs/>
          <w:szCs w:val="24"/>
        </w:rPr>
        <w:t>s exercises, and who as a boy was clothed in a linen ephod and committed to the Lord</w:t>
      </w:r>
      <w:r w:rsidR="004F26F1">
        <w:rPr>
          <w:rFonts w:cs="Times New Roman"/>
          <w:bCs/>
          <w:szCs w:val="24"/>
        </w:rPr>
        <w:t>’</w:t>
      </w:r>
      <w:r w:rsidRPr="009C1B63">
        <w:rPr>
          <w:rFonts w:cs="Times New Roman"/>
          <w:bCs/>
          <w:szCs w:val="24"/>
        </w:rPr>
        <w:t>s interests</w:t>
      </w:r>
      <w:r w:rsidR="009B2024">
        <w:rPr>
          <w:rFonts w:cs="Times New Roman"/>
          <w:bCs/>
          <w:szCs w:val="24"/>
        </w:rPr>
        <w:t xml:space="preserve">.  </w:t>
      </w:r>
      <w:r w:rsidRPr="009C1B63">
        <w:rPr>
          <w:rFonts w:cs="Times New Roman"/>
          <w:bCs/>
          <w:szCs w:val="24"/>
        </w:rPr>
        <w:t>There is no doubt the Lord helps those who commit themselves when they are young</w:t>
      </w:r>
      <w:r w:rsidR="009B2024">
        <w:rPr>
          <w:rFonts w:cs="Times New Roman"/>
          <w:bCs/>
          <w:szCs w:val="24"/>
        </w:rPr>
        <w:t xml:space="preserve">.  </w:t>
      </w:r>
      <w:r w:rsidRPr="009C1B63">
        <w:rPr>
          <w:rFonts w:cs="Times New Roman"/>
          <w:bCs/>
          <w:szCs w:val="24"/>
        </w:rPr>
        <w:t xml:space="preserve">Samuel became a seer, a </w:t>
      </w:r>
      <w:r w:rsidR="002B1CB0" w:rsidRPr="009C1B63">
        <w:rPr>
          <w:rFonts w:cs="Times New Roman"/>
          <w:bCs/>
          <w:szCs w:val="24"/>
        </w:rPr>
        <w:t>prophet, and</w:t>
      </w:r>
      <w:r w:rsidRPr="009C1B63">
        <w:rPr>
          <w:rFonts w:cs="Times New Roman"/>
          <w:bCs/>
          <w:szCs w:val="24"/>
        </w:rPr>
        <w:t xml:space="preserve"> a judge</w:t>
      </w:r>
      <w:r w:rsidR="009B2024">
        <w:rPr>
          <w:rFonts w:cs="Times New Roman"/>
          <w:bCs/>
          <w:szCs w:val="24"/>
        </w:rPr>
        <w:t xml:space="preserve">.  </w:t>
      </w:r>
      <w:r w:rsidRPr="009C1B63">
        <w:rPr>
          <w:rFonts w:cs="Times New Roman"/>
          <w:bCs/>
          <w:szCs w:val="24"/>
        </w:rPr>
        <w:t>He was with God in His feelings regarding the people and he counted it a sin not to pray to God for the people</w:t>
      </w:r>
      <w:r w:rsidR="009B2024">
        <w:rPr>
          <w:rFonts w:cs="Times New Roman"/>
          <w:bCs/>
          <w:szCs w:val="24"/>
        </w:rPr>
        <w:t xml:space="preserve">.  </w:t>
      </w:r>
      <w:r w:rsidRPr="009C1B63">
        <w:rPr>
          <w:rFonts w:cs="Times New Roman"/>
          <w:bCs/>
          <w:szCs w:val="24"/>
        </w:rPr>
        <w:t>In some chapters of 1 Samuel he is not mentioned; he is with God in secret all the time and in reserve to be available when needed</w:t>
      </w:r>
      <w:r w:rsidR="009B2024">
        <w:rPr>
          <w:rFonts w:cs="Times New Roman"/>
          <w:bCs/>
          <w:szCs w:val="24"/>
        </w:rPr>
        <w:t xml:space="preserve">.  </w:t>
      </w:r>
      <w:r w:rsidRPr="009C1B63">
        <w:rPr>
          <w:rFonts w:cs="Times New Roman"/>
          <w:bCs/>
          <w:szCs w:val="24"/>
        </w:rPr>
        <w:t>He had his locality and his circuit of service and was found among a company of prophets in chapter 19</w:t>
      </w:r>
      <w:r w:rsidR="009B2024">
        <w:rPr>
          <w:rFonts w:cs="Times New Roman"/>
          <w:bCs/>
          <w:szCs w:val="24"/>
        </w:rPr>
        <w:t xml:space="preserve">.  </w:t>
      </w:r>
      <w:r w:rsidRPr="009C1B63">
        <w:rPr>
          <w:rFonts w:cs="Times New Roman"/>
          <w:bCs/>
          <w:szCs w:val="24"/>
        </w:rPr>
        <w:t>He represents consistency in relations with God and reliability as a result</w:t>
      </w:r>
      <w:r w:rsidR="009B2024">
        <w:rPr>
          <w:rFonts w:cs="Times New Roman"/>
          <w:bCs/>
          <w:szCs w:val="24"/>
        </w:rPr>
        <w:t xml:space="preserve">.  </w:t>
      </w:r>
      <w:r w:rsidRPr="009C1B63">
        <w:rPr>
          <w:rFonts w:cs="Times New Roman"/>
          <w:bCs/>
          <w:szCs w:val="24"/>
        </w:rPr>
        <w:t>May we all desire to be thus faithful to the Lord and reliable in His testimony.</w:t>
      </w:r>
    </w:p>
    <w:p w14:paraId="7AA9545F" w14:textId="0A1110F0" w:rsidR="009C1B63" w:rsidRPr="009C1B63" w:rsidRDefault="004F26F1" w:rsidP="009C1B63">
      <w:pPr>
        <w:spacing w:before="120" w:after="0" w:line="240" w:lineRule="auto"/>
        <w:ind w:firstLine="720"/>
        <w:jc w:val="both"/>
        <w:rPr>
          <w:rFonts w:cs="Times New Roman"/>
          <w:bCs/>
          <w:szCs w:val="24"/>
        </w:rPr>
      </w:pPr>
      <w:r>
        <w:rPr>
          <w:rFonts w:cs="Times New Roman"/>
          <w:bCs/>
          <w:szCs w:val="24"/>
        </w:rPr>
        <w:t>“</w:t>
      </w:r>
      <w:r w:rsidR="009C1B63" w:rsidRPr="009C1B63">
        <w:rPr>
          <w:rFonts w:cs="Times New Roman"/>
          <w:bCs/>
          <w:szCs w:val="24"/>
        </w:rPr>
        <w:t>The prophets</w:t>
      </w:r>
      <w:r>
        <w:rPr>
          <w:rFonts w:cs="Times New Roman"/>
          <w:bCs/>
          <w:szCs w:val="24"/>
        </w:rPr>
        <w:t>”</w:t>
      </w:r>
      <w:r w:rsidR="009C1B63" w:rsidRPr="009C1B63">
        <w:rPr>
          <w:rFonts w:cs="Times New Roman"/>
          <w:bCs/>
          <w:szCs w:val="24"/>
        </w:rPr>
        <w:t xml:space="preserve"> are mentioned at the end of the verse read</w:t>
      </w:r>
      <w:r w:rsidR="009B2024">
        <w:rPr>
          <w:rFonts w:cs="Times New Roman"/>
          <w:bCs/>
          <w:szCs w:val="24"/>
        </w:rPr>
        <w:t xml:space="preserve">.  </w:t>
      </w:r>
      <w:r w:rsidR="009C1B63" w:rsidRPr="009C1B63">
        <w:rPr>
          <w:rFonts w:cs="Times New Roman"/>
          <w:bCs/>
          <w:szCs w:val="24"/>
        </w:rPr>
        <w:t>Much could be said about them, but I trust sufficient has been said about the six men who are named to stimulate us all to have an active part in the testimony of our Lord in our day.</w:t>
      </w:r>
    </w:p>
    <w:p w14:paraId="35742012" w14:textId="77777777" w:rsidR="009C1B63" w:rsidRDefault="009C1B63" w:rsidP="009C1B63">
      <w:pPr>
        <w:spacing w:before="120" w:after="0" w:line="240" w:lineRule="auto"/>
        <w:jc w:val="both"/>
        <w:rPr>
          <w:rFonts w:cs="Times New Roman"/>
          <w:b/>
          <w:szCs w:val="24"/>
        </w:rPr>
      </w:pPr>
    </w:p>
    <w:p w14:paraId="007EDB9F" w14:textId="5083584D" w:rsidR="009C1B63" w:rsidRDefault="009C1B63" w:rsidP="009C1B63">
      <w:pPr>
        <w:spacing w:before="120" w:after="0" w:line="240" w:lineRule="auto"/>
        <w:jc w:val="both"/>
        <w:rPr>
          <w:rFonts w:cs="Times New Roman"/>
          <w:b/>
          <w:szCs w:val="24"/>
        </w:rPr>
      </w:pPr>
      <w:r w:rsidRPr="009C1B63">
        <w:rPr>
          <w:rFonts w:cs="Times New Roman"/>
          <w:b/>
          <w:szCs w:val="24"/>
        </w:rPr>
        <w:t>GLASGOW</w:t>
      </w:r>
    </w:p>
    <w:p w14:paraId="69363E12" w14:textId="77777777" w:rsidR="009C1B63" w:rsidRDefault="009C1B63" w:rsidP="009C1B63">
      <w:pPr>
        <w:spacing w:before="120" w:after="0" w:line="240" w:lineRule="auto"/>
        <w:jc w:val="both"/>
        <w:rPr>
          <w:rFonts w:cs="Times New Roman"/>
          <w:b/>
          <w:szCs w:val="24"/>
        </w:rPr>
      </w:pPr>
      <w:r w:rsidRPr="009C1B63">
        <w:rPr>
          <w:rFonts w:cs="Times New Roman"/>
          <w:b/>
          <w:szCs w:val="24"/>
        </w:rPr>
        <w:t>28</w:t>
      </w:r>
      <w:r w:rsidRPr="009C1B63">
        <w:rPr>
          <w:rFonts w:cs="Times New Roman"/>
          <w:b/>
          <w:szCs w:val="24"/>
          <w:vertAlign w:val="superscript"/>
        </w:rPr>
        <w:t>th</w:t>
      </w:r>
      <w:r>
        <w:rPr>
          <w:rFonts w:cs="Times New Roman"/>
          <w:b/>
          <w:szCs w:val="24"/>
        </w:rPr>
        <w:t xml:space="preserve"> </w:t>
      </w:r>
      <w:r w:rsidRPr="009C1B63">
        <w:rPr>
          <w:rFonts w:cs="Times New Roman"/>
          <w:b/>
          <w:szCs w:val="24"/>
        </w:rPr>
        <w:t>August 1982</w:t>
      </w:r>
    </w:p>
    <w:p w14:paraId="5AC7CC43" w14:textId="60F81ED1" w:rsidR="009C1B63" w:rsidRDefault="009C1B63" w:rsidP="009C1B63">
      <w:pPr>
        <w:spacing w:before="120" w:after="0" w:line="240" w:lineRule="auto"/>
        <w:jc w:val="center"/>
        <w:rPr>
          <w:rFonts w:cs="Times New Roman"/>
          <w:b/>
          <w:szCs w:val="24"/>
        </w:rPr>
      </w:pPr>
      <w:r w:rsidRPr="00FD428C">
        <w:rPr>
          <w:rFonts w:cs="Times New Roman"/>
          <w:bCs/>
          <w:szCs w:val="24"/>
        </w:rPr>
        <w:t>_____________________</w:t>
      </w:r>
      <w:r>
        <w:rPr>
          <w:rFonts w:cs="Times New Roman"/>
          <w:b/>
          <w:szCs w:val="24"/>
        </w:rPr>
        <w:br w:type="page"/>
      </w:r>
    </w:p>
    <w:p w14:paraId="3FB83143" w14:textId="7B99C20A" w:rsidR="009C1B63" w:rsidRPr="00DE04B6" w:rsidRDefault="004F26F1" w:rsidP="009C1B63">
      <w:pPr>
        <w:pStyle w:val="Heading1"/>
      </w:pPr>
      <w:bookmarkStart w:id="86" w:name="_Toc26879137"/>
      <w:bookmarkStart w:id="87" w:name="_Toc35685495"/>
      <w:r w:rsidRPr="00DE04B6">
        <w:lastRenderedPageBreak/>
        <w:t>“</w:t>
      </w:r>
      <w:r w:rsidR="009C1B63" w:rsidRPr="00DE04B6">
        <w:t>THE PROVING OF YOUR FAITH</w:t>
      </w:r>
      <w:r w:rsidRPr="00DE04B6">
        <w:t>”</w:t>
      </w:r>
      <w:bookmarkEnd w:id="86"/>
      <w:bookmarkEnd w:id="87"/>
    </w:p>
    <w:p w14:paraId="6802C62B" w14:textId="1E9BBC1F" w:rsidR="009C1B63" w:rsidRPr="009C1B63" w:rsidRDefault="009C1B63" w:rsidP="009C1B63">
      <w:pPr>
        <w:spacing w:before="120" w:after="0" w:line="240" w:lineRule="auto"/>
        <w:jc w:val="both"/>
        <w:rPr>
          <w:rFonts w:cs="Times New Roman"/>
          <w:b/>
          <w:szCs w:val="24"/>
        </w:rPr>
      </w:pPr>
      <w:r w:rsidRPr="009C1B63">
        <w:rPr>
          <w:rFonts w:cs="Times New Roman"/>
          <w:b/>
          <w:szCs w:val="24"/>
        </w:rPr>
        <w:t xml:space="preserve">1 Peter 1: 7, 8 (to </w:t>
      </w:r>
      <w:r w:rsidR="004F26F1">
        <w:rPr>
          <w:rFonts w:cs="Times New Roman"/>
          <w:b/>
          <w:szCs w:val="24"/>
        </w:rPr>
        <w:t>“</w:t>
      </w:r>
      <w:r w:rsidRPr="009C1B63">
        <w:rPr>
          <w:rFonts w:cs="Times New Roman"/>
          <w:b/>
          <w:szCs w:val="24"/>
        </w:rPr>
        <w:t>love</w:t>
      </w:r>
      <w:r w:rsidR="004F26F1">
        <w:rPr>
          <w:rFonts w:cs="Times New Roman"/>
          <w:b/>
          <w:szCs w:val="24"/>
        </w:rPr>
        <w:t>”</w:t>
      </w:r>
      <w:r w:rsidRPr="009C1B63">
        <w:rPr>
          <w:rFonts w:cs="Times New Roman"/>
          <w:b/>
          <w:szCs w:val="24"/>
        </w:rPr>
        <w:t>)</w:t>
      </w:r>
    </w:p>
    <w:p w14:paraId="069C152F" w14:textId="2830CB75" w:rsidR="00D92502" w:rsidRPr="00D92502" w:rsidRDefault="009C1B63" w:rsidP="009C1B63">
      <w:pPr>
        <w:spacing w:before="120" w:after="0" w:line="240" w:lineRule="auto"/>
        <w:ind w:firstLine="720"/>
        <w:jc w:val="both"/>
        <w:rPr>
          <w:rFonts w:cs="Times New Roman"/>
          <w:bCs/>
          <w:szCs w:val="24"/>
        </w:rPr>
      </w:pPr>
      <w:r w:rsidRPr="009C1B63">
        <w:rPr>
          <w:rFonts w:cs="Times New Roman"/>
          <w:bCs/>
          <w:szCs w:val="24"/>
        </w:rPr>
        <w:t>It is in mind to say a few words about faith because faith is tested at this moment considering what has happened among us</w:t>
      </w:r>
      <w:r w:rsidR="009B2024">
        <w:rPr>
          <w:rFonts w:cs="Times New Roman"/>
          <w:bCs/>
          <w:szCs w:val="24"/>
        </w:rPr>
        <w:t xml:space="preserve">.  </w:t>
      </w:r>
      <w:r w:rsidRPr="009C1B63">
        <w:rPr>
          <w:rFonts w:cs="Times New Roman"/>
          <w:bCs/>
          <w:szCs w:val="24"/>
        </w:rPr>
        <w:t>The Lord appreciates faith, appreciates persons here who have faith</w:t>
      </w:r>
      <w:r w:rsidR="009B2024">
        <w:rPr>
          <w:rFonts w:cs="Times New Roman"/>
          <w:bCs/>
          <w:szCs w:val="24"/>
        </w:rPr>
        <w:t xml:space="preserve">.  </w:t>
      </w:r>
      <w:r w:rsidRPr="009C1B63">
        <w:rPr>
          <w:rFonts w:cs="Times New Roman"/>
          <w:bCs/>
          <w:szCs w:val="24"/>
        </w:rPr>
        <w:t>Faith believes and trusts</w:t>
      </w:r>
      <w:r w:rsidR="009B2024">
        <w:rPr>
          <w:rFonts w:cs="Times New Roman"/>
          <w:bCs/>
          <w:szCs w:val="24"/>
        </w:rPr>
        <w:t xml:space="preserve">.  </w:t>
      </w:r>
      <w:r w:rsidRPr="009C1B63">
        <w:rPr>
          <w:rFonts w:cs="Times New Roman"/>
          <w:bCs/>
          <w:szCs w:val="24"/>
        </w:rPr>
        <w:t>It would be a challenge to us; can we trust the One who has taken a little one from a household where he was loved</w:t>
      </w:r>
      <w:r w:rsidR="003C3CAD">
        <w:rPr>
          <w:rFonts w:cs="Times New Roman"/>
          <w:bCs/>
          <w:szCs w:val="24"/>
        </w:rPr>
        <w:t xml:space="preserve">?  </w:t>
      </w:r>
      <w:r w:rsidRPr="009C1B63">
        <w:rPr>
          <w:rFonts w:cs="Times New Roman"/>
          <w:bCs/>
          <w:szCs w:val="24"/>
        </w:rPr>
        <w:t>Can we trust Him without seeing, knowing that His way is best (Hymn 335)</w:t>
      </w:r>
      <w:r w:rsidR="003C3CAD">
        <w:rPr>
          <w:rFonts w:cs="Times New Roman"/>
          <w:bCs/>
          <w:szCs w:val="24"/>
        </w:rPr>
        <w:t xml:space="preserve">?  </w:t>
      </w:r>
      <w:r w:rsidRPr="009C1B63">
        <w:rPr>
          <w:rFonts w:cs="Times New Roman"/>
          <w:bCs/>
          <w:szCs w:val="24"/>
        </w:rPr>
        <w:t>We are in the time of the proving of our faith</w:t>
      </w:r>
      <w:r w:rsidR="009B2024">
        <w:rPr>
          <w:rFonts w:cs="Times New Roman"/>
          <w:bCs/>
          <w:szCs w:val="24"/>
        </w:rPr>
        <w:t xml:space="preserve">.  </w:t>
      </w:r>
      <w:r w:rsidRPr="009C1B63">
        <w:rPr>
          <w:rFonts w:cs="Times New Roman"/>
          <w:bCs/>
          <w:szCs w:val="24"/>
        </w:rPr>
        <w:t>We need to be assured in the first place that this beloved child</w:t>
      </w:r>
      <w:r w:rsidR="004F26F1">
        <w:rPr>
          <w:rFonts w:cs="Times New Roman"/>
          <w:bCs/>
          <w:szCs w:val="24"/>
        </w:rPr>
        <w:t>’</w:t>
      </w:r>
      <w:r w:rsidRPr="009C1B63">
        <w:rPr>
          <w:rFonts w:cs="Times New Roman"/>
          <w:bCs/>
          <w:szCs w:val="24"/>
        </w:rPr>
        <w:t>s eternal welfare is assured</w:t>
      </w:r>
      <w:r w:rsidR="009B2024">
        <w:rPr>
          <w:rFonts w:cs="Times New Roman"/>
          <w:bCs/>
          <w:szCs w:val="24"/>
        </w:rPr>
        <w:t xml:space="preserve">.  </w:t>
      </w:r>
      <w:r w:rsidRPr="009C1B63">
        <w:rPr>
          <w:rFonts w:cs="Times New Roman"/>
          <w:bCs/>
          <w:szCs w:val="24"/>
        </w:rPr>
        <w:t>The Lord coming into manhood and going into death and rising again, secures the eternal welfare of little children</w:t>
      </w:r>
      <w:r w:rsidR="009B2024">
        <w:rPr>
          <w:rFonts w:cs="Times New Roman"/>
          <w:bCs/>
          <w:szCs w:val="24"/>
        </w:rPr>
        <w:t xml:space="preserve">.  </w:t>
      </w:r>
      <w:r w:rsidRPr="009C1B63">
        <w:rPr>
          <w:rFonts w:cs="Times New Roman"/>
          <w:bCs/>
          <w:szCs w:val="24"/>
        </w:rPr>
        <w:t xml:space="preserve">Matthew 18 would teach us that, the Lord Himself said, </w:t>
      </w:r>
      <w:r w:rsidR="004F26F1">
        <w:rPr>
          <w:rFonts w:cs="Times New Roman"/>
          <w:bCs/>
          <w:szCs w:val="24"/>
        </w:rPr>
        <w:t>“</w:t>
      </w:r>
      <w:r w:rsidRPr="009C1B63">
        <w:rPr>
          <w:rFonts w:cs="Times New Roman"/>
          <w:bCs/>
          <w:szCs w:val="24"/>
        </w:rPr>
        <w:t>For the Son of man has come to save that which was lost</w:t>
      </w:r>
      <w:r w:rsidR="004F26F1">
        <w:rPr>
          <w:rFonts w:cs="Times New Roman"/>
          <w:bCs/>
          <w:szCs w:val="24"/>
        </w:rPr>
        <w:t>”</w:t>
      </w:r>
      <w:r w:rsidR="00A64D3A">
        <w:rPr>
          <w:rFonts w:cs="Times New Roman"/>
          <w:bCs/>
          <w:szCs w:val="24"/>
        </w:rPr>
        <w:t>, Matt</w:t>
      </w:r>
      <w:r w:rsidRPr="009C1B63">
        <w:rPr>
          <w:rFonts w:cs="Times New Roman"/>
          <w:bCs/>
          <w:szCs w:val="24"/>
        </w:rPr>
        <w:t xml:space="preserve"> 18: 11</w:t>
      </w:r>
      <w:r w:rsidR="009B2024">
        <w:rPr>
          <w:rFonts w:cs="Times New Roman"/>
          <w:bCs/>
          <w:szCs w:val="24"/>
        </w:rPr>
        <w:t xml:space="preserve">.  </w:t>
      </w:r>
      <w:r w:rsidRPr="009C1B63">
        <w:rPr>
          <w:rFonts w:cs="Times New Roman"/>
          <w:bCs/>
          <w:szCs w:val="24"/>
        </w:rPr>
        <w:t>He did not require to seek little children</w:t>
      </w:r>
      <w:r w:rsidR="009B2024">
        <w:rPr>
          <w:rFonts w:cs="Times New Roman"/>
          <w:bCs/>
          <w:szCs w:val="24"/>
        </w:rPr>
        <w:t xml:space="preserve">.  </w:t>
      </w:r>
      <w:r w:rsidRPr="009C1B63">
        <w:rPr>
          <w:rFonts w:cs="Times New Roman"/>
          <w:bCs/>
          <w:szCs w:val="24"/>
        </w:rPr>
        <w:t xml:space="preserve">He said elsewhere, </w:t>
      </w:r>
      <w:r w:rsidR="004F26F1">
        <w:rPr>
          <w:rFonts w:cs="Times New Roman"/>
          <w:bCs/>
          <w:szCs w:val="24"/>
        </w:rPr>
        <w:t>“</w:t>
      </w:r>
      <w:r w:rsidRPr="009C1B63">
        <w:rPr>
          <w:rFonts w:cs="Times New Roman"/>
          <w:bCs/>
          <w:szCs w:val="24"/>
        </w:rPr>
        <w:t>for the Son of man has come to seek and to save that which is lost</w:t>
      </w:r>
      <w:r w:rsidR="004F26F1">
        <w:rPr>
          <w:rFonts w:cs="Times New Roman"/>
          <w:bCs/>
          <w:szCs w:val="24"/>
        </w:rPr>
        <w:t>”</w:t>
      </w:r>
      <w:r w:rsidRPr="009C1B63">
        <w:rPr>
          <w:rFonts w:cs="Times New Roman"/>
          <w:bCs/>
          <w:szCs w:val="24"/>
        </w:rPr>
        <w:t>, Luke 19: 10</w:t>
      </w:r>
      <w:r w:rsidR="009B2024">
        <w:rPr>
          <w:rFonts w:cs="Times New Roman"/>
          <w:bCs/>
          <w:szCs w:val="24"/>
        </w:rPr>
        <w:t xml:space="preserve">.  </w:t>
      </w:r>
      <w:r w:rsidRPr="009C1B63">
        <w:rPr>
          <w:rFonts w:cs="Times New Roman"/>
          <w:bCs/>
          <w:szCs w:val="24"/>
        </w:rPr>
        <w:t>We, dear brethren, who have come to years of responsibility had to be</w:t>
      </w:r>
      <w:r w:rsidR="006C1FDA">
        <w:rPr>
          <w:rFonts w:cs="Times New Roman"/>
          <w:bCs/>
          <w:szCs w:val="24"/>
        </w:rPr>
        <w:t xml:space="preserve"> </w:t>
      </w:r>
      <w:r w:rsidR="00D92502" w:rsidRPr="00D92502">
        <w:rPr>
          <w:rFonts w:cs="Times New Roman"/>
          <w:bCs/>
          <w:szCs w:val="24"/>
        </w:rPr>
        <w:t>sought, the Lord sought us, but He did not require to seek this little child</w:t>
      </w:r>
      <w:r w:rsidR="009B2024">
        <w:rPr>
          <w:rFonts w:cs="Times New Roman"/>
          <w:bCs/>
          <w:szCs w:val="24"/>
        </w:rPr>
        <w:t xml:space="preserve">.  </w:t>
      </w:r>
      <w:r w:rsidR="00D92502" w:rsidRPr="00D92502">
        <w:rPr>
          <w:rFonts w:cs="Times New Roman"/>
          <w:bCs/>
          <w:szCs w:val="24"/>
        </w:rPr>
        <w:t xml:space="preserve">His work avails for little children such </w:t>
      </w:r>
      <w:r w:rsidR="00D92502" w:rsidRPr="00DE04B6">
        <w:rPr>
          <w:rFonts w:cs="Times New Roman"/>
          <w:bCs/>
          <w:szCs w:val="24"/>
        </w:rPr>
        <w:t xml:space="preserve">as </w:t>
      </w:r>
      <w:r w:rsidR="00DE04B6" w:rsidRPr="00DE04B6">
        <w:rPr>
          <w:rFonts w:cs="Times New Roman"/>
          <w:bCs/>
          <w:szCs w:val="24"/>
        </w:rPr>
        <w:t>this one</w:t>
      </w:r>
      <w:r w:rsidR="009B2024" w:rsidRPr="00DE04B6">
        <w:rPr>
          <w:rFonts w:cs="Times New Roman"/>
          <w:bCs/>
          <w:szCs w:val="24"/>
        </w:rPr>
        <w:t xml:space="preserve">.  </w:t>
      </w:r>
      <w:r w:rsidR="00D92502" w:rsidRPr="00D92502">
        <w:rPr>
          <w:rFonts w:cs="Times New Roman"/>
          <w:bCs/>
          <w:szCs w:val="24"/>
        </w:rPr>
        <w:t>We need to be assured of that</w:t>
      </w:r>
      <w:r w:rsidR="009B2024">
        <w:rPr>
          <w:rFonts w:cs="Times New Roman"/>
          <w:bCs/>
          <w:szCs w:val="24"/>
        </w:rPr>
        <w:t xml:space="preserve">.  </w:t>
      </w:r>
      <w:r w:rsidR="00D92502" w:rsidRPr="00D92502">
        <w:rPr>
          <w:rFonts w:cs="Times New Roman"/>
          <w:bCs/>
          <w:szCs w:val="24"/>
        </w:rPr>
        <w:t xml:space="preserve">That same chapter tells us that their angels, the angels of little children, </w:t>
      </w:r>
      <w:r w:rsidR="004F26F1">
        <w:rPr>
          <w:rFonts w:cs="Times New Roman"/>
          <w:bCs/>
          <w:szCs w:val="24"/>
        </w:rPr>
        <w:t>“</w:t>
      </w:r>
      <w:r w:rsidR="00D92502" w:rsidRPr="00D92502">
        <w:rPr>
          <w:rFonts w:cs="Times New Roman"/>
          <w:bCs/>
          <w:szCs w:val="24"/>
        </w:rPr>
        <w:t>continually behold the face of my Father who is in the heavens</w:t>
      </w:r>
      <w:r w:rsidR="004F26F1">
        <w:rPr>
          <w:rFonts w:cs="Times New Roman"/>
          <w:bCs/>
          <w:szCs w:val="24"/>
        </w:rPr>
        <w:t>”</w:t>
      </w:r>
      <w:r w:rsidR="00D92502" w:rsidRPr="00D92502">
        <w:rPr>
          <w:rFonts w:cs="Times New Roman"/>
          <w:bCs/>
          <w:szCs w:val="24"/>
        </w:rPr>
        <w:t xml:space="preserve"> (Matthew 18: 10), which indicates God</w:t>
      </w:r>
      <w:r w:rsidR="004F26F1">
        <w:rPr>
          <w:rFonts w:cs="Times New Roman"/>
          <w:bCs/>
          <w:szCs w:val="24"/>
        </w:rPr>
        <w:t>’</w:t>
      </w:r>
      <w:r w:rsidR="00D92502" w:rsidRPr="00D92502">
        <w:rPr>
          <w:rFonts w:cs="Times New Roman"/>
          <w:bCs/>
          <w:szCs w:val="24"/>
        </w:rPr>
        <w:t>s interest in little children</w:t>
      </w:r>
      <w:r w:rsidR="009B2024">
        <w:rPr>
          <w:rFonts w:cs="Times New Roman"/>
          <w:bCs/>
          <w:szCs w:val="24"/>
        </w:rPr>
        <w:t xml:space="preserve">.  </w:t>
      </w:r>
      <w:r w:rsidR="00D92502" w:rsidRPr="00D92502">
        <w:rPr>
          <w:rFonts w:cs="Times New Roman"/>
          <w:bCs/>
          <w:szCs w:val="24"/>
        </w:rPr>
        <w:t xml:space="preserve">It says, too, in that chapter, </w:t>
      </w:r>
      <w:r w:rsidR="004F26F1">
        <w:rPr>
          <w:rFonts w:cs="Times New Roman"/>
          <w:bCs/>
          <w:szCs w:val="24"/>
        </w:rPr>
        <w:t>“</w:t>
      </w:r>
      <w:r w:rsidR="00D92502" w:rsidRPr="00D92502">
        <w:rPr>
          <w:rFonts w:cs="Times New Roman"/>
          <w:bCs/>
          <w:szCs w:val="24"/>
        </w:rPr>
        <w:t>it is not the will of your Father who is in the heavens that one of these little ones should perish</w:t>
      </w:r>
      <w:r w:rsidR="004F26F1">
        <w:rPr>
          <w:rFonts w:cs="Times New Roman"/>
          <w:bCs/>
          <w:szCs w:val="24"/>
        </w:rPr>
        <w:t>”</w:t>
      </w:r>
      <w:r w:rsidR="009F31F1">
        <w:rPr>
          <w:rFonts w:cs="Times New Roman"/>
          <w:bCs/>
          <w:szCs w:val="24"/>
        </w:rPr>
        <w:t>, Matt</w:t>
      </w:r>
      <w:r w:rsidR="00D92502" w:rsidRPr="00D92502">
        <w:rPr>
          <w:rFonts w:cs="Times New Roman"/>
          <w:bCs/>
          <w:szCs w:val="24"/>
        </w:rPr>
        <w:t xml:space="preserve"> 18: 1</w:t>
      </w:r>
      <w:r w:rsidR="009F31F1">
        <w:rPr>
          <w:rFonts w:cs="Times New Roman"/>
          <w:bCs/>
          <w:szCs w:val="24"/>
        </w:rPr>
        <w:t>1</w:t>
      </w:r>
      <w:r w:rsidR="009B2024">
        <w:rPr>
          <w:rFonts w:cs="Times New Roman"/>
          <w:bCs/>
          <w:szCs w:val="24"/>
        </w:rPr>
        <w:t xml:space="preserve">.  </w:t>
      </w:r>
      <w:r w:rsidR="00D92502" w:rsidRPr="00D92502">
        <w:rPr>
          <w:rFonts w:cs="Times New Roman"/>
          <w:bCs/>
          <w:szCs w:val="24"/>
        </w:rPr>
        <w:t>We may be assured, therefore,</w:t>
      </w:r>
      <w:r w:rsidR="00D92502">
        <w:rPr>
          <w:rFonts w:cs="Times New Roman"/>
          <w:bCs/>
          <w:szCs w:val="24"/>
        </w:rPr>
        <w:t xml:space="preserve"> </w:t>
      </w:r>
      <w:r w:rsidR="00D92502" w:rsidRPr="00D92502">
        <w:rPr>
          <w:rFonts w:cs="Times New Roman"/>
          <w:bCs/>
          <w:szCs w:val="24"/>
        </w:rPr>
        <w:t>that no one of these little ones will perish</w:t>
      </w:r>
      <w:r w:rsidR="009B2024">
        <w:rPr>
          <w:rFonts w:cs="Times New Roman"/>
          <w:bCs/>
          <w:szCs w:val="24"/>
        </w:rPr>
        <w:t xml:space="preserve">.  </w:t>
      </w:r>
      <w:r w:rsidR="00D92502" w:rsidRPr="00D92502">
        <w:rPr>
          <w:rFonts w:cs="Times New Roman"/>
          <w:bCs/>
          <w:szCs w:val="24"/>
        </w:rPr>
        <w:t>That is truth which would be light in our souls at this moment.</w:t>
      </w:r>
    </w:p>
    <w:p w14:paraId="2CE55AFB" w14:textId="37115C62"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The Lord does not explain what He does; if He gave us explanation there would not be the same need for faith; but the Lord does not explain His movements</w:t>
      </w:r>
      <w:r w:rsidR="009B2024">
        <w:rPr>
          <w:rFonts w:cs="Times New Roman"/>
          <w:bCs/>
          <w:szCs w:val="24"/>
        </w:rPr>
        <w:t xml:space="preserve">.  </w:t>
      </w:r>
      <w:r w:rsidRPr="00D92502">
        <w:rPr>
          <w:rFonts w:cs="Times New Roman"/>
          <w:bCs/>
          <w:szCs w:val="24"/>
        </w:rPr>
        <w:t>He acts among us, and sometimes His actions result in sorrow, deep sorrow; but what the Lord appreciates is faith, faith in each one of us, in the parents here, in the relatives, in the local brethren</w:t>
      </w:r>
      <w:r w:rsidR="009B2024">
        <w:rPr>
          <w:rFonts w:cs="Times New Roman"/>
          <w:bCs/>
          <w:szCs w:val="24"/>
        </w:rPr>
        <w:t xml:space="preserve">.  </w:t>
      </w:r>
      <w:r w:rsidRPr="00D92502">
        <w:rPr>
          <w:rFonts w:cs="Times New Roman"/>
          <w:bCs/>
          <w:szCs w:val="24"/>
        </w:rPr>
        <w:t>Does the Lord see faith</w:t>
      </w:r>
      <w:r w:rsidR="003C3CAD">
        <w:rPr>
          <w:rFonts w:cs="Times New Roman"/>
          <w:bCs/>
          <w:szCs w:val="24"/>
        </w:rPr>
        <w:t xml:space="preserve">?  </w:t>
      </w:r>
      <w:r w:rsidRPr="00D92502">
        <w:rPr>
          <w:rFonts w:cs="Times New Roman"/>
          <w:bCs/>
          <w:szCs w:val="24"/>
        </w:rPr>
        <w:t>This is the time of the proving of our faith</w:t>
      </w:r>
      <w:r w:rsidR="009B2024">
        <w:rPr>
          <w:rFonts w:cs="Times New Roman"/>
          <w:bCs/>
          <w:szCs w:val="24"/>
        </w:rPr>
        <w:t xml:space="preserve">.  </w:t>
      </w:r>
      <w:r w:rsidRPr="00D92502">
        <w:rPr>
          <w:rFonts w:cs="Times New Roman"/>
          <w:bCs/>
          <w:szCs w:val="24"/>
        </w:rPr>
        <w:t>Peter was one himself who understood the Lord</w:t>
      </w:r>
      <w:r w:rsidR="004F26F1">
        <w:rPr>
          <w:rFonts w:cs="Times New Roman"/>
          <w:bCs/>
          <w:szCs w:val="24"/>
        </w:rPr>
        <w:t>’</w:t>
      </w:r>
      <w:r w:rsidRPr="00D92502">
        <w:rPr>
          <w:rFonts w:cs="Times New Roman"/>
          <w:bCs/>
          <w:szCs w:val="24"/>
        </w:rPr>
        <w:t>s appreciation of faith</w:t>
      </w:r>
      <w:r w:rsidR="009B2024">
        <w:rPr>
          <w:rFonts w:cs="Times New Roman"/>
          <w:bCs/>
          <w:szCs w:val="24"/>
        </w:rPr>
        <w:t xml:space="preserve">.  </w:t>
      </w:r>
      <w:r w:rsidRPr="00D92502">
        <w:rPr>
          <w:rFonts w:cs="Times New Roman"/>
          <w:bCs/>
          <w:szCs w:val="24"/>
        </w:rPr>
        <w:t xml:space="preserve">The Lord said to him, </w:t>
      </w:r>
      <w:r w:rsidR="004F26F1">
        <w:rPr>
          <w:rFonts w:cs="Times New Roman"/>
          <w:bCs/>
          <w:szCs w:val="24"/>
        </w:rPr>
        <w:t>“</w:t>
      </w:r>
      <w:r w:rsidRPr="00D92502">
        <w:rPr>
          <w:rFonts w:cs="Times New Roman"/>
          <w:bCs/>
          <w:szCs w:val="24"/>
        </w:rPr>
        <w:t>I have besought for thee that thy faith fail not</w:t>
      </w:r>
      <w:r w:rsidR="004F26F1">
        <w:rPr>
          <w:rFonts w:cs="Times New Roman"/>
          <w:bCs/>
          <w:szCs w:val="24"/>
        </w:rPr>
        <w:t>”</w:t>
      </w:r>
      <w:r w:rsidRPr="00D92502">
        <w:rPr>
          <w:rFonts w:cs="Times New Roman"/>
          <w:bCs/>
          <w:szCs w:val="24"/>
        </w:rPr>
        <w:t>, Luke 22: 32</w:t>
      </w:r>
      <w:r w:rsidR="009B2024">
        <w:rPr>
          <w:rFonts w:cs="Times New Roman"/>
          <w:bCs/>
          <w:szCs w:val="24"/>
        </w:rPr>
        <w:t xml:space="preserve">.  </w:t>
      </w:r>
      <w:r w:rsidRPr="00D92502">
        <w:rPr>
          <w:rFonts w:cs="Times New Roman"/>
          <w:bCs/>
          <w:szCs w:val="24"/>
        </w:rPr>
        <w:t>Peter failed, but the Lord interceded that his faith would not fail</w:t>
      </w:r>
      <w:r w:rsidR="009B2024">
        <w:rPr>
          <w:rFonts w:cs="Times New Roman"/>
          <w:bCs/>
          <w:szCs w:val="24"/>
        </w:rPr>
        <w:t xml:space="preserve">.  </w:t>
      </w:r>
      <w:r w:rsidRPr="00D92502">
        <w:rPr>
          <w:rFonts w:cs="Times New Roman"/>
          <w:bCs/>
          <w:szCs w:val="24"/>
        </w:rPr>
        <w:t>We may count on the Lord</w:t>
      </w:r>
      <w:r w:rsidR="004F26F1">
        <w:rPr>
          <w:rFonts w:cs="Times New Roman"/>
          <w:bCs/>
          <w:szCs w:val="24"/>
        </w:rPr>
        <w:t>’</w:t>
      </w:r>
      <w:r w:rsidRPr="00D92502">
        <w:rPr>
          <w:rFonts w:cs="Times New Roman"/>
          <w:bCs/>
          <w:szCs w:val="24"/>
        </w:rPr>
        <w:t xml:space="preserve">s intercession at this very moment, beloved brethren, that our faith should not fail, that </w:t>
      </w:r>
      <w:r w:rsidRPr="00D92502">
        <w:rPr>
          <w:rFonts w:cs="Times New Roman"/>
          <w:bCs/>
          <w:szCs w:val="24"/>
        </w:rPr>
        <w:lastRenderedPageBreak/>
        <w:t xml:space="preserve">we should </w:t>
      </w:r>
      <w:r w:rsidR="0015242E">
        <w:rPr>
          <w:rFonts w:cs="Times New Roman"/>
          <w:bCs/>
          <w:szCs w:val="24"/>
        </w:rPr>
        <w:t>b</w:t>
      </w:r>
      <w:r w:rsidRPr="00D92502">
        <w:rPr>
          <w:rFonts w:cs="Times New Roman"/>
          <w:bCs/>
          <w:szCs w:val="24"/>
        </w:rPr>
        <w:t xml:space="preserve">e strong in faith, as Peter himself said, </w:t>
      </w:r>
      <w:r w:rsidR="004F26F1">
        <w:rPr>
          <w:rFonts w:cs="Times New Roman"/>
          <w:bCs/>
          <w:szCs w:val="24"/>
        </w:rPr>
        <w:t>“</w:t>
      </w:r>
      <w:r w:rsidRPr="00D92502">
        <w:rPr>
          <w:rFonts w:cs="Times New Roman"/>
          <w:bCs/>
          <w:szCs w:val="24"/>
        </w:rPr>
        <w:t>stedfast in faith</w:t>
      </w:r>
      <w:r w:rsidR="004F26F1">
        <w:rPr>
          <w:rFonts w:cs="Times New Roman"/>
          <w:bCs/>
          <w:szCs w:val="24"/>
        </w:rPr>
        <w:t>”</w:t>
      </w:r>
      <w:r w:rsidRPr="00D92502">
        <w:rPr>
          <w:rFonts w:cs="Times New Roman"/>
          <w:bCs/>
          <w:szCs w:val="24"/>
        </w:rPr>
        <w:t xml:space="preserve">, 1 </w:t>
      </w:r>
      <w:r w:rsidR="009F31F1">
        <w:rPr>
          <w:rFonts w:cs="Times New Roman"/>
          <w:bCs/>
          <w:szCs w:val="24"/>
        </w:rPr>
        <w:t>Pet</w:t>
      </w:r>
      <w:r w:rsidRPr="00D92502">
        <w:rPr>
          <w:rFonts w:cs="Times New Roman"/>
          <w:bCs/>
          <w:szCs w:val="24"/>
        </w:rPr>
        <w:t xml:space="preserve"> 5: 9.</w:t>
      </w:r>
    </w:p>
    <w:p w14:paraId="7D5624FB" w14:textId="7F2AB55C"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In the previous verse we read, </w:t>
      </w:r>
      <w:r w:rsidR="004F26F1">
        <w:rPr>
          <w:rFonts w:cs="Times New Roman"/>
          <w:bCs/>
          <w:szCs w:val="24"/>
        </w:rPr>
        <w:t>“</w:t>
      </w:r>
      <w:r w:rsidRPr="00D92502">
        <w:rPr>
          <w:rFonts w:cs="Times New Roman"/>
          <w:bCs/>
          <w:szCs w:val="24"/>
        </w:rPr>
        <w:t>put to grief by various trials</w:t>
      </w:r>
      <w:r w:rsidR="004F26F1">
        <w:rPr>
          <w:rFonts w:cs="Times New Roman"/>
          <w:bCs/>
          <w:szCs w:val="24"/>
        </w:rPr>
        <w:t>”</w:t>
      </w:r>
      <w:r w:rsidR="009B2024">
        <w:rPr>
          <w:rFonts w:cs="Times New Roman"/>
          <w:bCs/>
          <w:szCs w:val="24"/>
        </w:rPr>
        <w:t xml:space="preserve">.  </w:t>
      </w:r>
      <w:r w:rsidRPr="00D92502">
        <w:rPr>
          <w:rFonts w:cs="Times New Roman"/>
          <w:bCs/>
          <w:szCs w:val="24"/>
        </w:rPr>
        <w:t>The Lord</w:t>
      </w:r>
      <w:r w:rsidR="004F26F1">
        <w:rPr>
          <w:rFonts w:cs="Times New Roman"/>
          <w:bCs/>
          <w:szCs w:val="24"/>
        </w:rPr>
        <w:t>’</w:t>
      </w:r>
      <w:r w:rsidRPr="00D92502">
        <w:rPr>
          <w:rFonts w:cs="Times New Roman"/>
          <w:bCs/>
          <w:szCs w:val="24"/>
        </w:rPr>
        <w:t xml:space="preserve">s people go through a great variety of trials, and this is a very severe grief, </w:t>
      </w:r>
      <w:r w:rsidR="004F26F1">
        <w:rPr>
          <w:rFonts w:cs="Times New Roman"/>
          <w:bCs/>
          <w:szCs w:val="24"/>
        </w:rPr>
        <w:t>“</w:t>
      </w:r>
      <w:r w:rsidRPr="00D92502">
        <w:rPr>
          <w:rFonts w:cs="Times New Roman"/>
          <w:bCs/>
          <w:szCs w:val="24"/>
        </w:rPr>
        <w:t>put to grief by various trials, that the proving of your faith ...</w:t>
      </w:r>
      <w:r w:rsidR="004F26F1">
        <w:rPr>
          <w:rFonts w:cs="Times New Roman"/>
          <w:bCs/>
          <w:szCs w:val="24"/>
        </w:rPr>
        <w:t>”</w:t>
      </w:r>
      <w:r w:rsidR="009B2024">
        <w:rPr>
          <w:rFonts w:cs="Times New Roman"/>
          <w:bCs/>
          <w:szCs w:val="24"/>
        </w:rPr>
        <w:t xml:space="preserve">.  </w:t>
      </w:r>
      <w:r w:rsidRPr="00D92502">
        <w:rPr>
          <w:rFonts w:cs="Times New Roman"/>
          <w:bCs/>
          <w:szCs w:val="24"/>
        </w:rPr>
        <w:t>The believer</w:t>
      </w:r>
      <w:r w:rsidR="004F26F1">
        <w:rPr>
          <w:rFonts w:cs="Times New Roman"/>
          <w:bCs/>
          <w:szCs w:val="24"/>
        </w:rPr>
        <w:t>’</w:t>
      </w:r>
      <w:r w:rsidRPr="00D92502">
        <w:rPr>
          <w:rFonts w:cs="Times New Roman"/>
          <w:bCs/>
          <w:szCs w:val="24"/>
        </w:rPr>
        <w:t>s sojourn here is the time of the proving of his faith; faith is proved by being sustained in such sorrowful circumstances</w:t>
      </w:r>
      <w:r w:rsidR="001643AB" w:rsidRPr="00D82C31">
        <w:rPr>
          <w:rFonts w:cs="Times New Roman"/>
          <w:bCs/>
          <w:szCs w:val="24"/>
        </w:rPr>
        <w:t>—</w:t>
      </w:r>
      <w:r w:rsidR="001643AB">
        <w:rPr>
          <w:rFonts w:cs="Times New Roman"/>
          <w:bCs/>
          <w:szCs w:val="24"/>
        </w:rPr>
        <w:t xml:space="preserve"> “</w:t>
      </w:r>
      <w:r w:rsidRPr="00D92502">
        <w:rPr>
          <w:rFonts w:cs="Times New Roman"/>
          <w:bCs/>
          <w:szCs w:val="24"/>
        </w:rPr>
        <w:t>the proving of your faith, much more precious than of gold which perishes, though it be proved by fire</w:t>
      </w:r>
      <w:r w:rsidR="004F26F1">
        <w:rPr>
          <w:rFonts w:cs="Times New Roman"/>
          <w:bCs/>
          <w:szCs w:val="24"/>
        </w:rPr>
        <w:t>”</w:t>
      </w:r>
      <w:r w:rsidR="009B2024">
        <w:rPr>
          <w:rFonts w:cs="Times New Roman"/>
          <w:bCs/>
          <w:szCs w:val="24"/>
        </w:rPr>
        <w:t xml:space="preserve">.  </w:t>
      </w:r>
      <w:r w:rsidRPr="00D92502">
        <w:rPr>
          <w:rFonts w:cs="Times New Roman"/>
          <w:bCs/>
          <w:szCs w:val="24"/>
        </w:rPr>
        <w:t>Gold is proved by fire, but in comparison with faith gold perishes; faith does not perish</w:t>
      </w:r>
      <w:r w:rsidR="009B2024">
        <w:rPr>
          <w:rFonts w:cs="Times New Roman"/>
          <w:bCs/>
          <w:szCs w:val="24"/>
        </w:rPr>
        <w:t xml:space="preserve">.  </w:t>
      </w:r>
      <w:r w:rsidRPr="00D92502">
        <w:rPr>
          <w:rFonts w:cs="Times New Roman"/>
          <w:bCs/>
          <w:szCs w:val="24"/>
        </w:rPr>
        <w:t>Gold is proved by fire, and the proving of faith is by being put to grief by various trials</w:t>
      </w:r>
      <w:r w:rsidR="009B2024">
        <w:rPr>
          <w:rFonts w:cs="Times New Roman"/>
          <w:bCs/>
          <w:szCs w:val="24"/>
        </w:rPr>
        <w:t xml:space="preserve">.  </w:t>
      </w:r>
      <w:r w:rsidRPr="00D92502">
        <w:rPr>
          <w:rFonts w:cs="Times New Roman"/>
          <w:bCs/>
          <w:szCs w:val="24"/>
        </w:rPr>
        <w:t>This is a time of the proving, and this is what affords such pleasure to the Lord as He looks down</w:t>
      </w:r>
      <w:r w:rsidR="009B2024">
        <w:rPr>
          <w:rFonts w:cs="Times New Roman"/>
          <w:bCs/>
          <w:szCs w:val="24"/>
        </w:rPr>
        <w:t xml:space="preserve">.  </w:t>
      </w:r>
      <w:r w:rsidRPr="00D92502">
        <w:rPr>
          <w:rFonts w:cs="Times New Roman"/>
          <w:bCs/>
          <w:szCs w:val="24"/>
        </w:rPr>
        <w:t>He does not explain His movements but finds believers accepting them,</w:t>
      </w:r>
      <w:r>
        <w:rPr>
          <w:rFonts w:cs="Times New Roman"/>
          <w:bCs/>
          <w:szCs w:val="24"/>
        </w:rPr>
        <w:t xml:space="preserve"> </w:t>
      </w:r>
      <w:r w:rsidRPr="00D92502">
        <w:rPr>
          <w:rFonts w:cs="Times New Roman"/>
          <w:bCs/>
          <w:szCs w:val="24"/>
        </w:rPr>
        <w:t>trusting Him, trusting the One who has so acted, because the taking of this child is the Lord</w:t>
      </w:r>
      <w:r w:rsidR="004F26F1">
        <w:rPr>
          <w:rFonts w:cs="Times New Roman"/>
          <w:bCs/>
          <w:szCs w:val="24"/>
        </w:rPr>
        <w:t>’</w:t>
      </w:r>
      <w:r w:rsidRPr="00D92502">
        <w:rPr>
          <w:rFonts w:cs="Times New Roman"/>
          <w:bCs/>
          <w:szCs w:val="24"/>
        </w:rPr>
        <w:t>s own action</w:t>
      </w:r>
      <w:r w:rsidR="009B2024">
        <w:rPr>
          <w:rFonts w:cs="Times New Roman"/>
          <w:bCs/>
          <w:szCs w:val="24"/>
        </w:rPr>
        <w:t xml:space="preserve">.  </w:t>
      </w:r>
      <w:r w:rsidRPr="00D92502">
        <w:rPr>
          <w:rFonts w:cs="Times New Roman"/>
          <w:bCs/>
          <w:szCs w:val="24"/>
        </w:rPr>
        <w:t>Oh to be strong in faith, not only for our support, but for the pleasure of God</w:t>
      </w:r>
      <w:r w:rsidR="009B2024">
        <w:rPr>
          <w:rFonts w:cs="Times New Roman"/>
          <w:bCs/>
          <w:szCs w:val="24"/>
        </w:rPr>
        <w:t xml:space="preserve">.  </w:t>
      </w:r>
      <w:r w:rsidRPr="00D92502">
        <w:rPr>
          <w:rFonts w:cs="Times New Roman"/>
          <w:bCs/>
          <w:szCs w:val="24"/>
        </w:rPr>
        <w:t>God has pleasure in proving our faith, and seeing the faith of the believer enduring such circumstances.</w:t>
      </w:r>
    </w:p>
    <w:p w14:paraId="58C0F80B" w14:textId="0880172D"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So it says, </w:t>
      </w:r>
      <w:r w:rsidR="004F26F1">
        <w:rPr>
          <w:rFonts w:cs="Times New Roman"/>
          <w:bCs/>
          <w:szCs w:val="24"/>
        </w:rPr>
        <w:t>“</w:t>
      </w:r>
      <w:r w:rsidRPr="00D92502">
        <w:rPr>
          <w:rFonts w:cs="Times New Roman"/>
          <w:bCs/>
          <w:szCs w:val="24"/>
        </w:rPr>
        <w:t>be found to praise and glory and honour in the revelation of Jesus Christ</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That is future, the meantime is the time of </w:t>
      </w:r>
      <w:r w:rsidR="004F26F1">
        <w:rPr>
          <w:rFonts w:cs="Times New Roman"/>
          <w:bCs/>
          <w:szCs w:val="24"/>
        </w:rPr>
        <w:t>“</w:t>
      </w:r>
      <w:r w:rsidRPr="00D92502">
        <w:rPr>
          <w:rFonts w:cs="Times New Roman"/>
          <w:bCs/>
          <w:szCs w:val="24"/>
        </w:rPr>
        <w:t>the proving of your faith</w:t>
      </w:r>
      <w:r w:rsidR="004F26F1">
        <w:rPr>
          <w:rFonts w:cs="Times New Roman"/>
          <w:bCs/>
          <w:szCs w:val="24"/>
        </w:rPr>
        <w:t>”</w:t>
      </w:r>
      <w:r w:rsidRPr="00D92502">
        <w:rPr>
          <w:rFonts w:cs="Times New Roman"/>
          <w:bCs/>
          <w:szCs w:val="24"/>
        </w:rPr>
        <w:t>, but in the future it is going to be found to praise and glory and honour</w:t>
      </w:r>
      <w:r w:rsidR="009B2024">
        <w:rPr>
          <w:rFonts w:cs="Times New Roman"/>
          <w:bCs/>
          <w:szCs w:val="24"/>
        </w:rPr>
        <w:t xml:space="preserve">.  </w:t>
      </w:r>
      <w:r w:rsidRPr="00D92502">
        <w:rPr>
          <w:rFonts w:cs="Times New Roman"/>
          <w:bCs/>
          <w:szCs w:val="24"/>
        </w:rPr>
        <w:t>This is not the time for praise and glory and honour, it is the time for the proving of our faith</w:t>
      </w:r>
      <w:r w:rsidR="009B2024">
        <w:rPr>
          <w:rFonts w:cs="Times New Roman"/>
          <w:bCs/>
          <w:szCs w:val="24"/>
        </w:rPr>
        <w:t xml:space="preserve">.  </w:t>
      </w:r>
      <w:r w:rsidRPr="00D92502">
        <w:rPr>
          <w:rFonts w:cs="Times New Roman"/>
          <w:bCs/>
          <w:szCs w:val="24"/>
        </w:rPr>
        <w:t>But as sure as this is the time of the proving of our faith, so in the revelation of Jesus Christ there is going to be found praise and glory and honour</w:t>
      </w:r>
      <w:r w:rsidR="009B2024">
        <w:rPr>
          <w:rFonts w:cs="Times New Roman"/>
          <w:bCs/>
          <w:szCs w:val="24"/>
        </w:rPr>
        <w:t xml:space="preserve">.  </w:t>
      </w:r>
      <w:r w:rsidRPr="00D92502">
        <w:rPr>
          <w:rFonts w:cs="Times New Roman"/>
          <w:bCs/>
          <w:szCs w:val="24"/>
        </w:rPr>
        <w:t>That is our great hope, beloved brethren, in the revelation of Jesus Christ</w:t>
      </w:r>
      <w:r w:rsidR="009B2024">
        <w:rPr>
          <w:rFonts w:cs="Times New Roman"/>
          <w:bCs/>
          <w:szCs w:val="24"/>
        </w:rPr>
        <w:t xml:space="preserve">.  </w:t>
      </w:r>
      <w:r w:rsidRPr="00D92502">
        <w:rPr>
          <w:rFonts w:cs="Times New Roman"/>
          <w:bCs/>
          <w:szCs w:val="24"/>
        </w:rPr>
        <w:t xml:space="preserve">It says, </w:t>
      </w:r>
      <w:r w:rsidR="004F26F1">
        <w:rPr>
          <w:rFonts w:cs="Times New Roman"/>
          <w:bCs/>
          <w:szCs w:val="24"/>
        </w:rPr>
        <w:t>“</w:t>
      </w:r>
      <w:r w:rsidRPr="00D92502">
        <w:rPr>
          <w:rFonts w:cs="Times New Roman"/>
          <w:bCs/>
          <w:szCs w:val="24"/>
        </w:rPr>
        <w:t>whom, having not seen, ye love</w:t>
      </w:r>
      <w:r w:rsidR="004F26F1">
        <w:rPr>
          <w:rFonts w:cs="Times New Roman"/>
          <w:bCs/>
          <w:szCs w:val="24"/>
        </w:rPr>
        <w:t>”</w:t>
      </w:r>
      <w:r w:rsidRPr="00D92502">
        <w:rPr>
          <w:rFonts w:cs="Times New Roman"/>
          <w:bCs/>
          <w:szCs w:val="24"/>
        </w:rPr>
        <w:t>; that is faith</w:t>
      </w:r>
      <w:r w:rsidR="009B2024">
        <w:rPr>
          <w:rFonts w:cs="Times New Roman"/>
          <w:bCs/>
          <w:szCs w:val="24"/>
        </w:rPr>
        <w:t xml:space="preserve">.  </w:t>
      </w:r>
      <w:r w:rsidRPr="00D92502">
        <w:rPr>
          <w:rFonts w:cs="Times New Roman"/>
          <w:bCs/>
          <w:szCs w:val="24"/>
        </w:rPr>
        <w:t>We have never seen the Lord Jesus; we are going to see Him one day, but we have never yet seen Him</w:t>
      </w:r>
      <w:r w:rsidR="009B2024">
        <w:rPr>
          <w:rFonts w:cs="Times New Roman"/>
          <w:bCs/>
          <w:szCs w:val="24"/>
        </w:rPr>
        <w:t xml:space="preserve">.  </w:t>
      </w:r>
      <w:r w:rsidRPr="00D92502">
        <w:rPr>
          <w:rFonts w:cs="Times New Roman"/>
          <w:bCs/>
          <w:szCs w:val="24"/>
        </w:rPr>
        <w:t xml:space="preserve">Peter had seen Him, therefore he could not say, </w:t>
      </w:r>
      <w:r w:rsidR="004F26F1">
        <w:rPr>
          <w:rFonts w:cs="Times New Roman"/>
          <w:bCs/>
          <w:szCs w:val="24"/>
        </w:rPr>
        <w:t>‘</w:t>
      </w:r>
      <w:r w:rsidRPr="00D92502">
        <w:rPr>
          <w:rFonts w:cs="Times New Roman"/>
          <w:bCs/>
          <w:szCs w:val="24"/>
        </w:rPr>
        <w:t xml:space="preserve">whom having not seen, </w:t>
      </w:r>
      <w:r w:rsidRPr="007D450D">
        <w:rPr>
          <w:rFonts w:cs="Times New Roman"/>
          <w:bCs/>
          <w:i/>
          <w:iCs/>
          <w:szCs w:val="24"/>
        </w:rPr>
        <w:t>we</w:t>
      </w:r>
      <w:r w:rsidRPr="00D92502">
        <w:rPr>
          <w:rFonts w:cs="Times New Roman"/>
          <w:bCs/>
          <w:szCs w:val="24"/>
        </w:rPr>
        <w:t xml:space="preserve"> love</w:t>
      </w:r>
      <w:r w:rsidR="004F26F1">
        <w:rPr>
          <w:rFonts w:cs="Times New Roman"/>
          <w:bCs/>
          <w:szCs w:val="24"/>
        </w:rPr>
        <w:t>’</w:t>
      </w:r>
      <w:r w:rsidRPr="00D92502">
        <w:rPr>
          <w:rFonts w:cs="Times New Roman"/>
          <w:bCs/>
          <w:szCs w:val="24"/>
        </w:rPr>
        <w:t xml:space="preserve">, but he says; </w:t>
      </w:r>
      <w:r w:rsidR="004F26F1">
        <w:rPr>
          <w:rFonts w:cs="Times New Roman"/>
          <w:bCs/>
          <w:szCs w:val="24"/>
        </w:rPr>
        <w:t>“</w:t>
      </w:r>
      <w:r w:rsidRPr="00D92502">
        <w:rPr>
          <w:rFonts w:cs="Times New Roman"/>
          <w:bCs/>
          <w:szCs w:val="24"/>
        </w:rPr>
        <w:t xml:space="preserve">whom, having not seen, </w:t>
      </w:r>
      <w:r w:rsidR="004143AB">
        <w:rPr>
          <w:rFonts w:cs="Times New Roman"/>
          <w:bCs/>
          <w:szCs w:val="24"/>
        </w:rPr>
        <w:t>ye love</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This is the time of faith; the Lord Himself said, </w:t>
      </w:r>
      <w:r w:rsidR="004F26F1">
        <w:rPr>
          <w:rFonts w:cs="Times New Roman"/>
          <w:bCs/>
          <w:szCs w:val="24"/>
        </w:rPr>
        <w:t>“</w:t>
      </w:r>
      <w:r w:rsidRPr="00D92502">
        <w:rPr>
          <w:rFonts w:cs="Times New Roman"/>
          <w:bCs/>
          <w:szCs w:val="24"/>
        </w:rPr>
        <w:t>blessed they who have not seen and have believed</w:t>
      </w:r>
      <w:r w:rsidR="004F26F1">
        <w:rPr>
          <w:rFonts w:cs="Times New Roman"/>
          <w:bCs/>
          <w:szCs w:val="24"/>
        </w:rPr>
        <w:t>”</w:t>
      </w:r>
      <w:r w:rsidRPr="00D92502">
        <w:rPr>
          <w:rFonts w:cs="Times New Roman"/>
          <w:bCs/>
          <w:szCs w:val="24"/>
        </w:rPr>
        <w:t>, John 20: 29</w:t>
      </w:r>
      <w:r w:rsidR="009B2024">
        <w:rPr>
          <w:rFonts w:cs="Times New Roman"/>
          <w:bCs/>
          <w:szCs w:val="24"/>
        </w:rPr>
        <w:t xml:space="preserve">.  </w:t>
      </w:r>
      <w:r w:rsidRPr="00D92502">
        <w:rPr>
          <w:rFonts w:cs="Times New Roman"/>
          <w:bCs/>
          <w:szCs w:val="24"/>
        </w:rPr>
        <w:t>Oh the time of faith, the proving of our faith, how important it is</w:t>
      </w:r>
      <w:r w:rsidR="003C3CAD">
        <w:rPr>
          <w:rFonts w:cs="Times New Roman"/>
          <w:bCs/>
          <w:szCs w:val="24"/>
        </w:rPr>
        <w:t xml:space="preserve">!  </w:t>
      </w:r>
      <w:r w:rsidRPr="00D92502">
        <w:rPr>
          <w:rFonts w:cs="Times New Roman"/>
          <w:bCs/>
          <w:szCs w:val="24"/>
        </w:rPr>
        <w:t xml:space="preserve">So it says, </w:t>
      </w:r>
      <w:r w:rsidR="004F26F1">
        <w:rPr>
          <w:rFonts w:cs="Times New Roman"/>
          <w:bCs/>
          <w:szCs w:val="24"/>
        </w:rPr>
        <w:t>“</w:t>
      </w:r>
      <w:r w:rsidRPr="00D92502">
        <w:rPr>
          <w:rFonts w:cs="Times New Roman"/>
          <w:bCs/>
          <w:szCs w:val="24"/>
        </w:rPr>
        <w:t>whom, having not seen, ye love</w:t>
      </w:r>
      <w:r w:rsidR="004F26F1">
        <w:rPr>
          <w:rFonts w:cs="Times New Roman"/>
          <w:bCs/>
          <w:szCs w:val="24"/>
        </w:rPr>
        <w:t>”</w:t>
      </w:r>
      <w:r w:rsidRPr="00D92502">
        <w:rPr>
          <w:rFonts w:cs="Times New Roman"/>
          <w:bCs/>
          <w:szCs w:val="24"/>
        </w:rPr>
        <w:t>; it is like love with faith</w:t>
      </w:r>
      <w:r w:rsidR="009B2024">
        <w:rPr>
          <w:rFonts w:cs="Times New Roman"/>
          <w:bCs/>
          <w:szCs w:val="24"/>
        </w:rPr>
        <w:t xml:space="preserve">.  </w:t>
      </w:r>
      <w:r w:rsidRPr="00D92502">
        <w:rPr>
          <w:rFonts w:cs="Times New Roman"/>
          <w:bCs/>
          <w:szCs w:val="24"/>
        </w:rPr>
        <w:t xml:space="preserve">Paul speaks in the last two verses of the Epistle to the Ephesians of </w:t>
      </w:r>
      <w:r w:rsidR="004F26F1">
        <w:rPr>
          <w:rFonts w:cs="Times New Roman"/>
          <w:bCs/>
          <w:szCs w:val="24"/>
        </w:rPr>
        <w:t>“</w:t>
      </w:r>
      <w:r w:rsidRPr="00D92502">
        <w:rPr>
          <w:rFonts w:cs="Times New Roman"/>
          <w:bCs/>
          <w:szCs w:val="24"/>
        </w:rPr>
        <w:t>love with faith</w:t>
      </w:r>
      <w:r w:rsidR="004F26F1">
        <w:rPr>
          <w:rFonts w:cs="Times New Roman"/>
          <w:bCs/>
          <w:szCs w:val="24"/>
        </w:rPr>
        <w:t>”</w:t>
      </w:r>
      <w:r w:rsidRPr="00D92502">
        <w:rPr>
          <w:rFonts w:cs="Times New Roman"/>
          <w:bCs/>
          <w:szCs w:val="24"/>
        </w:rPr>
        <w:t>, which is a beautiful combination</w:t>
      </w:r>
      <w:r w:rsidR="009B2024">
        <w:rPr>
          <w:rFonts w:cs="Times New Roman"/>
          <w:bCs/>
          <w:szCs w:val="24"/>
        </w:rPr>
        <w:t xml:space="preserve">.  </w:t>
      </w:r>
      <w:r w:rsidR="004F26F1">
        <w:rPr>
          <w:rFonts w:cs="Times New Roman"/>
          <w:bCs/>
          <w:szCs w:val="24"/>
        </w:rPr>
        <w:t>“</w:t>
      </w:r>
      <w:r w:rsidRPr="00D92502">
        <w:rPr>
          <w:rFonts w:cs="Times New Roman"/>
          <w:bCs/>
          <w:szCs w:val="24"/>
        </w:rPr>
        <w:t>Peace to the brethren, and love with faith, from God the Father and the Lord Jesus Christ</w:t>
      </w:r>
      <w:r w:rsidR="009B2024">
        <w:rPr>
          <w:rFonts w:cs="Times New Roman"/>
          <w:bCs/>
          <w:szCs w:val="24"/>
        </w:rPr>
        <w:t xml:space="preserve">.  </w:t>
      </w:r>
      <w:r w:rsidRPr="00D92502">
        <w:rPr>
          <w:rFonts w:cs="Times New Roman"/>
          <w:bCs/>
          <w:szCs w:val="24"/>
        </w:rPr>
        <w:t>Grace with all them that love our Lord Jesus Christ in incorruption</w:t>
      </w:r>
      <w:r w:rsidR="004F26F1">
        <w:rPr>
          <w:rFonts w:cs="Times New Roman"/>
          <w:bCs/>
          <w:szCs w:val="24"/>
        </w:rPr>
        <w:t>”</w:t>
      </w:r>
    </w:p>
    <w:p w14:paraId="0387783C" w14:textId="4C8FF3FD"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lastRenderedPageBreak/>
        <w:t>May we all be supported and strengthened in this time when our faith is tested; faith endures such testings; it is the time of the proving of our faith</w:t>
      </w:r>
      <w:r w:rsidR="009B2024">
        <w:rPr>
          <w:rFonts w:cs="Times New Roman"/>
          <w:bCs/>
          <w:szCs w:val="24"/>
        </w:rPr>
        <w:t xml:space="preserve">.  </w:t>
      </w:r>
      <w:r w:rsidRPr="00D92502">
        <w:rPr>
          <w:rFonts w:cs="Times New Roman"/>
          <w:bCs/>
          <w:szCs w:val="24"/>
        </w:rPr>
        <w:t>May it be so for the Lord</w:t>
      </w:r>
      <w:r w:rsidR="004F26F1">
        <w:rPr>
          <w:rFonts w:cs="Times New Roman"/>
          <w:bCs/>
          <w:szCs w:val="24"/>
        </w:rPr>
        <w:t>’</w:t>
      </w:r>
      <w:r w:rsidRPr="00D92502">
        <w:rPr>
          <w:rFonts w:cs="Times New Roman"/>
          <w:bCs/>
          <w:szCs w:val="24"/>
        </w:rPr>
        <w:t>s own pleasure.</w:t>
      </w:r>
    </w:p>
    <w:p w14:paraId="7A875BDC" w14:textId="77777777" w:rsidR="00D92502" w:rsidRDefault="00D92502">
      <w:pPr>
        <w:rPr>
          <w:rFonts w:cs="Times New Roman"/>
          <w:b/>
          <w:szCs w:val="24"/>
        </w:rPr>
      </w:pPr>
    </w:p>
    <w:p w14:paraId="6802FF59" w14:textId="7F1C44C6" w:rsidR="00D92502" w:rsidRDefault="00D92502">
      <w:pPr>
        <w:rPr>
          <w:rFonts w:cs="Times New Roman"/>
          <w:b/>
          <w:szCs w:val="24"/>
        </w:rPr>
      </w:pPr>
      <w:r w:rsidRPr="00D92502">
        <w:rPr>
          <w:rFonts w:cs="Times New Roman"/>
          <w:b/>
          <w:szCs w:val="24"/>
        </w:rPr>
        <w:t>KIRKCALDY</w:t>
      </w:r>
    </w:p>
    <w:p w14:paraId="1D0103D3" w14:textId="77777777" w:rsidR="00D92502" w:rsidRDefault="00D92502">
      <w:pPr>
        <w:rPr>
          <w:rFonts w:cs="Times New Roman"/>
          <w:b/>
          <w:szCs w:val="24"/>
        </w:rPr>
      </w:pPr>
      <w:r w:rsidRPr="00D92502">
        <w:rPr>
          <w:rFonts w:cs="Times New Roman"/>
          <w:b/>
          <w:szCs w:val="24"/>
        </w:rPr>
        <w:t>7</w:t>
      </w:r>
      <w:r w:rsidRPr="00D92502">
        <w:rPr>
          <w:rFonts w:cs="Times New Roman"/>
          <w:b/>
          <w:szCs w:val="24"/>
          <w:vertAlign w:val="superscript"/>
        </w:rPr>
        <w:t>th</w:t>
      </w:r>
      <w:r>
        <w:rPr>
          <w:rFonts w:cs="Times New Roman"/>
          <w:b/>
          <w:szCs w:val="24"/>
        </w:rPr>
        <w:t xml:space="preserve"> </w:t>
      </w:r>
      <w:r w:rsidRPr="00D92502">
        <w:rPr>
          <w:rFonts w:cs="Times New Roman"/>
          <w:b/>
          <w:szCs w:val="24"/>
        </w:rPr>
        <w:t xml:space="preserve">October 1982 </w:t>
      </w:r>
    </w:p>
    <w:p w14:paraId="23C3005C" w14:textId="04B14192" w:rsidR="00D92502" w:rsidRPr="004D0572" w:rsidRDefault="004D0572">
      <w:pPr>
        <w:rPr>
          <w:rFonts w:cs="Times New Roman"/>
          <w:bCs/>
          <w:i/>
          <w:iCs/>
          <w:szCs w:val="24"/>
        </w:rPr>
      </w:pPr>
      <w:r>
        <w:rPr>
          <w:rFonts w:cs="Times New Roman"/>
          <w:bCs/>
          <w:i/>
          <w:iCs/>
          <w:szCs w:val="24"/>
        </w:rPr>
        <w:t>A</w:t>
      </w:r>
      <w:r w:rsidR="00D92502" w:rsidRPr="004D0572">
        <w:rPr>
          <w:rFonts w:cs="Times New Roman"/>
          <w:bCs/>
          <w:i/>
          <w:iCs/>
          <w:szCs w:val="24"/>
        </w:rPr>
        <w:t xml:space="preserve">t </w:t>
      </w:r>
      <w:r w:rsidRPr="004D0572">
        <w:rPr>
          <w:rFonts w:cs="Times New Roman"/>
          <w:bCs/>
          <w:i/>
          <w:iCs/>
          <w:szCs w:val="24"/>
        </w:rPr>
        <w:t>a</w:t>
      </w:r>
      <w:r w:rsidR="00D92502" w:rsidRPr="004D0572">
        <w:rPr>
          <w:rFonts w:cs="Times New Roman"/>
          <w:bCs/>
          <w:i/>
          <w:iCs/>
          <w:szCs w:val="24"/>
        </w:rPr>
        <w:t xml:space="preserve"> burial </w:t>
      </w:r>
      <w:r w:rsidRPr="002B7F13">
        <w:rPr>
          <w:rFonts w:cs="Times New Roman"/>
          <w:bCs/>
          <w:i/>
          <w:iCs/>
          <w:szCs w:val="24"/>
        </w:rPr>
        <w:t>meeting</w:t>
      </w:r>
      <w:r w:rsidR="009F31F1" w:rsidRPr="002B7F13">
        <w:rPr>
          <w:rFonts w:cs="Times New Roman"/>
          <w:bCs/>
          <w:i/>
          <w:iCs/>
          <w:szCs w:val="24"/>
        </w:rPr>
        <w:t xml:space="preserve"> for an infant</w:t>
      </w:r>
      <w:r w:rsidR="00D92502" w:rsidRPr="002B7F13">
        <w:rPr>
          <w:rFonts w:cs="Times New Roman"/>
          <w:bCs/>
          <w:i/>
          <w:iCs/>
          <w:szCs w:val="24"/>
        </w:rPr>
        <w:t xml:space="preserve"> </w:t>
      </w:r>
    </w:p>
    <w:p w14:paraId="04BBDB2E" w14:textId="0AF185F8" w:rsidR="00D92502" w:rsidRDefault="00D92502" w:rsidP="00D92502">
      <w:pPr>
        <w:jc w:val="center"/>
        <w:rPr>
          <w:rFonts w:cs="Times New Roman"/>
          <w:b/>
          <w:szCs w:val="24"/>
        </w:rPr>
      </w:pPr>
      <w:r w:rsidRPr="00FD428C">
        <w:rPr>
          <w:rFonts w:cs="Times New Roman"/>
          <w:bCs/>
          <w:szCs w:val="24"/>
        </w:rPr>
        <w:t>_____________________</w:t>
      </w:r>
      <w:r>
        <w:rPr>
          <w:rFonts w:cs="Times New Roman"/>
          <w:b/>
          <w:szCs w:val="24"/>
        </w:rPr>
        <w:br w:type="page"/>
      </w:r>
    </w:p>
    <w:p w14:paraId="12C0EFB0" w14:textId="62CD3B9C" w:rsidR="00D92502" w:rsidRPr="00D92502" w:rsidRDefault="004F26F1" w:rsidP="00D92502">
      <w:pPr>
        <w:pStyle w:val="Heading1"/>
      </w:pPr>
      <w:bookmarkStart w:id="88" w:name="_Toc26879138"/>
      <w:bookmarkStart w:id="89" w:name="_Toc35685496"/>
      <w:r>
        <w:lastRenderedPageBreak/>
        <w:t>“</w:t>
      </w:r>
      <w:r w:rsidR="00D92502" w:rsidRPr="00D92502">
        <w:t>WHATEVER HE MAY SAY TO YOU, DO</w:t>
      </w:r>
      <w:r>
        <w:t>”</w:t>
      </w:r>
      <w:bookmarkEnd w:id="88"/>
      <w:bookmarkEnd w:id="89"/>
    </w:p>
    <w:p w14:paraId="3F71294B" w14:textId="46DCEC84" w:rsidR="00D92502" w:rsidRPr="00D92502" w:rsidRDefault="00D92502" w:rsidP="00D92502">
      <w:pPr>
        <w:spacing w:before="120" w:after="0" w:line="240" w:lineRule="auto"/>
        <w:jc w:val="both"/>
        <w:rPr>
          <w:rFonts w:cs="Times New Roman"/>
          <w:b/>
          <w:szCs w:val="24"/>
        </w:rPr>
      </w:pPr>
      <w:r w:rsidRPr="00D92502">
        <w:rPr>
          <w:rFonts w:cs="Times New Roman"/>
          <w:b/>
          <w:szCs w:val="24"/>
        </w:rPr>
        <w:t>John 2: 1</w:t>
      </w:r>
      <w:r w:rsidR="00DD2955">
        <w:rPr>
          <w:rFonts w:cs="Times New Roman"/>
          <w:b/>
          <w:szCs w:val="24"/>
        </w:rPr>
        <w:t>-</w:t>
      </w:r>
      <w:r w:rsidRPr="00D92502">
        <w:rPr>
          <w:rFonts w:cs="Times New Roman"/>
          <w:b/>
          <w:szCs w:val="24"/>
        </w:rPr>
        <w:t>12</w:t>
      </w:r>
    </w:p>
    <w:p w14:paraId="7349F81C" w14:textId="4B9E9361"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It is very encouraging to be reminded that the Lord, as our brother has said, does not change</w:t>
      </w:r>
      <w:r w:rsidR="009B2024">
        <w:rPr>
          <w:rFonts w:cs="Times New Roman"/>
          <w:bCs/>
          <w:szCs w:val="24"/>
        </w:rPr>
        <w:t xml:space="preserve">.  </w:t>
      </w:r>
      <w:r w:rsidRPr="00D92502">
        <w:rPr>
          <w:rFonts w:cs="Times New Roman"/>
          <w:bCs/>
          <w:szCs w:val="24"/>
        </w:rPr>
        <w:t>He is always available to help, and to lead; there is never any lack with Him</w:t>
      </w:r>
      <w:r w:rsidR="009B2024">
        <w:rPr>
          <w:rFonts w:cs="Times New Roman"/>
          <w:bCs/>
          <w:szCs w:val="24"/>
        </w:rPr>
        <w:t xml:space="preserve">.  </w:t>
      </w:r>
      <w:r w:rsidRPr="00D92502">
        <w:rPr>
          <w:rFonts w:cs="Times New Roman"/>
          <w:bCs/>
          <w:szCs w:val="24"/>
        </w:rPr>
        <w:t>But there is need that we should be available to Him that He should have His way with us.</w:t>
      </w:r>
    </w:p>
    <w:p w14:paraId="02E89D3C" w14:textId="106C02D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What impressed me was the expression at the end of verse 10, </w:t>
      </w:r>
      <w:r w:rsidR="004F26F1">
        <w:rPr>
          <w:rFonts w:cs="Times New Roman"/>
          <w:bCs/>
          <w:szCs w:val="24"/>
        </w:rPr>
        <w:t>“</w:t>
      </w:r>
      <w:r w:rsidRPr="00D92502">
        <w:rPr>
          <w:rFonts w:cs="Times New Roman"/>
          <w:bCs/>
          <w:szCs w:val="24"/>
        </w:rPr>
        <w:t>Thou hast kept the good wine till now</w:t>
      </w:r>
      <w:r w:rsidR="004F26F1">
        <w:rPr>
          <w:rFonts w:cs="Times New Roman"/>
          <w:bCs/>
          <w:szCs w:val="24"/>
        </w:rPr>
        <w:t>”</w:t>
      </w:r>
      <w:r w:rsidR="009B2024">
        <w:rPr>
          <w:rFonts w:cs="Times New Roman"/>
          <w:bCs/>
          <w:szCs w:val="24"/>
        </w:rPr>
        <w:t xml:space="preserve">.  </w:t>
      </w:r>
      <w:r w:rsidRPr="00D92502">
        <w:rPr>
          <w:rFonts w:cs="Times New Roman"/>
          <w:bCs/>
          <w:szCs w:val="24"/>
        </w:rPr>
        <w:t>That is what the feast-master said to the bridegroom; however, the feast-master was not in the secret of how the good wine became available,</w:t>
      </w:r>
      <w:r>
        <w:rPr>
          <w:rFonts w:cs="Times New Roman"/>
          <w:bCs/>
          <w:szCs w:val="24"/>
        </w:rPr>
        <w:t xml:space="preserve"> </w:t>
      </w:r>
      <w:r w:rsidRPr="00D92502">
        <w:rPr>
          <w:rFonts w:cs="Times New Roman"/>
          <w:bCs/>
          <w:szCs w:val="24"/>
        </w:rPr>
        <w:t>but the servants knew</w:t>
      </w:r>
      <w:r w:rsidR="009B2024">
        <w:rPr>
          <w:rFonts w:cs="Times New Roman"/>
          <w:bCs/>
          <w:szCs w:val="24"/>
        </w:rPr>
        <w:t xml:space="preserve">.  </w:t>
      </w:r>
      <w:r w:rsidRPr="00D92502">
        <w:rPr>
          <w:rFonts w:cs="Times New Roman"/>
          <w:bCs/>
          <w:szCs w:val="24"/>
        </w:rPr>
        <w:t xml:space="preserve">The feast-master said to the bridegroom, </w:t>
      </w:r>
      <w:r w:rsidR="004F26F1">
        <w:rPr>
          <w:rFonts w:cs="Times New Roman"/>
          <w:bCs/>
          <w:szCs w:val="24"/>
        </w:rPr>
        <w:t>“</w:t>
      </w:r>
      <w:r w:rsidRPr="00D92502">
        <w:rPr>
          <w:rFonts w:cs="Times New Roman"/>
          <w:bCs/>
          <w:szCs w:val="24"/>
        </w:rPr>
        <w:t>Every man sets on first the good wine, and when men have well drunk, then the inferior</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That is what men do; when things come into the hands of men there is bound to be deterioration, but </w:t>
      </w:r>
      <w:r w:rsidR="004F26F1">
        <w:rPr>
          <w:rFonts w:cs="Times New Roman"/>
          <w:bCs/>
          <w:szCs w:val="24"/>
        </w:rPr>
        <w:t>“</w:t>
      </w:r>
      <w:r w:rsidRPr="00D92502">
        <w:rPr>
          <w:rFonts w:cs="Times New Roman"/>
          <w:bCs/>
          <w:szCs w:val="24"/>
        </w:rPr>
        <w:t>thou hast kept the good wine till now</w:t>
      </w:r>
      <w:r w:rsidR="004F26F1">
        <w:rPr>
          <w:rFonts w:cs="Times New Roman"/>
          <w:bCs/>
          <w:szCs w:val="24"/>
        </w:rPr>
        <w:t>”</w:t>
      </w:r>
      <w:r w:rsidR="009B2024">
        <w:rPr>
          <w:rFonts w:cs="Times New Roman"/>
          <w:bCs/>
          <w:szCs w:val="24"/>
        </w:rPr>
        <w:t xml:space="preserve">.  </w:t>
      </w:r>
      <w:r w:rsidRPr="00D92502">
        <w:rPr>
          <w:rFonts w:cs="Times New Roman"/>
          <w:bCs/>
          <w:szCs w:val="24"/>
        </w:rPr>
        <w:t>The feast-master credited the bridegroom with this, but the servants knew that it was the Lord who had produced the good wine</w:t>
      </w:r>
      <w:r w:rsidR="009B2024">
        <w:rPr>
          <w:rFonts w:cs="Times New Roman"/>
          <w:bCs/>
          <w:szCs w:val="24"/>
        </w:rPr>
        <w:t xml:space="preserve">.  </w:t>
      </w:r>
      <w:r w:rsidRPr="00D92502">
        <w:rPr>
          <w:rFonts w:cs="Times New Roman"/>
          <w:bCs/>
          <w:szCs w:val="24"/>
        </w:rPr>
        <w:t>The feast-master had taste; he was able to discern that the good wine had become available, but he was not in the secret of how it came.</w:t>
      </w:r>
    </w:p>
    <w:p w14:paraId="30E4A9DD" w14:textId="625587E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There are different characters in this passage: the bridegroom, the feast-master, the mother of Jesus, the servants, and others invited</w:t>
      </w:r>
      <w:r w:rsidR="009B2024">
        <w:rPr>
          <w:rFonts w:cs="Times New Roman"/>
          <w:bCs/>
          <w:szCs w:val="24"/>
        </w:rPr>
        <w:t xml:space="preserve">.  </w:t>
      </w:r>
      <w:r w:rsidRPr="00D92502">
        <w:rPr>
          <w:rFonts w:cs="Times New Roman"/>
          <w:bCs/>
          <w:szCs w:val="24"/>
        </w:rPr>
        <w:t xml:space="preserve">It says, </w:t>
      </w:r>
      <w:r w:rsidR="004F26F1">
        <w:rPr>
          <w:rFonts w:cs="Times New Roman"/>
          <w:bCs/>
          <w:szCs w:val="24"/>
        </w:rPr>
        <w:t>“</w:t>
      </w:r>
      <w:r w:rsidRPr="00D92502">
        <w:rPr>
          <w:rFonts w:cs="Times New Roman"/>
          <w:bCs/>
          <w:szCs w:val="24"/>
        </w:rPr>
        <w:t>And Jesus also, and his disciples, were invited</w:t>
      </w:r>
      <w:r w:rsidR="004F26F1">
        <w:rPr>
          <w:rFonts w:cs="Times New Roman"/>
          <w:bCs/>
          <w:szCs w:val="24"/>
        </w:rPr>
        <w:t>”</w:t>
      </w:r>
      <w:r w:rsidRPr="00D92502">
        <w:rPr>
          <w:rFonts w:cs="Times New Roman"/>
          <w:bCs/>
          <w:szCs w:val="24"/>
        </w:rPr>
        <w:t>—Jesus also</w:t>
      </w:r>
      <w:r w:rsidR="009B2024">
        <w:rPr>
          <w:rFonts w:cs="Times New Roman"/>
          <w:bCs/>
          <w:szCs w:val="24"/>
        </w:rPr>
        <w:t xml:space="preserve">.  </w:t>
      </w:r>
      <w:r w:rsidRPr="00D92502">
        <w:rPr>
          <w:rFonts w:cs="Times New Roman"/>
          <w:bCs/>
          <w:szCs w:val="24"/>
        </w:rPr>
        <w:t>He was a kind of after-thought</w:t>
      </w:r>
      <w:r w:rsidR="009B2024">
        <w:rPr>
          <w:rFonts w:cs="Times New Roman"/>
          <w:bCs/>
          <w:szCs w:val="24"/>
        </w:rPr>
        <w:t xml:space="preserve">.  </w:t>
      </w:r>
      <w:r w:rsidRPr="00D92502">
        <w:rPr>
          <w:rFonts w:cs="Times New Roman"/>
          <w:bCs/>
          <w:szCs w:val="24"/>
        </w:rPr>
        <w:t>Certain arrangements were made and then Jesus also, and the disciples, were invited; that is, the Lord Jesus was not given His right place; He was not in control; others were in control, and Jesus was added</w:t>
      </w:r>
      <w:r w:rsidR="009B2024">
        <w:rPr>
          <w:rFonts w:cs="Times New Roman"/>
          <w:bCs/>
          <w:szCs w:val="24"/>
        </w:rPr>
        <w:t xml:space="preserve">.  </w:t>
      </w:r>
      <w:r w:rsidRPr="00D92502">
        <w:rPr>
          <w:rFonts w:cs="Times New Roman"/>
          <w:bCs/>
          <w:szCs w:val="24"/>
        </w:rPr>
        <w:t>It is no wonder therefore that the wine became deficient</w:t>
      </w:r>
      <w:r w:rsidR="009B2024">
        <w:rPr>
          <w:rFonts w:cs="Times New Roman"/>
          <w:bCs/>
          <w:szCs w:val="24"/>
        </w:rPr>
        <w:t xml:space="preserve">.  </w:t>
      </w:r>
      <w:r w:rsidRPr="00D92502">
        <w:rPr>
          <w:rFonts w:cs="Times New Roman"/>
          <w:bCs/>
          <w:szCs w:val="24"/>
        </w:rPr>
        <w:t>Arrangements were made by men and the Lord was a kind of appendage</w:t>
      </w:r>
      <w:r w:rsidR="009B2024">
        <w:rPr>
          <w:rFonts w:cs="Times New Roman"/>
          <w:bCs/>
          <w:szCs w:val="24"/>
        </w:rPr>
        <w:t xml:space="preserve">.  </w:t>
      </w:r>
      <w:r w:rsidRPr="00D92502">
        <w:rPr>
          <w:rFonts w:cs="Times New Roman"/>
          <w:bCs/>
          <w:szCs w:val="24"/>
        </w:rPr>
        <w:t>This has happened in the history of the testimony; we know this kind of thing; men arranging things, not under the control of the Lord.</w:t>
      </w:r>
    </w:p>
    <w:p w14:paraId="0D9A41AD" w14:textId="6514CAC3"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There is what is religious in the arrangements, and what is of nature in the mother of Jesus, and she intervenes; but the Lord adjusts her and she accepts the adjustment and gives a good word, </w:t>
      </w:r>
      <w:r w:rsidR="004F26F1">
        <w:rPr>
          <w:rFonts w:cs="Times New Roman"/>
          <w:bCs/>
          <w:szCs w:val="24"/>
        </w:rPr>
        <w:t>“</w:t>
      </w:r>
      <w:r w:rsidRPr="00D92502">
        <w:rPr>
          <w:rFonts w:cs="Times New Roman"/>
          <w:bCs/>
          <w:szCs w:val="24"/>
        </w:rPr>
        <w:t>Whatever he may say to you, do</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D92502">
        <w:rPr>
          <w:rFonts w:cs="Times New Roman"/>
          <w:bCs/>
          <w:szCs w:val="24"/>
        </w:rPr>
        <w:t>Whatever He may say</w:t>
      </w:r>
      <w:r w:rsidR="004F26F1">
        <w:rPr>
          <w:rFonts w:cs="Times New Roman"/>
          <w:bCs/>
          <w:szCs w:val="24"/>
        </w:rPr>
        <w:t>’</w:t>
      </w:r>
      <w:r w:rsidRPr="00D92502">
        <w:rPr>
          <w:rFonts w:cs="Times New Roman"/>
          <w:bCs/>
          <w:szCs w:val="24"/>
        </w:rPr>
        <w:t>, she said to the servants</w:t>
      </w:r>
      <w:r w:rsidR="009B2024">
        <w:rPr>
          <w:rFonts w:cs="Times New Roman"/>
          <w:bCs/>
          <w:szCs w:val="24"/>
        </w:rPr>
        <w:t xml:space="preserve">.  </w:t>
      </w:r>
      <w:r w:rsidRPr="00D92502">
        <w:rPr>
          <w:rFonts w:cs="Times New Roman"/>
          <w:bCs/>
          <w:szCs w:val="24"/>
        </w:rPr>
        <w:t>Of all the persons at this wedding-feast the servants would be of the least value; they would not be prominent—they were behind the scenes somewhere, but they were available to fulfil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Whatever He said, they did</w:t>
      </w:r>
      <w:r w:rsidR="009B2024">
        <w:rPr>
          <w:rFonts w:cs="Times New Roman"/>
          <w:bCs/>
          <w:szCs w:val="24"/>
        </w:rPr>
        <w:t xml:space="preserve">.  </w:t>
      </w:r>
      <w:r w:rsidRPr="00D92502">
        <w:rPr>
          <w:rFonts w:cs="Times New Roman"/>
          <w:bCs/>
          <w:szCs w:val="24"/>
        </w:rPr>
        <w:t>This is how recovery takes place,</w:t>
      </w:r>
      <w:r>
        <w:rPr>
          <w:rFonts w:cs="Times New Roman"/>
          <w:bCs/>
          <w:szCs w:val="24"/>
        </w:rPr>
        <w:t xml:space="preserve"> </w:t>
      </w:r>
      <w:r w:rsidRPr="00D92502">
        <w:rPr>
          <w:rFonts w:cs="Times New Roman"/>
          <w:bCs/>
          <w:szCs w:val="24"/>
        </w:rPr>
        <w:t xml:space="preserve">when the Lord gets </w:t>
      </w:r>
      <w:r w:rsidRPr="00D92502">
        <w:rPr>
          <w:rFonts w:cs="Times New Roman"/>
          <w:bCs/>
          <w:szCs w:val="24"/>
        </w:rPr>
        <w:lastRenderedPageBreak/>
        <w:t>His rightful place</w:t>
      </w:r>
      <w:r w:rsidR="009B2024">
        <w:rPr>
          <w:rFonts w:cs="Times New Roman"/>
          <w:bCs/>
          <w:szCs w:val="24"/>
        </w:rPr>
        <w:t xml:space="preserve">.  </w:t>
      </w:r>
      <w:r w:rsidRPr="00D92502">
        <w:rPr>
          <w:rFonts w:cs="Times New Roman"/>
          <w:bCs/>
          <w:szCs w:val="24"/>
        </w:rPr>
        <w:t>There is no indication that the feast-master gave Him His rightful place, nor the bridegroom</w:t>
      </w:r>
      <w:r w:rsidR="009B2024">
        <w:rPr>
          <w:rFonts w:cs="Times New Roman"/>
          <w:bCs/>
          <w:szCs w:val="24"/>
        </w:rPr>
        <w:t xml:space="preserve">.  </w:t>
      </w:r>
      <w:r w:rsidRPr="00D92502">
        <w:rPr>
          <w:rFonts w:cs="Times New Roman"/>
          <w:bCs/>
          <w:szCs w:val="24"/>
        </w:rPr>
        <w:t xml:space="preserve">Both the feast-master and the bridegroom held </w:t>
      </w:r>
      <w:r w:rsidR="004143AB" w:rsidRPr="00D92502">
        <w:rPr>
          <w:rFonts w:cs="Times New Roman"/>
          <w:bCs/>
          <w:szCs w:val="24"/>
        </w:rPr>
        <w:t>official positions</w:t>
      </w:r>
      <w:r w:rsidRPr="00D92502">
        <w:rPr>
          <w:rFonts w:cs="Times New Roman"/>
          <w:bCs/>
          <w:szCs w:val="24"/>
        </w:rPr>
        <w:t xml:space="preserve">, but the servants had no official position; they were merely servants; they would be regarded as of the least account in all this gathering, but they would represent, in principle, what the Lord said in John.14: 21, </w:t>
      </w:r>
      <w:r w:rsidR="004F26F1">
        <w:rPr>
          <w:rFonts w:cs="Times New Roman"/>
          <w:bCs/>
          <w:szCs w:val="24"/>
        </w:rPr>
        <w:t>“</w:t>
      </w:r>
      <w:r w:rsidRPr="00D92502">
        <w:rPr>
          <w:rFonts w:cs="Times New Roman"/>
          <w:bCs/>
          <w:szCs w:val="24"/>
        </w:rPr>
        <w:t>He that has my commandments and keeps them, he it is that loves me</w:t>
      </w:r>
      <w:r w:rsidR="004F26F1">
        <w:rPr>
          <w:rFonts w:cs="Times New Roman"/>
          <w:bCs/>
          <w:szCs w:val="24"/>
        </w:rPr>
        <w:t>”</w:t>
      </w:r>
      <w:r w:rsidR="009B2024">
        <w:rPr>
          <w:rFonts w:cs="Times New Roman"/>
          <w:bCs/>
          <w:szCs w:val="24"/>
        </w:rPr>
        <w:t xml:space="preserve">.  </w:t>
      </w:r>
      <w:r w:rsidRPr="00D92502">
        <w:rPr>
          <w:rFonts w:cs="Times New Roman"/>
          <w:bCs/>
          <w:szCs w:val="24"/>
        </w:rPr>
        <w:t>They would also represent those who kept His word and so fulfilled what the Lord said.</w:t>
      </w:r>
    </w:p>
    <w:p w14:paraId="71D647D0" w14:textId="779EC14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Six stone water-vessels were standing there; they did not have to be fetched, they were just available on the spot</w:t>
      </w:r>
      <w:r w:rsidR="009B2024">
        <w:rPr>
          <w:rFonts w:cs="Times New Roman"/>
          <w:bCs/>
          <w:szCs w:val="24"/>
        </w:rPr>
        <w:t xml:space="preserve">.  </w:t>
      </w:r>
      <w:r w:rsidRPr="00D92502">
        <w:rPr>
          <w:rFonts w:cs="Times New Roman"/>
          <w:bCs/>
          <w:szCs w:val="24"/>
        </w:rPr>
        <w:t>The servants and the water-vessels would represent one thing, in a sense</w:t>
      </w:r>
      <w:r w:rsidR="009B2024">
        <w:rPr>
          <w:rFonts w:cs="Times New Roman"/>
          <w:bCs/>
          <w:szCs w:val="24"/>
        </w:rPr>
        <w:t xml:space="preserve">.  </w:t>
      </w:r>
      <w:r w:rsidR="004F26F1">
        <w:rPr>
          <w:rFonts w:cs="Times New Roman"/>
          <w:bCs/>
          <w:szCs w:val="24"/>
        </w:rPr>
        <w:t>“</w:t>
      </w:r>
      <w:r w:rsidRPr="00D92502">
        <w:rPr>
          <w:rFonts w:cs="Times New Roman"/>
          <w:bCs/>
          <w:szCs w:val="24"/>
        </w:rPr>
        <w:t>Jesus says to them, Fill the water-vessels with water</w:t>
      </w:r>
      <w:r w:rsidR="009B2024">
        <w:rPr>
          <w:rFonts w:cs="Times New Roman"/>
          <w:bCs/>
          <w:szCs w:val="24"/>
        </w:rPr>
        <w:t xml:space="preserve">.  </w:t>
      </w:r>
      <w:r w:rsidRPr="00D92502">
        <w:rPr>
          <w:rFonts w:cs="Times New Roman"/>
          <w:bCs/>
          <w:szCs w:val="24"/>
        </w:rPr>
        <w:t>And they filled them up to the brim</w:t>
      </w:r>
      <w:r w:rsidR="004F26F1">
        <w:rPr>
          <w:rFonts w:cs="Times New Roman"/>
          <w:bCs/>
          <w:szCs w:val="24"/>
        </w:rPr>
        <w:t>”</w:t>
      </w:r>
      <w:r w:rsidR="009B2024">
        <w:rPr>
          <w:rFonts w:cs="Times New Roman"/>
          <w:bCs/>
          <w:szCs w:val="24"/>
        </w:rPr>
        <w:t xml:space="preserve">.  </w:t>
      </w:r>
      <w:r w:rsidRPr="00D92502">
        <w:rPr>
          <w:rFonts w:cs="Times New Roman"/>
          <w:bCs/>
          <w:szCs w:val="24"/>
        </w:rPr>
        <w:t>If we are to know times of help and blessing, we have to fulfil, in a full way,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The servants filled the vessels up to the brim; there is no room for anything else</w:t>
      </w:r>
      <w:r w:rsidR="009B2024">
        <w:rPr>
          <w:rFonts w:cs="Times New Roman"/>
          <w:bCs/>
          <w:szCs w:val="24"/>
        </w:rPr>
        <w:t xml:space="preserve">.  </w:t>
      </w:r>
      <w:r w:rsidRPr="00D92502">
        <w:rPr>
          <w:rFonts w:cs="Times New Roman"/>
          <w:bCs/>
          <w:szCs w:val="24"/>
        </w:rPr>
        <w:t>This would indicate full devotion to the will of the Lord</w:t>
      </w:r>
      <w:r w:rsidR="009B2024">
        <w:rPr>
          <w:rFonts w:cs="Times New Roman"/>
          <w:bCs/>
          <w:szCs w:val="24"/>
        </w:rPr>
        <w:t xml:space="preserve">.  </w:t>
      </w:r>
      <w:r w:rsidRPr="00D92502">
        <w:rPr>
          <w:rFonts w:cs="Times New Roman"/>
          <w:bCs/>
          <w:szCs w:val="24"/>
        </w:rPr>
        <w:t>It is not half measure; it is not something of the Lord</w:t>
      </w:r>
      <w:r w:rsidR="004F26F1">
        <w:rPr>
          <w:rFonts w:cs="Times New Roman"/>
          <w:bCs/>
          <w:szCs w:val="24"/>
        </w:rPr>
        <w:t>’</w:t>
      </w:r>
      <w:r w:rsidRPr="00D92502">
        <w:rPr>
          <w:rFonts w:cs="Times New Roman"/>
          <w:bCs/>
          <w:szCs w:val="24"/>
        </w:rPr>
        <w:t xml:space="preserve">s mind and something of my mind; there is no mixture here, </w:t>
      </w:r>
      <w:r w:rsidR="004F26F1">
        <w:rPr>
          <w:rFonts w:cs="Times New Roman"/>
          <w:bCs/>
          <w:szCs w:val="24"/>
        </w:rPr>
        <w:t>“</w:t>
      </w:r>
      <w:r w:rsidRPr="00D92502">
        <w:rPr>
          <w:rFonts w:cs="Times New Roman"/>
          <w:bCs/>
          <w:szCs w:val="24"/>
        </w:rPr>
        <w:t>They filled them up to the brim</w:t>
      </w:r>
      <w:r w:rsidR="004F26F1">
        <w:rPr>
          <w:rFonts w:cs="Times New Roman"/>
          <w:bCs/>
          <w:szCs w:val="24"/>
        </w:rPr>
        <w:t>”</w:t>
      </w:r>
      <w:r w:rsidR="009B2024">
        <w:rPr>
          <w:rFonts w:cs="Times New Roman"/>
          <w:bCs/>
          <w:szCs w:val="24"/>
        </w:rPr>
        <w:t xml:space="preserve">.  </w:t>
      </w:r>
      <w:r w:rsidRPr="00D92502">
        <w:rPr>
          <w:rFonts w:cs="Times New Roman"/>
          <w:bCs/>
          <w:szCs w:val="24"/>
        </w:rPr>
        <w:t>It is like the principle of consecration</w:t>
      </w:r>
      <w:r w:rsidR="009B2024">
        <w:rPr>
          <w:rFonts w:cs="Times New Roman"/>
          <w:bCs/>
          <w:szCs w:val="24"/>
        </w:rPr>
        <w:t xml:space="preserve">.  </w:t>
      </w:r>
      <w:r w:rsidRPr="00D92502">
        <w:rPr>
          <w:rFonts w:cs="Times New Roman"/>
          <w:bCs/>
          <w:szCs w:val="24"/>
        </w:rPr>
        <w:t xml:space="preserve">Consecration in Leviticus 8 means literally </w:t>
      </w:r>
      <w:r w:rsidR="004F26F1">
        <w:rPr>
          <w:rFonts w:cs="Times New Roman"/>
          <w:bCs/>
          <w:szCs w:val="24"/>
        </w:rPr>
        <w:t>‘</w:t>
      </w:r>
      <w:r w:rsidRPr="00D92502">
        <w:rPr>
          <w:rFonts w:cs="Times New Roman"/>
          <w:bCs/>
          <w:szCs w:val="24"/>
        </w:rPr>
        <w:t>filling of hand</w:t>
      </w:r>
      <w:r w:rsidR="004F26F1">
        <w:rPr>
          <w:rFonts w:cs="Times New Roman"/>
          <w:bCs/>
          <w:szCs w:val="24"/>
        </w:rPr>
        <w:t>’</w:t>
      </w:r>
      <w:r w:rsidR="009B2024">
        <w:rPr>
          <w:rFonts w:cs="Times New Roman"/>
          <w:bCs/>
          <w:szCs w:val="24"/>
        </w:rPr>
        <w:t xml:space="preserve">.  </w:t>
      </w:r>
      <w:r w:rsidRPr="00D92502">
        <w:rPr>
          <w:rFonts w:cs="Times New Roman"/>
          <w:bCs/>
          <w:szCs w:val="24"/>
        </w:rPr>
        <w:t>When Aaron and his sons were consecrated, their hands were full; there was no room for anything else; that is like the servants here and the vessels, there is nothing before them but the fulfilling of what the Lord indicated.</w:t>
      </w:r>
    </w:p>
    <w:p w14:paraId="2C6FE25A" w14:textId="0ABCEDA8" w:rsidR="00D92502" w:rsidRPr="00D92502" w:rsidRDefault="00D92502" w:rsidP="004143AB">
      <w:pPr>
        <w:spacing w:before="120" w:after="0" w:line="240" w:lineRule="auto"/>
        <w:ind w:firstLine="720"/>
        <w:jc w:val="both"/>
        <w:rPr>
          <w:rFonts w:cs="Times New Roman"/>
          <w:bCs/>
          <w:szCs w:val="24"/>
        </w:rPr>
      </w:pPr>
      <w:r w:rsidRPr="00D92502">
        <w:rPr>
          <w:rFonts w:cs="Times New Roman"/>
          <w:bCs/>
          <w:szCs w:val="24"/>
        </w:rPr>
        <w:t xml:space="preserve">Then the Lord said, </w:t>
      </w:r>
      <w:r w:rsidR="004F26F1">
        <w:rPr>
          <w:rFonts w:cs="Times New Roman"/>
          <w:bCs/>
          <w:szCs w:val="24"/>
        </w:rPr>
        <w:t>“</w:t>
      </w:r>
      <w:r w:rsidRPr="00D92502">
        <w:rPr>
          <w:rFonts w:cs="Times New Roman"/>
          <w:bCs/>
          <w:szCs w:val="24"/>
        </w:rPr>
        <w:t>Draw out now</w:t>
      </w:r>
      <w:r w:rsidR="004F26F1">
        <w:rPr>
          <w:rFonts w:cs="Times New Roman"/>
          <w:bCs/>
          <w:szCs w:val="24"/>
        </w:rPr>
        <w:t>”</w:t>
      </w:r>
      <w:r w:rsidRPr="00D92502">
        <w:rPr>
          <w:rFonts w:cs="Times New Roman"/>
          <w:bCs/>
          <w:szCs w:val="24"/>
        </w:rPr>
        <w:t>, and the good wine was there</w:t>
      </w:r>
      <w:r w:rsidR="009B2024">
        <w:rPr>
          <w:rFonts w:cs="Times New Roman"/>
          <w:bCs/>
          <w:szCs w:val="24"/>
        </w:rPr>
        <w:t xml:space="preserve">.  </w:t>
      </w:r>
      <w:r w:rsidRPr="00D92502">
        <w:rPr>
          <w:rFonts w:cs="Times New Roman"/>
          <w:bCs/>
          <w:szCs w:val="24"/>
        </w:rPr>
        <w:t xml:space="preserve">Everything that men set on, even with good intentions, will become deficient; but when the Lord takes control there is no inferiority, no deficiency; </w:t>
      </w:r>
      <w:r w:rsidR="004F26F1">
        <w:rPr>
          <w:rFonts w:cs="Times New Roman"/>
          <w:bCs/>
          <w:szCs w:val="24"/>
        </w:rPr>
        <w:t>“</w:t>
      </w:r>
      <w:r w:rsidRPr="00D92502">
        <w:rPr>
          <w:rFonts w:cs="Times New Roman"/>
          <w:bCs/>
          <w:szCs w:val="24"/>
        </w:rPr>
        <w:t>Thou hast kept the good wine</w:t>
      </w:r>
      <w:r>
        <w:rPr>
          <w:rFonts w:cs="Times New Roman"/>
          <w:bCs/>
          <w:szCs w:val="24"/>
        </w:rPr>
        <w:t xml:space="preserve"> </w:t>
      </w:r>
      <w:r w:rsidRPr="00D92502">
        <w:rPr>
          <w:rFonts w:cs="Times New Roman"/>
          <w:bCs/>
          <w:szCs w:val="24"/>
        </w:rPr>
        <w:t>till now</w:t>
      </w:r>
      <w:r w:rsidR="004F26F1">
        <w:rPr>
          <w:rFonts w:cs="Times New Roman"/>
          <w:bCs/>
          <w:szCs w:val="24"/>
        </w:rPr>
        <w:t>”</w:t>
      </w:r>
      <w:r w:rsidR="009B2024">
        <w:rPr>
          <w:rFonts w:cs="Times New Roman"/>
          <w:bCs/>
          <w:szCs w:val="24"/>
        </w:rPr>
        <w:t xml:space="preserve">.  </w:t>
      </w:r>
      <w:r w:rsidRPr="00D92502">
        <w:rPr>
          <w:rFonts w:cs="Times New Roman"/>
          <w:bCs/>
          <w:szCs w:val="24"/>
        </w:rPr>
        <w:t>I know that was said to the bridegroom, but he had nothing to do with it</w:t>
      </w:r>
      <w:r w:rsidR="009B2024">
        <w:rPr>
          <w:rFonts w:cs="Times New Roman"/>
          <w:bCs/>
          <w:szCs w:val="24"/>
        </w:rPr>
        <w:t xml:space="preserve">.  </w:t>
      </w:r>
      <w:r w:rsidRPr="00D92502">
        <w:rPr>
          <w:rFonts w:cs="Times New Roman"/>
          <w:bCs/>
          <w:szCs w:val="24"/>
        </w:rPr>
        <w:t>It came to pass under the Lord</w:t>
      </w:r>
      <w:r w:rsidR="004F26F1">
        <w:rPr>
          <w:rFonts w:cs="Times New Roman"/>
          <w:bCs/>
          <w:szCs w:val="24"/>
        </w:rPr>
        <w:t>’</w:t>
      </w:r>
      <w:r w:rsidRPr="00D92502">
        <w:rPr>
          <w:rFonts w:cs="Times New Roman"/>
          <w:bCs/>
          <w:szCs w:val="24"/>
        </w:rPr>
        <w:t>s complete control</w:t>
      </w:r>
      <w:r w:rsidR="009B2024">
        <w:rPr>
          <w:rFonts w:cs="Times New Roman"/>
          <w:bCs/>
          <w:szCs w:val="24"/>
        </w:rPr>
        <w:t xml:space="preserve">.  </w:t>
      </w:r>
      <w:r w:rsidRPr="00D92502">
        <w:rPr>
          <w:rFonts w:cs="Times New Roman"/>
          <w:bCs/>
          <w:szCs w:val="24"/>
        </w:rPr>
        <w:t>Wine was spoken of in Jotham</w:t>
      </w:r>
      <w:r w:rsidR="004F26F1">
        <w:rPr>
          <w:rFonts w:cs="Times New Roman"/>
          <w:bCs/>
          <w:szCs w:val="24"/>
        </w:rPr>
        <w:t>’</w:t>
      </w:r>
      <w:r w:rsidRPr="00D92502">
        <w:rPr>
          <w:rFonts w:cs="Times New Roman"/>
          <w:bCs/>
          <w:szCs w:val="24"/>
        </w:rPr>
        <w:t>s parable as that which cheers God and man (Judges 9: 13), so that it is for the pleasure of God and our own blessing</w:t>
      </w:r>
      <w:r w:rsidR="009B2024">
        <w:rPr>
          <w:rFonts w:cs="Times New Roman"/>
          <w:bCs/>
          <w:szCs w:val="24"/>
        </w:rPr>
        <w:t xml:space="preserve">.  </w:t>
      </w:r>
      <w:r w:rsidRPr="00D92502">
        <w:rPr>
          <w:rFonts w:cs="Times New Roman"/>
          <w:bCs/>
          <w:szCs w:val="24"/>
        </w:rPr>
        <w:t>The good wine would be what stimulates and encourages us, and this is made available</w:t>
      </w:r>
      <w:r w:rsidR="009B2024">
        <w:rPr>
          <w:rFonts w:cs="Times New Roman"/>
          <w:bCs/>
          <w:szCs w:val="24"/>
        </w:rPr>
        <w:t xml:space="preserve">.  </w:t>
      </w:r>
      <w:r w:rsidRPr="00D92502">
        <w:rPr>
          <w:rFonts w:cs="Times New Roman"/>
          <w:bCs/>
          <w:szCs w:val="24"/>
        </w:rPr>
        <w:t>The servants and the water-vessels were the means by which this wine became available as fulfilling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Others partake of it; it was not for the servants only; thus good wine is available.</w:t>
      </w:r>
    </w:p>
    <w:p w14:paraId="5B4B5FE6" w14:textId="1F7FE5D0"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In spite of public confusion, in spite of the history of things in which we have been involved, the good wine is being drawn out now</w:t>
      </w:r>
      <w:r w:rsidR="009B2024">
        <w:rPr>
          <w:rFonts w:cs="Times New Roman"/>
          <w:bCs/>
          <w:szCs w:val="24"/>
        </w:rPr>
        <w:t xml:space="preserve">.  </w:t>
      </w:r>
      <w:r w:rsidRPr="00D92502">
        <w:rPr>
          <w:rFonts w:cs="Times New Roman"/>
          <w:bCs/>
          <w:szCs w:val="24"/>
        </w:rPr>
        <w:t>Would the ministry the Lord is giving be inferior to what He gave in previous years</w:t>
      </w:r>
      <w:r w:rsidR="003C3CAD">
        <w:rPr>
          <w:rFonts w:cs="Times New Roman"/>
          <w:bCs/>
          <w:szCs w:val="24"/>
        </w:rPr>
        <w:t xml:space="preserve">?  </w:t>
      </w:r>
      <w:r w:rsidRPr="00D92502">
        <w:rPr>
          <w:rFonts w:cs="Times New Roman"/>
          <w:bCs/>
          <w:szCs w:val="24"/>
        </w:rPr>
        <w:t>I do not think so</w:t>
      </w:r>
      <w:r w:rsidR="009B2024">
        <w:rPr>
          <w:rFonts w:cs="Times New Roman"/>
          <w:bCs/>
          <w:szCs w:val="24"/>
        </w:rPr>
        <w:t xml:space="preserve">.  </w:t>
      </w:r>
      <w:r w:rsidRPr="00D92502">
        <w:rPr>
          <w:rFonts w:cs="Times New Roman"/>
          <w:bCs/>
          <w:szCs w:val="24"/>
        </w:rPr>
        <w:t xml:space="preserve">I think what the Lord is giving now </w:t>
      </w:r>
      <w:r w:rsidRPr="00D92502">
        <w:rPr>
          <w:rFonts w:cs="Times New Roman"/>
          <w:bCs/>
          <w:szCs w:val="24"/>
        </w:rPr>
        <w:lastRenderedPageBreak/>
        <w:t>in ministry can be spoken of as good wine; evidence of the word of God coming to us in our localities would answer to the good wine</w:t>
      </w:r>
      <w:r w:rsidR="009B2024">
        <w:rPr>
          <w:rFonts w:cs="Times New Roman"/>
          <w:bCs/>
          <w:szCs w:val="24"/>
        </w:rPr>
        <w:t xml:space="preserve">.  </w:t>
      </w:r>
      <w:r w:rsidRPr="00D92502">
        <w:rPr>
          <w:rFonts w:cs="Times New Roman"/>
          <w:bCs/>
          <w:szCs w:val="24"/>
        </w:rPr>
        <w:t>It has been kept by the Lord to encourage and stimulate, and for the pleasure of God</w:t>
      </w:r>
      <w:r w:rsidR="009B2024">
        <w:rPr>
          <w:rFonts w:cs="Times New Roman"/>
          <w:bCs/>
          <w:szCs w:val="24"/>
        </w:rPr>
        <w:t xml:space="preserve">.  </w:t>
      </w:r>
      <w:r w:rsidRPr="00D92502">
        <w:rPr>
          <w:rFonts w:cs="Times New Roman"/>
          <w:bCs/>
          <w:szCs w:val="24"/>
        </w:rPr>
        <w:t>It comes about through the acknowledgment of the Lord in His rightful place</w:t>
      </w:r>
      <w:r w:rsidR="009B2024">
        <w:rPr>
          <w:rFonts w:cs="Times New Roman"/>
          <w:bCs/>
          <w:szCs w:val="24"/>
        </w:rPr>
        <w:t xml:space="preserve">.  </w:t>
      </w:r>
      <w:r w:rsidRPr="00D92502">
        <w:rPr>
          <w:rFonts w:cs="Times New Roman"/>
          <w:bCs/>
          <w:szCs w:val="24"/>
        </w:rPr>
        <w:t>The Lord is able for the initiative</w:t>
      </w:r>
      <w:r w:rsidR="009B2024">
        <w:rPr>
          <w:rFonts w:cs="Times New Roman"/>
          <w:bCs/>
          <w:szCs w:val="24"/>
        </w:rPr>
        <w:t xml:space="preserve">.  </w:t>
      </w:r>
      <w:r w:rsidRPr="00D92502">
        <w:rPr>
          <w:rFonts w:cs="Times New Roman"/>
          <w:bCs/>
          <w:szCs w:val="24"/>
        </w:rPr>
        <w:t>At the beginning of the incident the Lord did not have the initiative; others had the initiative, whoever they were, and the result was deficiency</w:t>
      </w:r>
      <w:r w:rsidR="009B2024">
        <w:rPr>
          <w:rFonts w:cs="Times New Roman"/>
          <w:bCs/>
          <w:szCs w:val="24"/>
        </w:rPr>
        <w:t xml:space="preserve">.  </w:t>
      </w:r>
      <w:r w:rsidRPr="00D92502">
        <w:rPr>
          <w:rFonts w:cs="Times New Roman"/>
          <w:bCs/>
          <w:szCs w:val="24"/>
        </w:rPr>
        <w:t>We have known that</w:t>
      </w:r>
      <w:r w:rsidR="009B2024">
        <w:rPr>
          <w:rFonts w:cs="Times New Roman"/>
          <w:bCs/>
          <w:szCs w:val="24"/>
        </w:rPr>
        <w:t xml:space="preserve">.  </w:t>
      </w:r>
      <w:r w:rsidRPr="00D92502">
        <w:rPr>
          <w:rFonts w:cs="Times New Roman"/>
          <w:bCs/>
          <w:szCs w:val="24"/>
        </w:rPr>
        <w:t xml:space="preserve">The great need now is to </w:t>
      </w:r>
      <w:r w:rsidR="0035429F">
        <w:rPr>
          <w:rFonts w:cs="Times New Roman"/>
          <w:bCs/>
          <w:szCs w:val="24"/>
        </w:rPr>
        <w:t>recognis</w:t>
      </w:r>
      <w:r w:rsidRPr="00D92502">
        <w:rPr>
          <w:rFonts w:cs="Times New Roman"/>
          <w:bCs/>
          <w:szCs w:val="24"/>
        </w:rPr>
        <w:t>e the Lord</w:t>
      </w:r>
      <w:r w:rsidR="004F26F1">
        <w:rPr>
          <w:rFonts w:cs="Times New Roman"/>
          <w:bCs/>
          <w:szCs w:val="24"/>
        </w:rPr>
        <w:t>’</w:t>
      </w:r>
      <w:r w:rsidRPr="00D92502">
        <w:rPr>
          <w:rFonts w:cs="Times New Roman"/>
          <w:bCs/>
          <w:szCs w:val="24"/>
        </w:rPr>
        <w:t>s initiative and be fully committed to it, filled up to the brim, and we will continue to experience the drawing out of the good wine.</w:t>
      </w:r>
    </w:p>
    <w:p w14:paraId="61868E9F" w14:textId="0953BC8C"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This becomes the means of Jesus manifesting His glory</w:t>
      </w:r>
      <w:r w:rsidR="009B2024">
        <w:rPr>
          <w:rFonts w:cs="Times New Roman"/>
          <w:bCs/>
          <w:szCs w:val="24"/>
        </w:rPr>
        <w:t xml:space="preserve">.  </w:t>
      </w:r>
      <w:r w:rsidRPr="00D92502">
        <w:rPr>
          <w:rFonts w:cs="Times New Roman"/>
          <w:bCs/>
          <w:szCs w:val="24"/>
        </w:rPr>
        <w:t>If the Lord speaks to us in encouragement it is because of what He has done</w:t>
      </w:r>
      <w:r w:rsidR="009B2024">
        <w:rPr>
          <w:rFonts w:cs="Times New Roman"/>
          <w:bCs/>
          <w:szCs w:val="24"/>
        </w:rPr>
        <w:t xml:space="preserve">.  </w:t>
      </w:r>
      <w:r w:rsidRPr="00D92502">
        <w:rPr>
          <w:rFonts w:cs="Times New Roman"/>
          <w:bCs/>
          <w:szCs w:val="24"/>
        </w:rPr>
        <w:t>We have set nothing on; He has set things on</w:t>
      </w:r>
      <w:r w:rsidR="009B2024">
        <w:rPr>
          <w:rFonts w:cs="Times New Roman"/>
          <w:bCs/>
          <w:szCs w:val="24"/>
        </w:rPr>
        <w:t xml:space="preserve">.  </w:t>
      </w:r>
      <w:r w:rsidRPr="00D92502">
        <w:rPr>
          <w:rFonts w:cs="Times New Roman"/>
          <w:bCs/>
          <w:szCs w:val="24"/>
        </w:rPr>
        <w:t>It becomes a means of the manifestation of His glory; it causes Him to be glorified</w:t>
      </w:r>
      <w:r w:rsidR="009B2024">
        <w:rPr>
          <w:rFonts w:cs="Times New Roman"/>
          <w:bCs/>
          <w:szCs w:val="24"/>
        </w:rPr>
        <w:t xml:space="preserve">.  </w:t>
      </w:r>
      <w:r w:rsidRPr="00D92502">
        <w:rPr>
          <w:rFonts w:cs="Times New Roman"/>
          <w:bCs/>
          <w:szCs w:val="24"/>
        </w:rPr>
        <w:t>The feast-</w:t>
      </w:r>
      <w:r w:rsidR="004143AB" w:rsidRPr="00D92502">
        <w:rPr>
          <w:rFonts w:cs="Times New Roman"/>
          <w:bCs/>
          <w:szCs w:val="24"/>
        </w:rPr>
        <w:t>master would</w:t>
      </w:r>
      <w:r w:rsidRPr="00D92502">
        <w:rPr>
          <w:rFonts w:cs="Times New Roman"/>
          <w:bCs/>
          <w:szCs w:val="24"/>
        </w:rPr>
        <w:t xml:space="preserve"> have glorified the bridegroom; the feast-master still had men before him; he was not in the secret; the servants were</w:t>
      </w:r>
      <w:r w:rsidR="009B2024">
        <w:rPr>
          <w:rFonts w:cs="Times New Roman"/>
          <w:bCs/>
          <w:szCs w:val="24"/>
        </w:rPr>
        <w:t xml:space="preserve">.  </w:t>
      </w:r>
      <w:r w:rsidRPr="00D92502">
        <w:rPr>
          <w:rFonts w:cs="Times New Roman"/>
          <w:bCs/>
          <w:szCs w:val="24"/>
        </w:rPr>
        <w:t xml:space="preserve">Jesus manifested His glory; any feature of recovery we enjoy becomes a manifestation of His glory, </w:t>
      </w:r>
      <w:r w:rsidR="004F26F1">
        <w:rPr>
          <w:rFonts w:cs="Times New Roman"/>
          <w:bCs/>
          <w:szCs w:val="24"/>
        </w:rPr>
        <w:t>“</w:t>
      </w:r>
      <w:r w:rsidRPr="00D92502">
        <w:rPr>
          <w:rFonts w:cs="Times New Roman"/>
          <w:bCs/>
          <w:szCs w:val="24"/>
        </w:rPr>
        <w:t>And his disciples believed on him</w:t>
      </w:r>
      <w:r w:rsidR="004F26F1">
        <w:rPr>
          <w:rFonts w:cs="Times New Roman"/>
          <w:bCs/>
          <w:szCs w:val="24"/>
        </w:rPr>
        <w:t>”</w:t>
      </w:r>
      <w:r w:rsidRPr="00D92502">
        <w:rPr>
          <w:rFonts w:cs="Times New Roman"/>
          <w:bCs/>
          <w:szCs w:val="24"/>
        </w:rPr>
        <w:t>.</w:t>
      </w:r>
    </w:p>
    <w:p w14:paraId="021A4F25" w14:textId="5EBB3707"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It says in verse 12, </w:t>
      </w:r>
      <w:r w:rsidR="004F26F1">
        <w:rPr>
          <w:rFonts w:cs="Times New Roman"/>
          <w:bCs/>
          <w:szCs w:val="24"/>
        </w:rPr>
        <w:t>“</w:t>
      </w:r>
      <w:r w:rsidRPr="00D92502">
        <w:rPr>
          <w:rFonts w:cs="Times New Roman"/>
          <w:bCs/>
          <w:szCs w:val="24"/>
        </w:rPr>
        <w:t>After this he descended to Capernaum, he and his mother and his brethren and his disciples; and there they abode not many days</w:t>
      </w:r>
      <w:r w:rsidR="004F26F1">
        <w:rPr>
          <w:rFonts w:cs="Times New Roman"/>
          <w:bCs/>
          <w:szCs w:val="24"/>
        </w:rPr>
        <w:t>”</w:t>
      </w:r>
      <w:r w:rsidR="009B2024">
        <w:rPr>
          <w:rFonts w:cs="Times New Roman"/>
          <w:bCs/>
          <w:szCs w:val="24"/>
        </w:rPr>
        <w:t xml:space="preserve">.  </w:t>
      </w:r>
      <w:r w:rsidRPr="00D92502">
        <w:rPr>
          <w:rFonts w:cs="Times New Roman"/>
          <w:bCs/>
          <w:szCs w:val="24"/>
        </w:rPr>
        <w:t>He is leading now, and they are following</w:t>
      </w:r>
      <w:r w:rsidR="00313164">
        <w:rPr>
          <w:rFonts w:cs="Times New Roman"/>
          <w:bCs/>
          <w:szCs w:val="24"/>
        </w:rPr>
        <w:t>.</w:t>
      </w:r>
      <w:r w:rsidRPr="00D92502">
        <w:rPr>
          <w:rFonts w:cs="Times New Roman"/>
          <w:bCs/>
          <w:szCs w:val="24"/>
        </w:rPr>
        <w:t xml:space="preserve"> </w:t>
      </w:r>
      <w:r w:rsidR="001D4B8B">
        <w:rPr>
          <w:rFonts w:cs="Times New Roman"/>
          <w:bCs/>
          <w:szCs w:val="24"/>
        </w:rPr>
        <w:t xml:space="preserve"> </w:t>
      </w:r>
      <w:r w:rsidRPr="00D92502">
        <w:rPr>
          <w:rFonts w:cs="Times New Roman"/>
          <w:bCs/>
          <w:szCs w:val="24"/>
        </w:rPr>
        <w:t xml:space="preserve">They are kept together in following Him, it is not like verse 2, </w:t>
      </w:r>
      <w:r w:rsidR="004F26F1">
        <w:rPr>
          <w:rFonts w:cs="Times New Roman"/>
          <w:bCs/>
          <w:szCs w:val="24"/>
        </w:rPr>
        <w:t>‘</w:t>
      </w:r>
      <w:r w:rsidRPr="00D92502">
        <w:rPr>
          <w:rFonts w:cs="Times New Roman"/>
          <w:bCs/>
          <w:szCs w:val="24"/>
        </w:rPr>
        <w:t>And Jesus also, and His disciples ...</w:t>
      </w:r>
      <w:r w:rsidR="004F26F1">
        <w:rPr>
          <w:rFonts w:cs="Times New Roman"/>
          <w:bCs/>
          <w:szCs w:val="24"/>
        </w:rPr>
        <w:t>’</w:t>
      </w:r>
      <w:r w:rsidRPr="00D92502">
        <w:rPr>
          <w:rFonts w:cs="Times New Roman"/>
          <w:bCs/>
          <w:szCs w:val="24"/>
        </w:rPr>
        <w:t xml:space="preserve">, but, </w:t>
      </w:r>
      <w:r w:rsidR="004F26F1">
        <w:rPr>
          <w:rFonts w:cs="Times New Roman"/>
          <w:bCs/>
          <w:szCs w:val="24"/>
        </w:rPr>
        <w:t>“</w:t>
      </w:r>
      <w:r w:rsidRPr="00D92502">
        <w:rPr>
          <w:rFonts w:cs="Times New Roman"/>
          <w:bCs/>
          <w:szCs w:val="24"/>
        </w:rPr>
        <w:t>he and his mother and his brethren and his disciples ...</w:t>
      </w:r>
      <w:r w:rsidR="004F26F1">
        <w:rPr>
          <w:rFonts w:cs="Times New Roman"/>
          <w:bCs/>
          <w:szCs w:val="24"/>
        </w:rPr>
        <w:t>”</w:t>
      </w:r>
      <w:r w:rsidRPr="00D92502">
        <w:rPr>
          <w:rFonts w:cs="Times New Roman"/>
          <w:bCs/>
          <w:szCs w:val="24"/>
        </w:rPr>
        <w:t xml:space="preserve"> related to Him</w:t>
      </w:r>
      <w:r w:rsidR="009B2024">
        <w:rPr>
          <w:rFonts w:cs="Times New Roman"/>
          <w:bCs/>
          <w:szCs w:val="24"/>
        </w:rPr>
        <w:t xml:space="preserve">.  </w:t>
      </w:r>
      <w:r w:rsidRPr="00D92502">
        <w:rPr>
          <w:rFonts w:cs="Times New Roman"/>
          <w:bCs/>
          <w:szCs w:val="24"/>
        </w:rPr>
        <w:t>In the beginning of the incident those who made the arrangements expected that the Lord would be related to them, but the great need is for us to be related to Him</w:t>
      </w:r>
      <w:r w:rsidR="009B2024">
        <w:rPr>
          <w:rFonts w:cs="Times New Roman"/>
          <w:bCs/>
          <w:szCs w:val="24"/>
        </w:rPr>
        <w:t xml:space="preserve">.  </w:t>
      </w:r>
      <w:r w:rsidRPr="00D92502">
        <w:rPr>
          <w:rFonts w:cs="Times New Roman"/>
          <w:bCs/>
          <w:szCs w:val="24"/>
        </w:rPr>
        <w:t xml:space="preserve">May we be encouraged and helped to continue, giving Him His rightful place, for the manifestation of His glory, for His </w:t>
      </w:r>
      <w:r w:rsidR="0035429F">
        <w:rPr>
          <w:rFonts w:cs="Times New Roman"/>
          <w:bCs/>
          <w:szCs w:val="24"/>
        </w:rPr>
        <w:t>N</w:t>
      </w:r>
      <w:r w:rsidRPr="00D92502">
        <w:rPr>
          <w:rFonts w:cs="Times New Roman"/>
          <w:bCs/>
          <w:szCs w:val="24"/>
        </w:rPr>
        <w:t>ame</w:t>
      </w:r>
      <w:r w:rsidR="004F26F1">
        <w:rPr>
          <w:rFonts w:cs="Times New Roman"/>
          <w:bCs/>
          <w:szCs w:val="24"/>
        </w:rPr>
        <w:t>’</w:t>
      </w:r>
      <w:r w:rsidRPr="00D92502">
        <w:rPr>
          <w:rFonts w:cs="Times New Roman"/>
          <w:bCs/>
          <w:szCs w:val="24"/>
        </w:rPr>
        <w:t>s sake.</w:t>
      </w:r>
    </w:p>
    <w:p w14:paraId="0AAD712A" w14:textId="77777777" w:rsidR="00D92502" w:rsidRDefault="00D92502" w:rsidP="00D92502">
      <w:pPr>
        <w:spacing w:before="120" w:after="0" w:line="240" w:lineRule="auto"/>
        <w:jc w:val="both"/>
        <w:rPr>
          <w:rFonts w:cs="Times New Roman"/>
          <w:bCs/>
          <w:szCs w:val="24"/>
        </w:rPr>
      </w:pPr>
    </w:p>
    <w:p w14:paraId="1B181424" w14:textId="0283E9B9" w:rsidR="00D92502" w:rsidRPr="00D92502" w:rsidRDefault="00D92502" w:rsidP="00D92502">
      <w:pPr>
        <w:spacing w:before="120" w:after="0" w:line="240" w:lineRule="auto"/>
        <w:jc w:val="both"/>
        <w:rPr>
          <w:rFonts w:cs="Times New Roman"/>
          <w:b/>
          <w:szCs w:val="24"/>
        </w:rPr>
      </w:pPr>
      <w:r w:rsidRPr="00D92502">
        <w:rPr>
          <w:rFonts w:cs="Times New Roman"/>
          <w:b/>
          <w:szCs w:val="24"/>
        </w:rPr>
        <w:t>VALENCE</w:t>
      </w:r>
    </w:p>
    <w:p w14:paraId="309AD05A" w14:textId="77777777" w:rsidR="00D92502" w:rsidRDefault="00D92502" w:rsidP="00D92502">
      <w:pPr>
        <w:spacing w:before="120" w:after="0" w:line="240" w:lineRule="auto"/>
        <w:jc w:val="both"/>
        <w:rPr>
          <w:rFonts w:cs="Times New Roman"/>
          <w:b/>
          <w:szCs w:val="24"/>
        </w:rPr>
      </w:pPr>
      <w:r w:rsidRPr="00D92502">
        <w:rPr>
          <w:rFonts w:cs="Times New Roman"/>
          <w:b/>
          <w:szCs w:val="24"/>
        </w:rPr>
        <w:t>15</w:t>
      </w:r>
      <w:r w:rsidRPr="00D92502">
        <w:rPr>
          <w:rFonts w:cs="Times New Roman"/>
          <w:b/>
          <w:szCs w:val="24"/>
          <w:vertAlign w:val="superscript"/>
        </w:rPr>
        <w:t>th</w:t>
      </w:r>
      <w:r w:rsidRPr="00D92502">
        <w:rPr>
          <w:rFonts w:cs="Times New Roman"/>
          <w:b/>
          <w:szCs w:val="24"/>
        </w:rPr>
        <w:t xml:space="preserve"> February 1983</w:t>
      </w:r>
    </w:p>
    <w:p w14:paraId="12842731" w14:textId="3E37C737" w:rsidR="00D92502" w:rsidRDefault="00D92502" w:rsidP="00D92502">
      <w:pPr>
        <w:spacing w:before="120" w:after="0" w:line="240" w:lineRule="auto"/>
        <w:jc w:val="center"/>
        <w:rPr>
          <w:rFonts w:cs="Times New Roman"/>
          <w:b/>
          <w:szCs w:val="24"/>
        </w:rPr>
      </w:pPr>
      <w:r w:rsidRPr="00FD428C">
        <w:rPr>
          <w:rFonts w:cs="Times New Roman"/>
          <w:bCs/>
          <w:szCs w:val="24"/>
        </w:rPr>
        <w:t>_____________________</w:t>
      </w:r>
      <w:r>
        <w:rPr>
          <w:rFonts w:cs="Times New Roman"/>
          <w:b/>
          <w:szCs w:val="24"/>
        </w:rPr>
        <w:br w:type="page"/>
      </w:r>
    </w:p>
    <w:p w14:paraId="51138B3C" w14:textId="2FBFAD1A" w:rsidR="00891EB5" w:rsidRPr="00891EB5" w:rsidRDefault="00891EB5" w:rsidP="00891EB5">
      <w:pPr>
        <w:pStyle w:val="Heading1"/>
      </w:pPr>
      <w:bookmarkStart w:id="90" w:name="_Toc26879139"/>
      <w:bookmarkStart w:id="91" w:name="_Toc35685497"/>
      <w:r w:rsidRPr="00891EB5">
        <w:lastRenderedPageBreak/>
        <w:t>THE LORD</w:t>
      </w:r>
      <w:r w:rsidR="004F26F1">
        <w:t>’</w:t>
      </w:r>
      <w:r w:rsidRPr="00891EB5">
        <w:t>S PERSONAL INTEREST AND LOVE</w:t>
      </w:r>
      <w:bookmarkEnd w:id="90"/>
      <w:bookmarkEnd w:id="91"/>
    </w:p>
    <w:p w14:paraId="1C0B221E" w14:textId="77777777" w:rsidR="00891EB5" w:rsidRPr="00AA2DB8" w:rsidRDefault="00891EB5" w:rsidP="00891EB5">
      <w:pPr>
        <w:spacing w:before="120" w:after="0" w:line="240" w:lineRule="auto"/>
        <w:jc w:val="both"/>
        <w:rPr>
          <w:rFonts w:cs="Times New Roman"/>
          <w:b/>
          <w:szCs w:val="24"/>
        </w:rPr>
      </w:pPr>
      <w:r w:rsidRPr="00AA2DB8">
        <w:rPr>
          <w:rFonts w:cs="Times New Roman"/>
          <w:b/>
          <w:szCs w:val="24"/>
        </w:rPr>
        <w:t>Luke 24: 15</w:t>
      </w:r>
    </w:p>
    <w:p w14:paraId="7B62B7F8" w14:textId="38D9F14E" w:rsidR="00891EB5" w:rsidRPr="00AA2DB8" w:rsidRDefault="00891EB5" w:rsidP="00891EB5">
      <w:pPr>
        <w:spacing w:after="0" w:line="240" w:lineRule="auto"/>
        <w:jc w:val="both"/>
        <w:rPr>
          <w:rFonts w:cs="Times New Roman"/>
          <w:b/>
          <w:szCs w:val="24"/>
        </w:rPr>
      </w:pPr>
      <w:r w:rsidRPr="00AA2DB8">
        <w:rPr>
          <w:rFonts w:cs="Times New Roman"/>
          <w:b/>
          <w:szCs w:val="24"/>
        </w:rPr>
        <w:t>John 11: 3</w:t>
      </w:r>
    </w:p>
    <w:p w14:paraId="1538A1B4" w14:textId="512C23CE"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I recall that our brother whom the Lord has just taken read this verse in Luke 24 in very similar circumstances not so long ago</w:t>
      </w:r>
      <w:r w:rsidR="009B2024">
        <w:rPr>
          <w:rFonts w:cs="Times New Roman"/>
          <w:bCs/>
          <w:szCs w:val="24"/>
        </w:rPr>
        <w:t xml:space="preserve">.  </w:t>
      </w:r>
      <w:r w:rsidRPr="00891EB5">
        <w:rPr>
          <w:rFonts w:cs="Times New Roman"/>
          <w:bCs/>
          <w:szCs w:val="24"/>
        </w:rPr>
        <w:t>He pointed out that the conversing and reasoning of the two persons in this chapter were because they were bereaved and somewhat bewildered, and he suggested that there might be reasoning with some regarding why the Lord had taken to Himself a brother devoted to Him and His work, whom we would have thought was much needed; but he emphasi</w:t>
      </w:r>
      <w:r w:rsidR="00AA2DB8">
        <w:rPr>
          <w:rFonts w:cs="Times New Roman"/>
          <w:bCs/>
          <w:szCs w:val="24"/>
        </w:rPr>
        <w:t>s</w:t>
      </w:r>
      <w:r w:rsidRPr="00891EB5">
        <w:rPr>
          <w:rFonts w:cs="Times New Roman"/>
          <w:bCs/>
          <w:szCs w:val="24"/>
        </w:rPr>
        <w:t xml:space="preserve">ed that </w:t>
      </w:r>
      <w:r w:rsidR="004F26F1">
        <w:rPr>
          <w:rFonts w:cs="Times New Roman"/>
          <w:bCs/>
          <w:szCs w:val="24"/>
        </w:rPr>
        <w:t>“</w:t>
      </w:r>
      <w:r w:rsidRPr="00891EB5">
        <w:rPr>
          <w:rFonts w:cs="Times New Roman"/>
          <w:bCs/>
          <w:szCs w:val="24"/>
        </w:rPr>
        <w:t>Jesus himself drawing nigh, went with them</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 desire to add now that these two persons who were bereaved and somewhat bewildered were the subjects of the personal interest of the Lord Jesus; </w:t>
      </w:r>
      <w:r w:rsidR="004F26F1">
        <w:rPr>
          <w:rFonts w:cs="Times New Roman"/>
          <w:bCs/>
          <w:szCs w:val="24"/>
        </w:rPr>
        <w:t>“</w:t>
      </w:r>
      <w:r w:rsidRPr="00891EB5">
        <w:rPr>
          <w:rFonts w:cs="Times New Roman"/>
          <w:bCs/>
          <w:szCs w:val="24"/>
        </w:rPr>
        <w:t>Jesus himself drawing nigh, went with them</w:t>
      </w:r>
      <w:r w:rsidR="004F26F1">
        <w:rPr>
          <w:rFonts w:cs="Times New Roman"/>
          <w:bCs/>
          <w:szCs w:val="24"/>
        </w:rPr>
        <w:t>”</w:t>
      </w:r>
      <w:r w:rsidRPr="00891EB5">
        <w:rPr>
          <w:rFonts w:cs="Times New Roman"/>
          <w:bCs/>
          <w:szCs w:val="24"/>
        </w:rPr>
        <w:t>.</w:t>
      </w:r>
    </w:p>
    <w:p w14:paraId="1F07363F" w14:textId="3E4EBC4E"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Not only were these persons the subjects of the Lord</w:t>
      </w:r>
      <w:r w:rsidR="004F26F1">
        <w:rPr>
          <w:rFonts w:cs="Times New Roman"/>
          <w:bCs/>
          <w:szCs w:val="24"/>
        </w:rPr>
        <w:t>’</w:t>
      </w:r>
      <w:r w:rsidRPr="00891EB5">
        <w:rPr>
          <w:rFonts w:cs="Times New Roman"/>
          <w:bCs/>
          <w:szCs w:val="24"/>
        </w:rPr>
        <w:t>s personal interest, but the Lord desired that they should be conscious of being the subjects of His own personal interest</w:t>
      </w:r>
      <w:r w:rsidR="009B2024">
        <w:rPr>
          <w:rFonts w:cs="Times New Roman"/>
          <w:bCs/>
          <w:szCs w:val="24"/>
        </w:rPr>
        <w:t xml:space="preserve">.  </w:t>
      </w:r>
      <w:r w:rsidRPr="00891EB5">
        <w:rPr>
          <w:rFonts w:cs="Times New Roman"/>
          <w:bCs/>
          <w:szCs w:val="24"/>
        </w:rPr>
        <w:t>It is a great comfort, dear friends, to be conscious of the personal interest of One so great as our Lord Jesus Christ</w:t>
      </w:r>
      <w:r w:rsidR="009B2024">
        <w:rPr>
          <w:rFonts w:cs="Times New Roman"/>
          <w:bCs/>
          <w:szCs w:val="24"/>
        </w:rPr>
        <w:t xml:space="preserve">.  </w:t>
      </w:r>
      <w:r w:rsidRPr="00891EB5">
        <w:rPr>
          <w:rFonts w:cs="Times New Roman"/>
          <w:bCs/>
          <w:szCs w:val="24"/>
        </w:rPr>
        <w:t xml:space="preserve">Those who believe on Him are the subjects of the personal interest of </w:t>
      </w:r>
      <w:r w:rsidR="004F26F1">
        <w:rPr>
          <w:rFonts w:cs="Times New Roman"/>
          <w:bCs/>
          <w:szCs w:val="24"/>
        </w:rPr>
        <w:t>“</w:t>
      </w:r>
      <w:r w:rsidRPr="00891EB5">
        <w:rPr>
          <w:rFonts w:cs="Times New Roman"/>
          <w:bCs/>
          <w:szCs w:val="24"/>
        </w:rPr>
        <w:t>Jesus himself</w:t>
      </w:r>
      <w:r w:rsidR="004F26F1">
        <w:rPr>
          <w:rFonts w:cs="Times New Roman"/>
          <w:bCs/>
          <w:szCs w:val="24"/>
        </w:rPr>
        <w:t>”</w:t>
      </w:r>
      <w:r w:rsidR="009B2024">
        <w:rPr>
          <w:rFonts w:cs="Times New Roman"/>
          <w:bCs/>
          <w:szCs w:val="24"/>
        </w:rPr>
        <w:t xml:space="preserve">.  </w:t>
      </w:r>
      <w:r w:rsidRPr="00891EB5">
        <w:rPr>
          <w:rFonts w:cs="Times New Roman"/>
          <w:bCs/>
          <w:szCs w:val="24"/>
        </w:rPr>
        <w:t>From verse 18 to verse 24 the Lord listened to them as they poured out their feelings to Him</w:t>
      </w:r>
      <w:r w:rsidR="009B2024">
        <w:rPr>
          <w:rFonts w:cs="Times New Roman"/>
          <w:bCs/>
          <w:szCs w:val="24"/>
        </w:rPr>
        <w:t xml:space="preserve">.  </w:t>
      </w:r>
      <w:r w:rsidRPr="00891EB5">
        <w:rPr>
          <w:rFonts w:cs="Times New Roman"/>
          <w:bCs/>
          <w:szCs w:val="24"/>
        </w:rPr>
        <w:t xml:space="preserve">What they said was somewhat mixed, but the Lord listened to them, </w:t>
      </w:r>
      <w:r w:rsidR="004F26F1">
        <w:rPr>
          <w:rFonts w:cs="Times New Roman"/>
          <w:bCs/>
          <w:szCs w:val="24"/>
        </w:rPr>
        <w:t>“</w:t>
      </w:r>
      <w:r w:rsidRPr="00891EB5">
        <w:rPr>
          <w:rFonts w:cs="Times New Roman"/>
          <w:bCs/>
          <w:szCs w:val="24"/>
        </w:rPr>
        <w:t>went with them</w:t>
      </w:r>
      <w:r w:rsidR="004F26F1">
        <w:rPr>
          <w:rFonts w:cs="Times New Roman"/>
          <w:bCs/>
          <w:szCs w:val="24"/>
        </w:rPr>
        <w:t>”</w:t>
      </w:r>
      <w:r w:rsidR="009B2024">
        <w:rPr>
          <w:rFonts w:cs="Times New Roman"/>
          <w:bCs/>
          <w:szCs w:val="24"/>
        </w:rPr>
        <w:t xml:space="preserve">.  </w:t>
      </w:r>
      <w:r w:rsidRPr="00891EB5">
        <w:rPr>
          <w:rFonts w:cs="Times New Roman"/>
          <w:bCs/>
          <w:szCs w:val="24"/>
        </w:rPr>
        <w:t>Because they were the subjects of His own personal interest, Jesus Himself listened</w:t>
      </w:r>
      <w:r w:rsidR="009B2024">
        <w:rPr>
          <w:rFonts w:cs="Times New Roman"/>
          <w:bCs/>
          <w:szCs w:val="24"/>
        </w:rPr>
        <w:t xml:space="preserve">.  </w:t>
      </w:r>
      <w:r w:rsidRPr="00891EB5">
        <w:rPr>
          <w:rFonts w:cs="Times New Roman"/>
          <w:bCs/>
          <w:szCs w:val="24"/>
        </w:rPr>
        <w:t>Then in verses 25, 26 and 27, they listened to Him</w:t>
      </w:r>
      <w:r w:rsidR="009B2024">
        <w:rPr>
          <w:rFonts w:cs="Times New Roman"/>
          <w:bCs/>
          <w:szCs w:val="24"/>
        </w:rPr>
        <w:t xml:space="preserve">.  </w:t>
      </w:r>
      <w:r w:rsidRPr="00891EB5">
        <w:rPr>
          <w:rFonts w:cs="Times New Roman"/>
          <w:bCs/>
          <w:szCs w:val="24"/>
        </w:rPr>
        <w:t>The Lord will listen to us</w:t>
      </w:r>
      <w:r w:rsidR="009B2024">
        <w:rPr>
          <w:rFonts w:cs="Times New Roman"/>
          <w:bCs/>
          <w:szCs w:val="24"/>
        </w:rPr>
        <w:t xml:space="preserve">.  </w:t>
      </w:r>
      <w:r w:rsidRPr="00891EB5">
        <w:rPr>
          <w:rFonts w:cs="Times New Roman"/>
          <w:bCs/>
          <w:szCs w:val="24"/>
        </w:rPr>
        <w:t>He will enter into our inmost feelings about things, and then He has</w:t>
      </w:r>
      <w:r>
        <w:rPr>
          <w:rFonts w:cs="Times New Roman"/>
          <w:bCs/>
          <w:szCs w:val="24"/>
        </w:rPr>
        <w:t xml:space="preserve"> s</w:t>
      </w:r>
      <w:r w:rsidRPr="00891EB5">
        <w:rPr>
          <w:rFonts w:cs="Times New Roman"/>
          <w:bCs/>
          <w:szCs w:val="24"/>
        </w:rPr>
        <w:t>omething to say, and there is comfort in listening to Him.</w:t>
      </w:r>
    </w:p>
    <w:p w14:paraId="72B8C44F" w14:textId="39724170"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 xml:space="preserve">Among other things, He </w:t>
      </w:r>
      <w:r w:rsidR="004F26F1">
        <w:rPr>
          <w:rFonts w:cs="Times New Roman"/>
          <w:bCs/>
          <w:szCs w:val="24"/>
        </w:rPr>
        <w:t>“</w:t>
      </w:r>
      <w:r w:rsidRPr="00891EB5">
        <w:rPr>
          <w:rFonts w:cs="Times New Roman"/>
          <w:bCs/>
          <w:szCs w:val="24"/>
        </w:rPr>
        <w:t>interpreted to them in all the scriptures the things concerning himself</w:t>
      </w:r>
      <w:r w:rsidR="004F26F1">
        <w:rPr>
          <w:rFonts w:cs="Times New Roman"/>
          <w:bCs/>
          <w:szCs w:val="24"/>
        </w:rPr>
        <w:t>”</w:t>
      </w:r>
      <w:r w:rsidR="00AA2DB8">
        <w:rPr>
          <w:rFonts w:cs="Times New Roman"/>
          <w:bCs/>
          <w:szCs w:val="24"/>
        </w:rPr>
        <w:t>,</w:t>
      </w:r>
      <w:r w:rsidRPr="00891EB5">
        <w:rPr>
          <w:rFonts w:cs="Times New Roman"/>
          <w:bCs/>
          <w:szCs w:val="24"/>
        </w:rPr>
        <w:t xml:space="preserve"> Luke 24: 27</w:t>
      </w:r>
      <w:r w:rsidR="009B2024">
        <w:rPr>
          <w:rFonts w:cs="Times New Roman"/>
          <w:bCs/>
          <w:szCs w:val="24"/>
        </w:rPr>
        <w:t xml:space="preserve">.  </w:t>
      </w:r>
      <w:r w:rsidRPr="00891EB5">
        <w:rPr>
          <w:rFonts w:cs="Times New Roman"/>
          <w:bCs/>
          <w:szCs w:val="24"/>
        </w:rPr>
        <w:t>The comfort is in the things concerning Himself</w:t>
      </w:r>
      <w:r w:rsidR="009B2024">
        <w:rPr>
          <w:rFonts w:cs="Times New Roman"/>
          <w:bCs/>
          <w:szCs w:val="24"/>
        </w:rPr>
        <w:t xml:space="preserve">.  </w:t>
      </w:r>
      <w:r w:rsidRPr="00891EB5">
        <w:rPr>
          <w:rFonts w:cs="Times New Roman"/>
          <w:bCs/>
          <w:szCs w:val="24"/>
        </w:rPr>
        <w:t>What is natural ends in death</w:t>
      </w:r>
      <w:r w:rsidR="009B2024">
        <w:rPr>
          <w:rFonts w:cs="Times New Roman"/>
          <w:bCs/>
          <w:szCs w:val="24"/>
        </w:rPr>
        <w:t xml:space="preserve">.  </w:t>
      </w:r>
      <w:r w:rsidRPr="00891EB5">
        <w:rPr>
          <w:rFonts w:cs="Times New Roman"/>
          <w:bCs/>
          <w:szCs w:val="24"/>
        </w:rPr>
        <w:t>Links so precious, which are of God, end in death, nevermore to be taken up again; but there is comfort in listening to the things concerning Himself</w:t>
      </w:r>
      <w:r w:rsidR="009B2024">
        <w:rPr>
          <w:rFonts w:cs="Times New Roman"/>
          <w:bCs/>
          <w:szCs w:val="24"/>
        </w:rPr>
        <w:t xml:space="preserve">.  </w:t>
      </w:r>
      <w:r w:rsidRPr="00891EB5">
        <w:rPr>
          <w:rFonts w:cs="Times New Roman"/>
          <w:bCs/>
          <w:szCs w:val="24"/>
        </w:rPr>
        <w:t>Jesus Himself is the antecedent in all these verses which follow, Jesus Himself, in the intimacy which He would desire to have with each one of us.</w:t>
      </w:r>
    </w:p>
    <w:p w14:paraId="354FF818" w14:textId="246417E5"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So at this moment we can think of those who sorrow most and we can say that they are the subjects of the Lord</w:t>
      </w:r>
      <w:r w:rsidR="004F26F1">
        <w:rPr>
          <w:rFonts w:cs="Times New Roman"/>
          <w:bCs/>
          <w:szCs w:val="24"/>
        </w:rPr>
        <w:t>’</w:t>
      </w:r>
      <w:r w:rsidRPr="00891EB5">
        <w:rPr>
          <w:rFonts w:cs="Times New Roman"/>
          <w:bCs/>
          <w:szCs w:val="24"/>
        </w:rPr>
        <w:t>s own personal interest</w:t>
      </w:r>
      <w:r w:rsidR="009B2024">
        <w:rPr>
          <w:rFonts w:cs="Times New Roman"/>
          <w:bCs/>
          <w:szCs w:val="24"/>
        </w:rPr>
        <w:t xml:space="preserve">.  </w:t>
      </w:r>
      <w:r w:rsidRPr="00891EB5">
        <w:rPr>
          <w:rFonts w:cs="Times New Roman"/>
          <w:bCs/>
          <w:szCs w:val="24"/>
        </w:rPr>
        <w:lastRenderedPageBreak/>
        <w:t>Our brother was the subject of the Lord</w:t>
      </w:r>
      <w:r w:rsidR="004F26F1">
        <w:rPr>
          <w:rFonts w:cs="Times New Roman"/>
          <w:bCs/>
          <w:szCs w:val="24"/>
        </w:rPr>
        <w:t>’</w:t>
      </w:r>
      <w:r w:rsidRPr="00891EB5">
        <w:rPr>
          <w:rFonts w:cs="Times New Roman"/>
          <w:bCs/>
          <w:szCs w:val="24"/>
        </w:rPr>
        <w:t>s own personal interest; not only was but is</w:t>
      </w:r>
      <w:r w:rsidR="009B2024">
        <w:rPr>
          <w:rFonts w:cs="Times New Roman"/>
          <w:bCs/>
          <w:szCs w:val="24"/>
        </w:rPr>
        <w:t xml:space="preserve">.  </w:t>
      </w:r>
      <w:r w:rsidRPr="00891EB5">
        <w:rPr>
          <w:rFonts w:cs="Times New Roman"/>
          <w:bCs/>
          <w:szCs w:val="24"/>
        </w:rPr>
        <w:t>His interest in our brother goes on into eternity; it never ceases</w:t>
      </w:r>
      <w:r w:rsidR="009B2024">
        <w:rPr>
          <w:rFonts w:cs="Times New Roman"/>
          <w:bCs/>
          <w:szCs w:val="24"/>
        </w:rPr>
        <w:t xml:space="preserve">.  </w:t>
      </w:r>
      <w:r w:rsidRPr="00891EB5">
        <w:rPr>
          <w:rFonts w:cs="Times New Roman"/>
          <w:bCs/>
          <w:szCs w:val="24"/>
        </w:rPr>
        <w:t>It is because of His interest in him that He has taken him to be with Himself.</w:t>
      </w:r>
    </w:p>
    <w:p w14:paraId="37D73373" w14:textId="6B6A6C58"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Now in John 11 there was a family who were the subjects of the Lord</w:t>
      </w:r>
      <w:r w:rsidR="004F26F1">
        <w:rPr>
          <w:rFonts w:cs="Times New Roman"/>
          <w:bCs/>
          <w:szCs w:val="24"/>
        </w:rPr>
        <w:t>’</w:t>
      </w:r>
      <w:r w:rsidRPr="00891EB5">
        <w:rPr>
          <w:rFonts w:cs="Times New Roman"/>
          <w:bCs/>
          <w:szCs w:val="24"/>
        </w:rPr>
        <w:t>s own personal love and these persons were conscious of being loved by Him</w:t>
      </w:r>
      <w:r w:rsidR="009B2024">
        <w:rPr>
          <w:rFonts w:cs="Times New Roman"/>
          <w:bCs/>
          <w:szCs w:val="24"/>
        </w:rPr>
        <w:t xml:space="preserve">.  </w:t>
      </w:r>
      <w:r w:rsidRPr="00891EB5">
        <w:rPr>
          <w:rFonts w:cs="Times New Roman"/>
          <w:bCs/>
          <w:szCs w:val="24"/>
        </w:rPr>
        <w:t>There is nothing more comforting, dear friends, than to reali</w:t>
      </w:r>
      <w:r w:rsidR="00AA2DB8">
        <w:rPr>
          <w:rFonts w:cs="Times New Roman"/>
          <w:bCs/>
          <w:szCs w:val="24"/>
        </w:rPr>
        <w:t>s</w:t>
      </w:r>
      <w:r w:rsidRPr="00891EB5">
        <w:rPr>
          <w:rFonts w:cs="Times New Roman"/>
          <w:bCs/>
          <w:szCs w:val="24"/>
        </w:rPr>
        <w:t>e that we are the subjects of the Lord</w:t>
      </w:r>
      <w:r w:rsidR="004F26F1">
        <w:rPr>
          <w:rFonts w:cs="Times New Roman"/>
          <w:bCs/>
          <w:szCs w:val="24"/>
        </w:rPr>
        <w:t>’</w:t>
      </w:r>
      <w:r w:rsidRPr="00891EB5">
        <w:rPr>
          <w:rFonts w:cs="Times New Roman"/>
          <w:bCs/>
          <w:szCs w:val="24"/>
        </w:rPr>
        <w:t>s own personal affection</w:t>
      </w:r>
      <w:r w:rsidR="009B2024">
        <w:rPr>
          <w:rFonts w:cs="Times New Roman"/>
          <w:bCs/>
          <w:szCs w:val="24"/>
        </w:rPr>
        <w:t xml:space="preserve">.  </w:t>
      </w:r>
      <w:r w:rsidRPr="00891EB5">
        <w:rPr>
          <w:rFonts w:cs="Times New Roman"/>
          <w:bCs/>
          <w:szCs w:val="24"/>
        </w:rPr>
        <w:t xml:space="preserve">Lazarus was sick and his sisters sent to the Lord saying, </w:t>
      </w:r>
      <w:r w:rsidR="004F26F1">
        <w:rPr>
          <w:rFonts w:cs="Times New Roman"/>
          <w:bCs/>
          <w:szCs w:val="24"/>
        </w:rPr>
        <w:t>“</w:t>
      </w:r>
      <w:r w:rsidRPr="00891EB5">
        <w:rPr>
          <w:rFonts w:cs="Times New Roman"/>
          <w:bCs/>
          <w:szCs w:val="24"/>
        </w:rPr>
        <w:t>Lord, behold, he whom thou lovest is sick</w:t>
      </w:r>
      <w:r w:rsidR="004F26F1">
        <w:rPr>
          <w:rFonts w:cs="Times New Roman"/>
          <w:bCs/>
          <w:szCs w:val="24"/>
        </w:rPr>
        <w:t>”</w:t>
      </w:r>
      <w:r w:rsidR="009B2024">
        <w:rPr>
          <w:rFonts w:cs="Times New Roman"/>
          <w:bCs/>
          <w:szCs w:val="24"/>
        </w:rPr>
        <w:t xml:space="preserve">.  </w:t>
      </w:r>
      <w:r w:rsidRPr="00891EB5">
        <w:rPr>
          <w:rFonts w:cs="Times New Roman"/>
          <w:bCs/>
          <w:szCs w:val="24"/>
        </w:rPr>
        <w:t>They knew Him and trusted Him, and they could count on His personal love</w:t>
      </w:r>
      <w:r w:rsidR="009B2024">
        <w:rPr>
          <w:rFonts w:cs="Times New Roman"/>
          <w:bCs/>
          <w:szCs w:val="24"/>
        </w:rPr>
        <w:t xml:space="preserve">.  </w:t>
      </w:r>
      <w:r w:rsidRPr="00891EB5">
        <w:rPr>
          <w:rFonts w:cs="Times New Roman"/>
          <w:bCs/>
          <w:szCs w:val="24"/>
        </w:rPr>
        <w:t>How John writes these verses is very interesting</w:t>
      </w:r>
      <w:r w:rsidR="00DB7DC3" w:rsidRPr="00D82C31">
        <w:rPr>
          <w:rFonts w:cs="Times New Roman"/>
          <w:bCs/>
          <w:szCs w:val="24"/>
        </w:rPr>
        <w:t>—</w:t>
      </w:r>
      <w:r w:rsidR="00DB7DC3">
        <w:rPr>
          <w:rFonts w:cs="Times New Roman"/>
          <w:bCs/>
          <w:szCs w:val="24"/>
        </w:rPr>
        <w:t>“</w:t>
      </w:r>
      <w:r w:rsidRPr="00891EB5">
        <w:rPr>
          <w:rFonts w:cs="Times New Roman"/>
          <w:bCs/>
          <w:szCs w:val="24"/>
        </w:rPr>
        <w:t>There was a certain man sick, Lazarus of</w:t>
      </w:r>
      <w:r>
        <w:rPr>
          <w:rFonts w:cs="Times New Roman"/>
          <w:bCs/>
          <w:szCs w:val="24"/>
        </w:rPr>
        <w:t xml:space="preserve"> </w:t>
      </w:r>
      <w:r w:rsidRPr="00891EB5">
        <w:rPr>
          <w:rFonts w:cs="Times New Roman"/>
          <w:bCs/>
          <w:szCs w:val="24"/>
        </w:rPr>
        <w:t>Bethany, of the village of Mary and Martha her sister</w:t>
      </w:r>
      <w:r w:rsidR="009B2024">
        <w:rPr>
          <w:rFonts w:cs="Times New Roman"/>
          <w:bCs/>
          <w:szCs w:val="24"/>
        </w:rPr>
        <w:t xml:space="preserve">.  </w:t>
      </w:r>
      <w:r w:rsidRPr="00891EB5">
        <w:rPr>
          <w:rFonts w:cs="Times New Roman"/>
          <w:bCs/>
          <w:szCs w:val="24"/>
        </w:rPr>
        <w:t>It was the Mary who anointed the Lord with ointment and wiped his feet with her hair, whose brother Lazarus was sick</w:t>
      </w:r>
      <w:r w:rsidR="004F26F1">
        <w:rPr>
          <w:rFonts w:cs="Times New Roman"/>
          <w:bCs/>
          <w:szCs w:val="24"/>
        </w:rPr>
        <w:t>”</w:t>
      </w:r>
      <w:r w:rsidR="00AA2DB8">
        <w:rPr>
          <w:rFonts w:cs="Times New Roman"/>
          <w:bCs/>
          <w:szCs w:val="24"/>
        </w:rPr>
        <w:t>,</w:t>
      </w:r>
      <w:r w:rsidRPr="00891EB5">
        <w:rPr>
          <w:rFonts w:cs="Times New Roman"/>
          <w:bCs/>
          <w:szCs w:val="24"/>
        </w:rPr>
        <w:t xml:space="preserve"> John 11: 1, 2</w:t>
      </w:r>
      <w:r w:rsidR="009B2024">
        <w:rPr>
          <w:rFonts w:cs="Times New Roman"/>
          <w:bCs/>
          <w:szCs w:val="24"/>
        </w:rPr>
        <w:t xml:space="preserve">.  </w:t>
      </w:r>
      <w:r w:rsidRPr="00891EB5">
        <w:rPr>
          <w:rFonts w:cs="Times New Roman"/>
          <w:bCs/>
          <w:szCs w:val="24"/>
        </w:rPr>
        <w:t xml:space="preserve">But then in verse 5 it says, </w:t>
      </w:r>
      <w:r w:rsidR="004F26F1">
        <w:rPr>
          <w:rFonts w:cs="Times New Roman"/>
          <w:bCs/>
          <w:szCs w:val="24"/>
        </w:rPr>
        <w:t>“</w:t>
      </w:r>
      <w:r w:rsidRPr="00891EB5">
        <w:rPr>
          <w:rFonts w:cs="Times New Roman"/>
          <w:bCs/>
          <w:szCs w:val="24"/>
        </w:rPr>
        <w:t>Now Jesus loved Martha, and her sister, and Lazarus</w:t>
      </w:r>
      <w:r w:rsidR="004F26F1">
        <w:rPr>
          <w:rFonts w:cs="Times New Roman"/>
          <w:bCs/>
          <w:szCs w:val="24"/>
        </w:rPr>
        <w:t>”</w:t>
      </w:r>
      <w:r w:rsidR="009B2024">
        <w:rPr>
          <w:rFonts w:cs="Times New Roman"/>
          <w:bCs/>
          <w:szCs w:val="24"/>
        </w:rPr>
        <w:t xml:space="preserve">.  </w:t>
      </w:r>
      <w:r w:rsidRPr="00891EB5">
        <w:rPr>
          <w:rFonts w:cs="Times New Roman"/>
          <w:bCs/>
          <w:szCs w:val="24"/>
        </w:rPr>
        <w:t>Each one was the subject of the Lord</w:t>
      </w:r>
      <w:r w:rsidR="004F26F1">
        <w:rPr>
          <w:rFonts w:cs="Times New Roman"/>
          <w:bCs/>
          <w:szCs w:val="24"/>
        </w:rPr>
        <w:t>’</w:t>
      </w:r>
      <w:r w:rsidRPr="00891EB5">
        <w:rPr>
          <w:rFonts w:cs="Times New Roman"/>
          <w:bCs/>
          <w:szCs w:val="24"/>
        </w:rPr>
        <w:t>s</w:t>
      </w:r>
      <w:r>
        <w:rPr>
          <w:rFonts w:cs="Times New Roman"/>
          <w:bCs/>
          <w:szCs w:val="24"/>
        </w:rPr>
        <w:t xml:space="preserve"> </w:t>
      </w:r>
      <w:r w:rsidRPr="00891EB5">
        <w:rPr>
          <w:rFonts w:cs="Times New Roman"/>
          <w:bCs/>
          <w:szCs w:val="24"/>
        </w:rPr>
        <w:t>own, personal affection</w:t>
      </w:r>
      <w:r w:rsidR="009B2024">
        <w:rPr>
          <w:rFonts w:cs="Times New Roman"/>
          <w:bCs/>
          <w:szCs w:val="24"/>
        </w:rPr>
        <w:t xml:space="preserve">.  </w:t>
      </w:r>
      <w:r w:rsidRPr="00891EB5">
        <w:rPr>
          <w:rFonts w:cs="Times New Roman"/>
          <w:bCs/>
          <w:szCs w:val="24"/>
        </w:rPr>
        <w:t>Mary is mentioned first and she is commended for what she did outstandingly in response to the Lord Jesus personally; but in verse 5</w:t>
      </w:r>
      <w:r w:rsidR="00AA2DB8">
        <w:rPr>
          <w:rFonts w:cs="Times New Roman"/>
          <w:bCs/>
          <w:szCs w:val="24"/>
        </w:rPr>
        <w:t>,</w:t>
      </w:r>
      <w:r w:rsidR="009B2024">
        <w:rPr>
          <w:rFonts w:cs="Times New Roman"/>
          <w:bCs/>
          <w:szCs w:val="24"/>
        </w:rPr>
        <w:t xml:space="preserve"> </w:t>
      </w:r>
      <w:r w:rsidRPr="00891EB5">
        <w:rPr>
          <w:rFonts w:cs="Times New Roman"/>
          <w:bCs/>
          <w:szCs w:val="24"/>
        </w:rPr>
        <w:t>Martha is mentioned first</w:t>
      </w:r>
      <w:r w:rsidR="009B2024">
        <w:rPr>
          <w:rFonts w:cs="Times New Roman"/>
          <w:bCs/>
          <w:szCs w:val="24"/>
        </w:rPr>
        <w:t xml:space="preserve">.  </w:t>
      </w:r>
      <w:r w:rsidRPr="00891EB5">
        <w:rPr>
          <w:rFonts w:cs="Times New Roman"/>
          <w:bCs/>
          <w:szCs w:val="24"/>
        </w:rPr>
        <w:t xml:space="preserve">They sent to the Lord, saying, </w:t>
      </w:r>
      <w:r w:rsidR="004F26F1">
        <w:rPr>
          <w:rFonts w:cs="Times New Roman"/>
          <w:bCs/>
          <w:szCs w:val="24"/>
        </w:rPr>
        <w:t>“</w:t>
      </w:r>
      <w:r w:rsidRPr="00891EB5">
        <w:rPr>
          <w:rFonts w:cs="Times New Roman"/>
          <w:bCs/>
          <w:szCs w:val="24"/>
        </w:rPr>
        <w:t>he whom thou lovest is sick</w:t>
      </w:r>
      <w:r w:rsidR="004F26F1">
        <w:rPr>
          <w:rFonts w:cs="Times New Roman"/>
          <w:bCs/>
          <w:szCs w:val="24"/>
        </w:rPr>
        <w:t>”</w:t>
      </w:r>
      <w:r w:rsidR="009B2024">
        <w:rPr>
          <w:rFonts w:cs="Times New Roman"/>
          <w:bCs/>
          <w:szCs w:val="24"/>
        </w:rPr>
        <w:t xml:space="preserve">.  </w:t>
      </w:r>
      <w:r w:rsidRPr="00891EB5">
        <w:rPr>
          <w:rFonts w:cs="Times New Roman"/>
          <w:bCs/>
          <w:szCs w:val="24"/>
        </w:rPr>
        <w:t>I commend especially to those who sorrow most at this time that there is blessed comfort in knowing that each is the subject of the Lord</w:t>
      </w:r>
      <w:r w:rsidR="004F26F1">
        <w:rPr>
          <w:rFonts w:cs="Times New Roman"/>
          <w:bCs/>
          <w:szCs w:val="24"/>
        </w:rPr>
        <w:t>’</w:t>
      </w:r>
      <w:r w:rsidRPr="00891EB5">
        <w:rPr>
          <w:rFonts w:cs="Times New Roman"/>
          <w:bCs/>
          <w:szCs w:val="24"/>
        </w:rPr>
        <w:t>s own personal affection.</w:t>
      </w:r>
    </w:p>
    <w:p w14:paraId="55DDA229" w14:textId="3752F2FA"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The apostle Paul could speak of One who had loved him and had given Himself for him, and we who trust in our Lord Jesus and His finished work can all take that ground</w:t>
      </w:r>
      <w:r w:rsidR="009B2024">
        <w:rPr>
          <w:rFonts w:cs="Times New Roman"/>
          <w:bCs/>
          <w:szCs w:val="24"/>
        </w:rPr>
        <w:t xml:space="preserve">.  </w:t>
      </w:r>
      <w:r w:rsidRPr="00891EB5">
        <w:rPr>
          <w:rFonts w:cs="Times New Roman"/>
          <w:bCs/>
          <w:szCs w:val="24"/>
        </w:rPr>
        <w:t>I need not say that our brother was loved and was no doubt conscious of being the subject of the Lord</w:t>
      </w:r>
      <w:r w:rsidR="004F26F1">
        <w:rPr>
          <w:rFonts w:cs="Times New Roman"/>
          <w:bCs/>
          <w:szCs w:val="24"/>
        </w:rPr>
        <w:t>’</w:t>
      </w:r>
      <w:r w:rsidRPr="00891EB5">
        <w:rPr>
          <w:rFonts w:cs="Times New Roman"/>
          <w:bCs/>
          <w:szCs w:val="24"/>
        </w:rPr>
        <w:t>s own personal affection</w:t>
      </w:r>
      <w:r w:rsidR="009B2024">
        <w:rPr>
          <w:rFonts w:cs="Times New Roman"/>
          <w:bCs/>
          <w:szCs w:val="24"/>
        </w:rPr>
        <w:t xml:space="preserve">.  </w:t>
      </w:r>
      <w:r w:rsidRPr="00891EB5">
        <w:rPr>
          <w:rFonts w:cs="Times New Roman"/>
          <w:bCs/>
          <w:szCs w:val="24"/>
        </w:rPr>
        <w:t>If there was one thing that marked our brother it is that he was loved</w:t>
      </w:r>
      <w:r w:rsidR="009B2024">
        <w:rPr>
          <w:rFonts w:cs="Times New Roman"/>
          <w:bCs/>
          <w:szCs w:val="24"/>
        </w:rPr>
        <w:t xml:space="preserve">.  </w:t>
      </w:r>
      <w:r w:rsidRPr="00891EB5">
        <w:rPr>
          <w:rFonts w:cs="Times New Roman"/>
          <w:bCs/>
          <w:szCs w:val="24"/>
        </w:rPr>
        <w:t>He had a place in our hearts</w:t>
      </w:r>
      <w:r w:rsidR="009B2024">
        <w:rPr>
          <w:rFonts w:cs="Times New Roman"/>
          <w:bCs/>
          <w:szCs w:val="24"/>
        </w:rPr>
        <w:t xml:space="preserve">.  </w:t>
      </w:r>
      <w:r w:rsidRPr="00891EB5">
        <w:rPr>
          <w:rFonts w:cs="Times New Roman"/>
          <w:bCs/>
          <w:szCs w:val="24"/>
        </w:rPr>
        <w:t>The very fact that so many are here today would be a witness to the fact that he was much loved by those who knew him; but he was loved most of all—and is loved most of all—by the Lord Jesus Christ Himself</w:t>
      </w:r>
      <w:r w:rsidR="009B2024">
        <w:rPr>
          <w:rFonts w:cs="Times New Roman"/>
          <w:bCs/>
          <w:szCs w:val="24"/>
        </w:rPr>
        <w:t xml:space="preserve">.  </w:t>
      </w:r>
      <w:r w:rsidRPr="00891EB5">
        <w:rPr>
          <w:rFonts w:cs="Times New Roman"/>
          <w:bCs/>
          <w:szCs w:val="24"/>
        </w:rPr>
        <w:t>May the sense of being the subjects of the Lord</w:t>
      </w:r>
      <w:r w:rsidR="004F26F1">
        <w:rPr>
          <w:rFonts w:cs="Times New Roman"/>
          <w:bCs/>
          <w:szCs w:val="24"/>
        </w:rPr>
        <w:t>’</w:t>
      </w:r>
      <w:r w:rsidRPr="00891EB5">
        <w:rPr>
          <w:rFonts w:cs="Times New Roman"/>
          <w:bCs/>
          <w:szCs w:val="24"/>
        </w:rPr>
        <w:t>s own personal interest, and the sense of being the subjects of the Lord</w:t>
      </w:r>
      <w:r w:rsidR="004F26F1">
        <w:rPr>
          <w:rFonts w:cs="Times New Roman"/>
          <w:bCs/>
          <w:szCs w:val="24"/>
        </w:rPr>
        <w:t>’</w:t>
      </w:r>
      <w:r w:rsidRPr="00891EB5">
        <w:rPr>
          <w:rFonts w:cs="Times New Roman"/>
          <w:bCs/>
          <w:szCs w:val="24"/>
        </w:rPr>
        <w:t>s own personal love, comfort every heart.</w:t>
      </w:r>
    </w:p>
    <w:p w14:paraId="76758172" w14:textId="7915FA46" w:rsidR="00891EB5" w:rsidRPr="00891EB5" w:rsidRDefault="00891EB5" w:rsidP="004D453E">
      <w:pPr>
        <w:spacing w:before="240" w:after="0" w:line="240" w:lineRule="auto"/>
        <w:jc w:val="both"/>
        <w:rPr>
          <w:rFonts w:cs="Times New Roman"/>
          <w:b/>
          <w:szCs w:val="24"/>
        </w:rPr>
      </w:pPr>
      <w:r w:rsidRPr="00891EB5">
        <w:rPr>
          <w:rFonts w:cs="Times New Roman"/>
          <w:b/>
          <w:szCs w:val="24"/>
        </w:rPr>
        <w:t>ABERDEEN</w:t>
      </w:r>
    </w:p>
    <w:p w14:paraId="6702A31E" w14:textId="77777777" w:rsidR="004D453E" w:rsidRDefault="00891EB5" w:rsidP="004D453E">
      <w:pPr>
        <w:spacing w:before="100" w:after="0" w:line="240" w:lineRule="auto"/>
        <w:jc w:val="both"/>
        <w:rPr>
          <w:rFonts w:cs="Times New Roman"/>
          <w:b/>
          <w:szCs w:val="24"/>
        </w:rPr>
      </w:pPr>
      <w:r w:rsidRPr="00891EB5">
        <w:rPr>
          <w:rFonts w:cs="Times New Roman"/>
          <w:b/>
          <w:szCs w:val="24"/>
        </w:rPr>
        <w:t>23</w:t>
      </w:r>
      <w:r w:rsidRPr="00891EB5">
        <w:rPr>
          <w:rFonts w:cs="Times New Roman"/>
          <w:b/>
          <w:szCs w:val="24"/>
          <w:vertAlign w:val="superscript"/>
        </w:rPr>
        <w:t>rd</w:t>
      </w:r>
      <w:r w:rsidRPr="00891EB5">
        <w:rPr>
          <w:rFonts w:cs="Times New Roman"/>
          <w:b/>
          <w:szCs w:val="24"/>
        </w:rPr>
        <w:t xml:space="preserve"> March 1983</w:t>
      </w:r>
    </w:p>
    <w:p w14:paraId="060B5B4B" w14:textId="6C0716CD" w:rsidR="00891EB5" w:rsidRDefault="00891EB5" w:rsidP="004D453E">
      <w:pPr>
        <w:spacing w:before="100" w:after="0" w:line="240" w:lineRule="auto"/>
        <w:jc w:val="both"/>
        <w:rPr>
          <w:rFonts w:cs="Times New Roman"/>
          <w:bCs/>
          <w:i/>
          <w:iCs/>
          <w:szCs w:val="24"/>
        </w:rPr>
      </w:pPr>
      <w:r>
        <w:rPr>
          <w:rFonts w:cs="Times New Roman"/>
          <w:bCs/>
          <w:i/>
          <w:iCs/>
          <w:szCs w:val="24"/>
        </w:rPr>
        <w:t>At a burial meeting</w:t>
      </w:r>
    </w:p>
    <w:p w14:paraId="46FB265B" w14:textId="542FF183" w:rsidR="00891EB5" w:rsidRPr="00891EB5" w:rsidRDefault="00891EB5" w:rsidP="00891EB5">
      <w:pPr>
        <w:pStyle w:val="Heading1"/>
      </w:pPr>
      <w:bookmarkStart w:id="92" w:name="_Toc26879140"/>
      <w:bookmarkStart w:id="93" w:name="_Toc35685498"/>
      <w:r w:rsidRPr="00891EB5">
        <w:lastRenderedPageBreak/>
        <w:t>THE LORD</w:t>
      </w:r>
      <w:r w:rsidR="004F26F1">
        <w:t>’</w:t>
      </w:r>
      <w:r w:rsidRPr="00891EB5">
        <w:t>S DIRECTION</w:t>
      </w:r>
      <w:bookmarkEnd w:id="92"/>
      <w:bookmarkEnd w:id="93"/>
    </w:p>
    <w:p w14:paraId="636C601A" w14:textId="2C305D1D" w:rsidR="00891EB5" w:rsidRPr="00891EB5" w:rsidRDefault="00891EB5" w:rsidP="00891EB5">
      <w:pPr>
        <w:spacing w:before="120" w:after="0" w:line="240" w:lineRule="auto"/>
        <w:jc w:val="both"/>
        <w:rPr>
          <w:rFonts w:cs="Times New Roman"/>
          <w:b/>
          <w:szCs w:val="24"/>
        </w:rPr>
      </w:pPr>
      <w:r w:rsidRPr="00891EB5">
        <w:rPr>
          <w:rFonts w:cs="Times New Roman"/>
          <w:b/>
          <w:szCs w:val="24"/>
        </w:rPr>
        <w:t>John 4: 34</w:t>
      </w:r>
      <w:r w:rsidR="00AA2DB8">
        <w:rPr>
          <w:rFonts w:cs="Times New Roman"/>
          <w:b/>
          <w:szCs w:val="24"/>
        </w:rPr>
        <w:t>-</w:t>
      </w:r>
      <w:r w:rsidRPr="00891EB5">
        <w:rPr>
          <w:rFonts w:cs="Times New Roman"/>
          <w:b/>
          <w:szCs w:val="24"/>
        </w:rPr>
        <w:t>38; 6: 10</w:t>
      </w:r>
      <w:r w:rsidR="00AA2DB8">
        <w:rPr>
          <w:rFonts w:cs="Times New Roman"/>
          <w:b/>
          <w:szCs w:val="24"/>
        </w:rPr>
        <w:t>-</w:t>
      </w:r>
      <w:r w:rsidRPr="00891EB5">
        <w:rPr>
          <w:rFonts w:cs="Times New Roman"/>
          <w:b/>
          <w:szCs w:val="24"/>
        </w:rPr>
        <w:t>13; 13: 33</w:t>
      </w:r>
      <w:r w:rsidR="00AA2DB8">
        <w:rPr>
          <w:rFonts w:cs="Times New Roman"/>
          <w:b/>
          <w:szCs w:val="24"/>
        </w:rPr>
        <w:t>-</w:t>
      </w:r>
      <w:r w:rsidRPr="00891EB5">
        <w:rPr>
          <w:rFonts w:cs="Times New Roman"/>
          <w:b/>
          <w:szCs w:val="24"/>
        </w:rPr>
        <w:t>35; 20: 21</w:t>
      </w:r>
      <w:r w:rsidR="00AA2DB8">
        <w:rPr>
          <w:rFonts w:cs="Times New Roman"/>
          <w:b/>
          <w:szCs w:val="24"/>
        </w:rPr>
        <w:t>-</w:t>
      </w:r>
      <w:r w:rsidRPr="00891EB5">
        <w:rPr>
          <w:rFonts w:cs="Times New Roman"/>
          <w:b/>
          <w:szCs w:val="24"/>
        </w:rPr>
        <w:t xml:space="preserve">23; 21: 5, 6 (to </w:t>
      </w:r>
      <w:r w:rsidR="004F26F1">
        <w:rPr>
          <w:rFonts w:cs="Times New Roman"/>
          <w:b/>
          <w:szCs w:val="24"/>
        </w:rPr>
        <w:t>“</w:t>
      </w:r>
      <w:r w:rsidRPr="00891EB5">
        <w:rPr>
          <w:rFonts w:cs="Times New Roman"/>
          <w:b/>
          <w:szCs w:val="24"/>
        </w:rPr>
        <w:t>find</w:t>
      </w:r>
      <w:r w:rsidR="004F26F1">
        <w:rPr>
          <w:rFonts w:cs="Times New Roman"/>
          <w:b/>
          <w:szCs w:val="24"/>
        </w:rPr>
        <w:t>”</w:t>
      </w:r>
      <w:r w:rsidRPr="00891EB5">
        <w:rPr>
          <w:rFonts w:cs="Times New Roman"/>
          <w:b/>
          <w:szCs w:val="24"/>
        </w:rPr>
        <w:t>)</w:t>
      </w:r>
    </w:p>
    <w:p w14:paraId="3D675835" w14:textId="524F6DC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It would not be necessary to emphasi</w:t>
      </w:r>
      <w:r w:rsidR="00AA2DB8">
        <w:rPr>
          <w:rFonts w:cs="Times New Roman"/>
          <w:bCs/>
          <w:szCs w:val="24"/>
        </w:rPr>
        <w:t>s</w:t>
      </w:r>
      <w:r w:rsidRPr="00891EB5">
        <w:rPr>
          <w:rFonts w:cs="Times New Roman"/>
          <w:bCs/>
          <w:szCs w:val="24"/>
        </w:rPr>
        <w:t>e in a company like this that the apostle John writes for the day in which we are—the Lord reserved John in view of writing suited to the end of the dispensation</w:t>
      </w:r>
      <w:r w:rsidR="009B2024">
        <w:rPr>
          <w:rFonts w:cs="Times New Roman"/>
          <w:bCs/>
          <w:szCs w:val="24"/>
        </w:rPr>
        <w:t xml:space="preserve">.  </w:t>
      </w:r>
      <w:r w:rsidRPr="00891EB5">
        <w:rPr>
          <w:rFonts w:cs="Times New Roman"/>
          <w:bCs/>
          <w:szCs w:val="24"/>
        </w:rPr>
        <w:t>Peter and John are mentioned at the beginning of the Acts and Peter was prominent there</w:t>
      </w:r>
      <w:r w:rsidR="009B2024">
        <w:rPr>
          <w:rFonts w:cs="Times New Roman"/>
          <w:bCs/>
          <w:szCs w:val="24"/>
        </w:rPr>
        <w:t xml:space="preserve">.  </w:t>
      </w:r>
      <w:r w:rsidRPr="00891EB5">
        <w:rPr>
          <w:rFonts w:cs="Times New Roman"/>
          <w:bCs/>
          <w:szCs w:val="24"/>
        </w:rPr>
        <w:t>John was held in reserve in view of his ministry for our own time, therefore John</w:t>
      </w:r>
      <w:r w:rsidR="004F26F1">
        <w:rPr>
          <w:rFonts w:cs="Times New Roman"/>
          <w:bCs/>
          <w:szCs w:val="24"/>
        </w:rPr>
        <w:t>’</w:t>
      </w:r>
      <w:r w:rsidRPr="00891EB5">
        <w:rPr>
          <w:rFonts w:cs="Times New Roman"/>
          <w:bCs/>
          <w:szCs w:val="24"/>
        </w:rPr>
        <w:t>s gospel is a very interesting one</w:t>
      </w:r>
      <w:r w:rsidR="009B2024">
        <w:rPr>
          <w:rFonts w:cs="Times New Roman"/>
          <w:bCs/>
          <w:szCs w:val="24"/>
        </w:rPr>
        <w:t xml:space="preserve">.  </w:t>
      </w:r>
      <w:r w:rsidRPr="00891EB5">
        <w:rPr>
          <w:rFonts w:cs="Times New Roman"/>
          <w:bCs/>
          <w:szCs w:val="24"/>
        </w:rPr>
        <w:t>John presents the Lord Jesus as doing things Himself</w:t>
      </w:r>
      <w:r w:rsidR="009B2024">
        <w:rPr>
          <w:rFonts w:cs="Times New Roman"/>
          <w:bCs/>
          <w:szCs w:val="24"/>
        </w:rPr>
        <w:t xml:space="preserve">.  </w:t>
      </w:r>
      <w:r w:rsidRPr="00891EB5">
        <w:rPr>
          <w:rFonts w:cs="Times New Roman"/>
          <w:bCs/>
          <w:szCs w:val="24"/>
        </w:rPr>
        <w:t>Look over the gospel carefully and you will see that the Lord commits very little to the disciples in John</w:t>
      </w:r>
      <w:r w:rsidR="009B2024">
        <w:rPr>
          <w:rFonts w:cs="Times New Roman"/>
          <w:bCs/>
          <w:szCs w:val="24"/>
        </w:rPr>
        <w:t xml:space="preserve">.  </w:t>
      </w:r>
      <w:r w:rsidRPr="00891EB5">
        <w:rPr>
          <w:rFonts w:cs="Times New Roman"/>
          <w:bCs/>
          <w:szCs w:val="24"/>
        </w:rPr>
        <w:t>Other gospels record the Lord sending out the twelve, and He instructed and commanded them</w:t>
      </w:r>
      <w:r w:rsidR="009B2024">
        <w:rPr>
          <w:rFonts w:cs="Times New Roman"/>
          <w:bCs/>
          <w:szCs w:val="24"/>
        </w:rPr>
        <w:t xml:space="preserve">.  </w:t>
      </w:r>
      <w:r w:rsidRPr="00891EB5">
        <w:rPr>
          <w:rFonts w:cs="Times New Roman"/>
          <w:bCs/>
          <w:szCs w:val="24"/>
        </w:rPr>
        <w:t>Matthew 10 is a</w:t>
      </w:r>
      <w:r>
        <w:rPr>
          <w:rFonts w:cs="Times New Roman"/>
          <w:bCs/>
          <w:szCs w:val="24"/>
        </w:rPr>
        <w:t xml:space="preserve"> </w:t>
      </w:r>
      <w:r w:rsidRPr="00891EB5">
        <w:rPr>
          <w:rFonts w:cs="Times New Roman"/>
          <w:bCs/>
          <w:szCs w:val="24"/>
        </w:rPr>
        <w:t>whole chapter committed to the instructions the Lord gave to the twelve when they were sent out</w:t>
      </w:r>
      <w:r w:rsidR="009B2024">
        <w:rPr>
          <w:rFonts w:cs="Times New Roman"/>
          <w:bCs/>
          <w:szCs w:val="24"/>
        </w:rPr>
        <w:t xml:space="preserve">.  </w:t>
      </w:r>
      <w:r w:rsidRPr="00891EB5">
        <w:rPr>
          <w:rFonts w:cs="Times New Roman"/>
          <w:bCs/>
          <w:szCs w:val="24"/>
        </w:rPr>
        <w:t>John does not give us any such description</w:t>
      </w:r>
      <w:r w:rsidR="009B2024">
        <w:rPr>
          <w:rFonts w:cs="Times New Roman"/>
          <w:bCs/>
          <w:szCs w:val="24"/>
        </w:rPr>
        <w:t xml:space="preserve">.  </w:t>
      </w:r>
      <w:r w:rsidRPr="00891EB5">
        <w:rPr>
          <w:rFonts w:cs="Times New Roman"/>
          <w:bCs/>
          <w:szCs w:val="24"/>
        </w:rPr>
        <w:t>Luke records the Lord sending out the seventy, and again He commands them and instructs them: John does not mention anything of that kind</w:t>
      </w:r>
      <w:r w:rsidR="009B2024">
        <w:rPr>
          <w:rFonts w:cs="Times New Roman"/>
          <w:bCs/>
          <w:szCs w:val="24"/>
        </w:rPr>
        <w:t xml:space="preserve">.  </w:t>
      </w:r>
      <w:r w:rsidRPr="00891EB5">
        <w:rPr>
          <w:rFonts w:cs="Times New Roman"/>
          <w:bCs/>
          <w:szCs w:val="24"/>
        </w:rPr>
        <w:t>Other gospels tell us that the Lord sent two of His disciples to get the colt; John records that the Lord Himself found the colt—other gospels record that the Lord sent two of His disciples to prepare the passover; John records no such thing</w:t>
      </w:r>
      <w:r w:rsidR="009B2024">
        <w:rPr>
          <w:rFonts w:cs="Times New Roman"/>
          <w:bCs/>
          <w:szCs w:val="24"/>
        </w:rPr>
        <w:t xml:space="preserve">.  </w:t>
      </w:r>
      <w:r w:rsidRPr="00891EB5">
        <w:rPr>
          <w:rFonts w:cs="Times New Roman"/>
          <w:bCs/>
          <w:szCs w:val="24"/>
        </w:rPr>
        <w:t>If John wrote for the time in which we are, it is significant that he does not record these things.</w:t>
      </w:r>
    </w:p>
    <w:p w14:paraId="40AFADE3" w14:textId="2EE1B3C3"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 have read of some of the directions the Lord gives to His disciples</w:t>
      </w:r>
      <w:r w:rsidR="009B2024">
        <w:rPr>
          <w:rFonts w:cs="Times New Roman"/>
          <w:bCs/>
          <w:szCs w:val="24"/>
        </w:rPr>
        <w:t xml:space="preserve">.  </w:t>
      </w:r>
      <w:r w:rsidRPr="00891EB5">
        <w:rPr>
          <w:rFonts w:cs="Times New Roman"/>
          <w:bCs/>
          <w:szCs w:val="24"/>
        </w:rPr>
        <w:t>I do not pretend to have exhausted that subject, there may be some others, but there are not many</w:t>
      </w:r>
      <w:r w:rsidR="009B2024">
        <w:rPr>
          <w:rFonts w:cs="Times New Roman"/>
          <w:bCs/>
          <w:szCs w:val="24"/>
        </w:rPr>
        <w:t xml:space="preserve">.  </w:t>
      </w:r>
      <w:r w:rsidRPr="00891EB5">
        <w:rPr>
          <w:rFonts w:cs="Times New Roman"/>
          <w:bCs/>
          <w:szCs w:val="24"/>
        </w:rPr>
        <w:t>The Lord does not give much in the way of commission to His disciples in this gospel</w:t>
      </w:r>
      <w:r w:rsidR="009B2024">
        <w:rPr>
          <w:rFonts w:cs="Times New Roman"/>
          <w:bCs/>
          <w:szCs w:val="24"/>
        </w:rPr>
        <w:t xml:space="preserve">.  </w:t>
      </w:r>
      <w:r w:rsidRPr="00891EB5">
        <w:rPr>
          <w:rFonts w:cs="Times New Roman"/>
          <w:bCs/>
          <w:szCs w:val="24"/>
        </w:rPr>
        <w:t>That is significant</w:t>
      </w:r>
      <w:r w:rsidR="009B2024">
        <w:rPr>
          <w:rFonts w:cs="Times New Roman"/>
          <w:bCs/>
          <w:szCs w:val="24"/>
        </w:rPr>
        <w:t xml:space="preserve">.  </w:t>
      </w:r>
      <w:r w:rsidRPr="00891EB5">
        <w:rPr>
          <w:rFonts w:cs="Times New Roman"/>
          <w:bCs/>
          <w:szCs w:val="24"/>
        </w:rPr>
        <w:t>I believe, dear brethren, we are living in a time when the Lord is doing things Himself</w:t>
      </w:r>
      <w:r w:rsidR="009B2024">
        <w:rPr>
          <w:rFonts w:cs="Times New Roman"/>
          <w:bCs/>
          <w:szCs w:val="24"/>
        </w:rPr>
        <w:t xml:space="preserve">.  </w:t>
      </w:r>
      <w:r w:rsidRPr="00891EB5">
        <w:rPr>
          <w:rFonts w:cs="Times New Roman"/>
          <w:bCs/>
          <w:szCs w:val="24"/>
        </w:rPr>
        <w:t>It might help us to arrive at that and look for what the Lord is doing, not necessarily to be too busy ourselves</w:t>
      </w:r>
      <w:r w:rsidR="009B2024">
        <w:rPr>
          <w:rFonts w:cs="Times New Roman"/>
          <w:bCs/>
          <w:szCs w:val="24"/>
        </w:rPr>
        <w:t xml:space="preserve">.  </w:t>
      </w:r>
      <w:r w:rsidRPr="00891EB5">
        <w:rPr>
          <w:rFonts w:cs="Times New Roman"/>
          <w:bCs/>
          <w:szCs w:val="24"/>
        </w:rPr>
        <w:t xml:space="preserve">The Lord since He rose from the dead has never relinquished the initiative, and in our time He has a certain initiative which we need to </w:t>
      </w:r>
      <w:r w:rsidR="006B5450">
        <w:rPr>
          <w:rFonts w:cs="Times New Roman"/>
          <w:bCs/>
          <w:szCs w:val="24"/>
        </w:rPr>
        <w:t>recognis</w:t>
      </w:r>
      <w:r w:rsidRPr="00891EB5">
        <w:rPr>
          <w:rFonts w:cs="Times New Roman"/>
          <w:bCs/>
          <w:szCs w:val="24"/>
        </w:rPr>
        <w:t>e, and at least desire to be with Him in what He is doing.</w:t>
      </w:r>
    </w:p>
    <w:p w14:paraId="0BE7FE16" w14:textId="1568BD81"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In this first scripture the Lord says, </w:t>
      </w:r>
      <w:r w:rsidR="004F26F1">
        <w:rPr>
          <w:rFonts w:cs="Times New Roman"/>
          <w:bCs/>
          <w:szCs w:val="24"/>
        </w:rPr>
        <w:t>“</w:t>
      </w:r>
      <w:r w:rsidRPr="00891EB5">
        <w:rPr>
          <w:rFonts w:cs="Times New Roman"/>
          <w:bCs/>
          <w:szCs w:val="24"/>
        </w:rPr>
        <w:t>My food is that I should do the will of him that has sent me, and that I should finish his work</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My food</w:t>
      </w:r>
      <w:r w:rsidR="004F26F1">
        <w:rPr>
          <w:rFonts w:cs="Times New Roman"/>
          <w:bCs/>
          <w:szCs w:val="24"/>
        </w:rPr>
        <w:t>”</w:t>
      </w:r>
      <w:r w:rsidRPr="00891EB5">
        <w:rPr>
          <w:rFonts w:cs="Times New Roman"/>
          <w:bCs/>
          <w:szCs w:val="24"/>
        </w:rPr>
        <w:t xml:space="preserve">; He does not say, </w:t>
      </w:r>
      <w:r w:rsidR="004F26F1">
        <w:rPr>
          <w:rFonts w:cs="Times New Roman"/>
          <w:bCs/>
          <w:szCs w:val="24"/>
        </w:rPr>
        <w:t>‘</w:t>
      </w:r>
      <w:r w:rsidRPr="00891EB5">
        <w:rPr>
          <w:rFonts w:cs="Times New Roman"/>
          <w:bCs/>
          <w:szCs w:val="24"/>
        </w:rPr>
        <w:t>My will</w:t>
      </w:r>
      <w:r w:rsidR="004F26F1">
        <w:rPr>
          <w:rFonts w:cs="Times New Roman"/>
          <w:bCs/>
          <w:szCs w:val="24"/>
        </w:rPr>
        <w:t>’</w:t>
      </w:r>
      <w:r w:rsidRPr="00891EB5">
        <w:rPr>
          <w:rFonts w:cs="Times New Roman"/>
          <w:bCs/>
          <w:szCs w:val="24"/>
        </w:rPr>
        <w:t xml:space="preserve">; He does not say, </w:t>
      </w:r>
      <w:r w:rsidR="004F26F1">
        <w:rPr>
          <w:rFonts w:cs="Times New Roman"/>
          <w:bCs/>
          <w:szCs w:val="24"/>
        </w:rPr>
        <w:t>‘</w:t>
      </w:r>
      <w:r w:rsidRPr="00891EB5">
        <w:rPr>
          <w:rFonts w:cs="Times New Roman"/>
          <w:bCs/>
          <w:szCs w:val="24"/>
        </w:rPr>
        <w:t>My mind</w:t>
      </w:r>
      <w:r w:rsidR="004F26F1">
        <w:rPr>
          <w:rFonts w:cs="Times New Roman"/>
          <w:bCs/>
          <w:szCs w:val="24"/>
        </w:rPr>
        <w:t>’</w:t>
      </w:r>
      <w:r w:rsidR="009B2024">
        <w:rPr>
          <w:rFonts w:cs="Times New Roman"/>
          <w:bCs/>
          <w:szCs w:val="24"/>
        </w:rPr>
        <w:t xml:space="preserve">.  </w:t>
      </w:r>
      <w:r w:rsidRPr="00891EB5">
        <w:rPr>
          <w:rFonts w:cs="Times New Roman"/>
          <w:bCs/>
          <w:szCs w:val="24"/>
        </w:rPr>
        <w:t>Think of the Lord feeding on doing the will of Him that had sent Him</w:t>
      </w:r>
      <w:r w:rsidR="009B2024">
        <w:rPr>
          <w:rFonts w:cs="Times New Roman"/>
          <w:bCs/>
          <w:szCs w:val="24"/>
        </w:rPr>
        <w:t xml:space="preserve">.  </w:t>
      </w:r>
      <w:r w:rsidRPr="00891EB5">
        <w:rPr>
          <w:rFonts w:cs="Times New Roman"/>
          <w:bCs/>
          <w:szCs w:val="24"/>
        </w:rPr>
        <w:t>Think of the devotion of our Lord Jesus Christ; what food for our souls</w:t>
      </w:r>
      <w:r w:rsidR="003C3CAD">
        <w:rPr>
          <w:rFonts w:cs="Times New Roman"/>
          <w:bCs/>
          <w:szCs w:val="24"/>
        </w:rPr>
        <w:t xml:space="preserve">!  </w:t>
      </w:r>
      <w:r w:rsidRPr="00891EB5">
        <w:rPr>
          <w:rFonts w:cs="Times New Roman"/>
          <w:bCs/>
          <w:szCs w:val="24"/>
        </w:rPr>
        <w:t>That was His food</w:t>
      </w:r>
      <w:r w:rsidR="009B2024">
        <w:rPr>
          <w:rFonts w:cs="Times New Roman"/>
          <w:bCs/>
          <w:szCs w:val="24"/>
        </w:rPr>
        <w:t xml:space="preserve">.  </w:t>
      </w:r>
      <w:r w:rsidRPr="00891EB5">
        <w:rPr>
          <w:rFonts w:cs="Times New Roman"/>
          <w:bCs/>
          <w:szCs w:val="24"/>
        </w:rPr>
        <w:t xml:space="preserve">The disciples said, </w:t>
      </w:r>
      <w:r w:rsidR="004F26F1">
        <w:rPr>
          <w:rFonts w:cs="Times New Roman"/>
          <w:bCs/>
          <w:szCs w:val="24"/>
        </w:rPr>
        <w:t>“</w:t>
      </w:r>
      <w:r w:rsidRPr="00891EB5">
        <w:rPr>
          <w:rFonts w:cs="Times New Roman"/>
          <w:bCs/>
          <w:szCs w:val="24"/>
        </w:rPr>
        <w:t>Rabbi, eat</w:t>
      </w:r>
      <w:r w:rsidR="004F26F1">
        <w:rPr>
          <w:rFonts w:cs="Times New Roman"/>
          <w:bCs/>
          <w:szCs w:val="24"/>
        </w:rPr>
        <w:t>”</w:t>
      </w:r>
      <w:r w:rsidRPr="00891EB5">
        <w:rPr>
          <w:rFonts w:cs="Times New Roman"/>
          <w:bCs/>
          <w:szCs w:val="24"/>
        </w:rPr>
        <w:t xml:space="preserve"> (John 4: 31); </w:t>
      </w:r>
      <w:r w:rsidRPr="00891EB5">
        <w:rPr>
          <w:rFonts w:cs="Times New Roman"/>
          <w:bCs/>
          <w:szCs w:val="24"/>
        </w:rPr>
        <w:lastRenderedPageBreak/>
        <w:t>they had been away into the city to buy provisions; they missed something</w:t>
      </w:r>
      <w:r w:rsidR="009B2024">
        <w:rPr>
          <w:rFonts w:cs="Times New Roman"/>
          <w:bCs/>
          <w:szCs w:val="24"/>
        </w:rPr>
        <w:t xml:space="preserve">.  </w:t>
      </w:r>
      <w:r w:rsidRPr="00891EB5">
        <w:rPr>
          <w:rFonts w:cs="Times New Roman"/>
          <w:bCs/>
          <w:szCs w:val="24"/>
        </w:rPr>
        <w:t>They went off—I do not think under the Lord</w:t>
      </w:r>
      <w:r w:rsidR="004F26F1">
        <w:rPr>
          <w:rFonts w:cs="Times New Roman"/>
          <w:bCs/>
          <w:szCs w:val="24"/>
        </w:rPr>
        <w:t>’</w:t>
      </w:r>
      <w:r w:rsidRPr="00891EB5">
        <w:rPr>
          <w:rFonts w:cs="Times New Roman"/>
          <w:bCs/>
          <w:szCs w:val="24"/>
        </w:rPr>
        <w:t>s</w:t>
      </w:r>
      <w:r>
        <w:rPr>
          <w:rFonts w:cs="Times New Roman"/>
          <w:bCs/>
          <w:szCs w:val="24"/>
        </w:rPr>
        <w:t xml:space="preserve"> </w:t>
      </w:r>
      <w:r w:rsidRPr="00891EB5">
        <w:rPr>
          <w:rFonts w:cs="Times New Roman"/>
          <w:bCs/>
          <w:szCs w:val="24"/>
        </w:rPr>
        <w:t>direction</w:t>
      </w:r>
      <w:r w:rsidR="009B2024">
        <w:rPr>
          <w:rFonts w:cs="Times New Roman"/>
          <w:bCs/>
          <w:szCs w:val="24"/>
        </w:rPr>
        <w:t xml:space="preserve">.  </w:t>
      </w:r>
      <w:r w:rsidRPr="00891EB5">
        <w:rPr>
          <w:rFonts w:cs="Times New Roman"/>
          <w:bCs/>
          <w:szCs w:val="24"/>
        </w:rPr>
        <w:t>I do not think the Lord would have directed twelve of them to go to buy food, one or two might have done it; they were therefore on some kind of expedition of their own choosing</w:t>
      </w:r>
      <w:r w:rsidR="009B2024">
        <w:rPr>
          <w:rFonts w:cs="Times New Roman"/>
          <w:bCs/>
          <w:szCs w:val="24"/>
        </w:rPr>
        <w:t xml:space="preserve">.  </w:t>
      </w:r>
      <w:r w:rsidRPr="00891EB5">
        <w:rPr>
          <w:rFonts w:cs="Times New Roman"/>
          <w:bCs/>
          <w:szCs w:val="24"/>
        </w:rPr>
        <w:t xml:space="preserve">If you had met them, they would say, </w:t>
      </w:r>
      <w:r w:rsidR="004F26F1">
        <w:rPr>
          <w:rFonts w:cs="Times New Roman"/>
          <w:bCs/>
          <w:szCs w:val="24"/>
        </w:rPr>
        <w:t>‘</w:t>
      </w:r>
      <w:r w:rsidRPr="00891EB5">
        <w:rPr>
          <w:rFonts w:cs="Times New Roman"/>
          <w:bCs/>
          <w:szCs w:val="24"/>
        </w:rPr>
        <w:t>We are the Lord</w:t>
      </w:r>
      <w:r w:rsidR="004F26F1">
        <w:rPr>
          <w:rFonts w:cs="Times New Roman"/>
          <w:bCs/>
          <w:szCs w:val="24"/>
        </w:rPr>
        <w:t>’</w:t>
      </w:r>
      <w:r w:rsidRPr="00891EB5">
        <w:rPr>
          <w:rFonts w:cs="Times New Roman"/>
          <w:bCs/>
          <w:szCs w:val="24"/>
        </w:rPr>
        <w:t>s servants, on the Lord</w:t>
      </w:r>
      <w:r w:rsidR="004F26F1">
        <w:rPr>
          <w:rFonts w:cs="Times New Roman"/>
          <w:bCs/>
          <w:szCs w:val="24"/>
        </w:rPr>
        <w:t>’</w:t>
      </w:r>
      <w:r w:rsidRPr="00891EB5">
        <w:rPr>
          <w:rFonts w:cs="Times New Roman"/>
          <w:bCs/>
          <w:szCs w:val="24"/>
        </w:rPr>
        <w:t>s business</w:t>
      </w:r>
      <w:r w:rsidR="004F26F1">
        <w:rPr>
          <w:rFonts w:cs="Times New Roman"/>
          <w:bCs/>
          <w:szCs w:val="24"/>
        </w:rPr>
        <w:t>’</w:t>
      </w:r>
      <w:r w:rsidRPr="00891EB5">
        <w:rPr>
          <w:rFonts w:cs="Times New Roman"/>
          <w:bCs/>
          <w:szCs w:val="24"/>
        </w:rPr>
        <w:t>, but were they under His direction</w:t>
      </w:r>
      <w:r w:rsidR="003C3CAD">
        <w:rPr>
          <w:rFonts w:cs="Times New Roman"/>
          <w:bCs/>
          <w:szCs w:val="24"/>
        </w:rPr>
        <w:t xml:space="preserve">?  </w:t>
      </w:r>
      <w:r w:rsidRPr="00891EB5">
        <w:rPr>
          <w:rFonts w:cs="Times New Roman"/>
          <w:bCs/>
          <w:szCs w:val="24"/>
        </w:rPr>
        <w:t>This would be a challenge to us all</w:t>
      </w:r>
      <w:r w:rsidR="009B2024">
        <w:rPr>
          <w:rFonts w:cs="Times New Roman"/>
          <w:bCs/>
          <w:szCs w:val="24"/>
        </w:rPr>
        <w:t xml:space="preserve">.  </w:t>
      </w:r>
      <w:r w:rsidR="00165DE1" w:rsidRPr="00891EB5">
        <w:rPr>
          <w:rFonts w:cs="Times New Roman"/>
          <w:bCs/>
          <w:szCs w:val="24"/>
        </w:rPr>
        <w:t>Meantime the</w:t>
      </w:r>
      <w:r w:rsidRPr="00891EB5">
        <w:rPr>
          <w:rFonts w:cs="Times New Roman"/>
          <w:bCs/>
          <w:szCs w:val="24"/>
        </w:rPr>
        <w:t xml:space="preserve"> Lord was in conversation with a woman, with a soul</w:t>
      </w:r>
      <w:r w:rsidR="009B2024">
        <w:rPr>
          <w:rFonts w:cs="Times New Roman"/>
          <w:bCs/>
          <w:szCs w:val="24"/>
        </w:rPr>
        <w:t xml:space="preserve">.  </w:t>
      </w:r>
      <w:r w:rsidRPr="00891EB5">
        <w:rPr>
          <w:rFonts w:cs="Times New Roman"/>
          <w:bCs/>
          <w:szCs w:val="24"/>
        </w:rPr>
        <w:t>The Lord was doing something but the disciples were not in it; they were ignorant of what was happening</w:t>
      </w:r>
      <w:r w:rsidR="009B2024">
        <w:rPr>
          <w:rFonts w:cs="Times New Roman"/>
          <w:bCs/>
          <w:szCs w:val="24"/>
        </w:rPr>
        <w:t xml:space="preserve">.  </w:t>
      </w:r>
      <w:r w:rsidRPr="00891EB5">
        <w:rPr>
          <w:rFonts w:cs="Times New Roman"/>
          <w:bCs/>
          <w:szCs w:val="24"/>
        </w:rPr>
        <w:t>We can be like that.</w:t>
      </w:r>
    </w:p>
    <w:p w14:paraId="5E0B392E" w14:textId="7D28C81F"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It says, </w:t>
      </w:r>
      <w:r w:rsidR="004F26F1">
        <w:rPr>
          <w:rFonts w:cs="Times New Roman"/>
          <w:bCs/>
          <w:szCs w:val="24"/>
        </w:rPr>
        <w:t>“</w:t>
      </w:r>
      <w:r w:rsidRPr="00891EB5">
        <w:rPr>
          <w:rFonts w:cs="Times New Roman"/>
          <w:bCs/>
          <w:szCs w:val="24"/>
        </w:rPr>
        <w:t>And upon this came his disciples, and wondered that he spoke with a woman</w:t>
      </w:r>
      <w:r w:rsidR="004F26F1">
        <w:rPr>
          <w:rFonts w:cs="Times New Roman"/>
          <w:bCs/>
          <w:szCs w:val="24"/>
        </w:rPr>
        <w:t>”</w:t>
      </w:r>
      <w:r w:rsidR="006D64C8">
        <w:rPr>
          <w:rFonts w:cs="Times New Roman"/>
          <w:bCs/>
          <w:szCs w:val="24"/>
        </w:rPr>
        <w:t xml:space="preserve">, </w:t>
      </w:r>
      <w:r w:rsidRPr="00891EB5">
        <w:rPr>
          <w:rFonts w:cs="Times New Roman"/>
          <w:bCs/>
          <w:szCs w:val="24"/>
        </w:rPr>
        <w:t>John 4: 27</w:t>
      </w:r>
      <w:r w:rsidR="009B2024">
        <w:rPr>
          <w:rFonts w:cs="Times New Roman"/>
          <w:bCs/>
          <w:szCs w:val="24"/>
        </w:rPr>
        <w:t xml:space="preserve">.  </w:t>
      </w:r>
      <w:r w:rsidRPr="00891EB5">
        <w:rPr>
          <w:rFonts w:cs="Times New Roman"/>
          <w:bCs/>
          <w:szCs w:val="24"/>
        </w:rPr>
        <w:t>They did not expect the Lord to speak to a woman; they would have expected the Lord, of course, to speak to them, but to a woman they did not expect</w:t>
      </w:r>
      <w:r w:rsidR="009B2024">
        <w:rPr>
          <w:rFonts w:cs="Times New Roman"/>
          <w:bCs/>
          <w:szCs w:val="24"/>
        </w:rPr>
        <w:t xml:space="preserve">.  </w:t>
      </w:r>
      <w:r w:rsidRPr="00891EB5">
        <w:rPr>
          <w:rFonts w:cs="Times New Roman"/>
          <w:bCs/>
          <w:szCs w:val="24"/>
        </w:rPr>
        <w:t>They missed this, and we too can miss what the Lord is doing at the present time, because the Lord is working, there is no doubt about it</w:t>
      </w:r>
      <w:r w:rsidR="009B2024">
        <w:rPr>
          <w:rFonts w:cs="Times New Roman"/>
          <w:bCs/>
          <w:szCs w:val="24"/>
        </w:rPr>
        <w:t xml:space="preserve">.  </w:t>
      </w:r>
      <w:r w:rsidRPr="00891EB5">
        <w:rPr>
          <w:rFonts w:cs="Times New Roman"/>
          <w:bCs/>
          <w:szCs w:val="24"/>
        </w:rPr>
        <w:t>The Lord is operating in view of His coming for His own</w:t>
      </w:r>
      <w:r w:rsidR="009B2024">
        <w:rPr>
          <w:rFonts w:cs="Times New Roman"/>
          <w:bCs/>
          <w:szCs w:val="24"/>
        </w:rPr>
        <w:t xml:space="preserve">.  </w:t>
      </w:r>
      <w:r w:rsidRPr="00891EB5">
        <w:rPr>
          <w:rFonts w:cs="Times New Roman"/>
          <w:bCs/>
          <w:szCs w:val="24"/>
        </w:rPr>
        <w:t xml:space="preserve">The disciples wondered that He spoke with a woman; </w:t>
      </w:r>
      <w:r w:rsidR="004F26F1">
        <w:rPr>
          <w:rFonts w:cs="Times New Roman"/>
          <w:bCs/>
          <w:szCs w:val="24"/>
        </w:rPr>
        <w:t>“</w:t>
      </w:r>
      <w:r w:rsidRPr="00891EB5">
        <w:rPr>
          <w:rFonts w:cs="Times New Roman"/>
          <w:bCs/>
          <w:szCs w:val="24"/>
        </w:rPr>
        <w:t>yet no one said, What seekest thou</w:t>
      </w:r>
      <w:r w:rsidR="003C3CAD">
        <w:rPr>
          <w:rFonts w:cs="Times New Roman"/>
          <w:bCs/>
          <w:szCs w:val="24"/>
        </w:rPr>
        <w:t xml:space="preserve">? </w:t>
      </w:r>
      <w:r w:rsidRPr="00891EB5">
        <w:rPr>
          <w:rFonts w:cs="Times New Roman"/>
          <w:bCs/>
          <w:szCs w:val="24"/>
        </w:rPr>
        <w:t>or, Why speakest thou with her?</w:t>
      </w:r>
      <w:r w:rsidR="004F26F1">
        <w:rPr>
          <w:rFonts w:cs="Times New Roman"/>
          <w:bCs/>
          <w:szCs w:val="24"/>
        </w:rPr>
        <w:t>”</w:t>
      </w:r>
      <w:r w:rsidRPr="00891EB5">
        <w:rPr>
          <w:rFonts w:cs="Times New Roman"/>
          <w:bCs/>
          <w:szCs w:val="24"/>
        </w:rPr>
        <w:t xml:space="preserve"> </w:t>
      </w:r>
      <w:r w:rsidR="006D64C8">
        <w:rPr>
          <w:rFonts w:cs="Times New Roman"/>
          <w:bCs/>
          <w:szCs w:val="24"/>
        </w:rPr>
        <w:t xml:space="preserve"> </w:t>
      </w:r>
      <w:r w:rsidRPr="00891EB5">
        <w:rPr>
          <w:rFonts w:cs="Times New Roman"/>
          <w:bCs/>
          <w:szCs w:val="24"/>
        </w:rPr>
        <w:t>They were not sufficiently interested to enquire as to what they were missing</w:t>
      </w:r>
      <w:r w:rsidR="009B2024">
        <w:rPr>
          <w:rFonts w:cs="Times New Roman"/>
          <w:bCs/>
          <w:szCs w:val="24"/>
        </w:rPr>
        <w:t xml:space="preserve">.  </w:t>
      </w:r>
      <w:r w:rsidRPr="00891EB5">
        <w:rPr>
          <w:rFonts w:cs="Times New Roman"/>
          <w:bCs/>
          <w:szCs w:val="24"/>
        </w:rPr>
        <w:t xml:space="preserve">Then they are concerned about the Lord eating, </w:t>
      </w:r>
      <w:r w:rsidR="004F26F1">
        <w:rPr>
          <w:rFonts w:cs="Times New Roman"/>
          <w:bCs/>
          <w:szCs w:val="24"/>
        </w:rPr>
        <w:t>“</w:t>
      </w:r>
      <w:r w:rsidRPr="00891EB5">
        <w:rPr>
          <w:rFonts w:cs="Times New Roman"/>
          <w:bCs/>
          <w:szCs w:val="24"/>
        </w:rPr>
        <w:t>Rabbi, eat</w:t>
      </w:r>
      <w:r w:rsidR="004F26F1">
        <w:rPr>
          <w:rFonts w:cs="Times New Roman"/>
          <w:bCs/>
          <w:szCs w:val="24"/>
        </w:rPr>
        <w:t>”</w:t>
      </w:r>
      <w:r w:rsidRPr="00891EB5">
        <w:rPr>
          <w:rFonts w:cs="Times New Roman"/>
          <w:bCs/>
          <w:szCs w:val="24"/>
        </w:rPr>
        <w:t xml:space="preserve">; and the Lord says, </w:t>
      </w:r>
      <w:r w:rsidR="004F26F1">
        <w:rPr>
          <w:rFonts w:cs="Times New Roman"/>
          <w:bCs/>
          <w:szCs w:val="24"/>
        </w:rPr>
        <w:t>“</w:t>
      </w:r>
      <w:r w:rsidRPr="00891EB5">
        <w:rPr>
          <w:rFonts w:cs="Times New Roman"/>
          <w:bCs/>
          <w:szCs w:val="24"/>
        </w:rPr>
        <w:t>My food is that I should do the will of him that has sent me, and that I should finish his work</w:t>
      </w:r>
      <w:r w:rsidR="009B2024">
        <w:rPr>
          <w:rFonts w:cs="Times New Roman"/>
          <w:bCs/>
          <w:szCs w:val="24"/>
        </w:rPr>
        <w:t xml:space="preserve">.  </w:t>
      </w:r>
      <w:r w:rsidRPr="00891EB5">
        <w:rPr>
          <w:rFonts w:cs="Times New Roman"/>
          <w:bCs/>
          <w:szCs w:val="24"/>
        </w:rPr>
        <w:t>Do not ye say, that there are yet four months and the harvest comes?</w:t>
      </w:r>
      <w:r w:rsidR="004F26F1">
        <w:rPr>
          <w:rFonts w:cs="Times New Roman"/>
          <w:bCs/>
          <w:szCs w:val="24"/>
        </w:rPr>
        <w:t>”</w:t>
      </w:r>
      <w:r w:rsidRPr="00891EB5">
        <w:rPr>
          <w:rFonts w:cs="Times New Roman"/>
          <w:bCs/>
          <w:szCs w:val="24"/>
        </w:rPr>
        <w:t xml:space="preserve"> </w:t>
      </w:r>
      <w:r w:rsidR="006D64C8">
        <w:rPr>
          <w:rFonts w:cs="Times New Roman"/>
          <w:bCs/>
          <w:szCs w:val="24"/>
        </w:rPr>
        <w:t xml:space="preserve"> </w:t>
      </w:r>
      <w:r w:rsidRPr="00891EB5">
        <w:rPr>
          <w:rFonts w:cs="Times New Roman"/>
          <w:bCs/>
          <w:szCs w:val="24"/>
        </w:rPr>
        <w:t xml:space="preserve">They went away to buy food, as if to say, </w:t>
      </w:r>
      <w:r w:rsidR="004F26F1">
        <w:rPr>
          <w:rFonts w:cs="Times New Roman"/>
          <w:bCs/>
          <w:szCs w:val="24"/>
        </w:rPr>
        <w:t>‘</w:t>
      </w:r>
      <w:r w:rsidRPr="00891EB5">
        <w:rPr>
          <w:rFonts w:cs="Times New Roman"/>
          <w:bCs/>
          <w:szCs w:val="24"/>
        </w:rPr>
        <w:t>There is plenty of time; four months to harvest; we can take it easy; we can take our time</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The Lord says, </w:t>
      </w:r>
      <w:r w:rsidR="004F26F1">
        <w:rPr>
          <w:rFonts w:cs="Times New Roman"/>
          <w:bCs/>
          <w:szCs w:val="24"/>
        </w:rPr>
        <w:t>“</w:t>
      </w:r>
      <w:r w:rsidRPr="00891EB5">
        <w:rPr>
          <w:rFonts w:cs="Times New Roman"/>
          <w:bCs/>
          <w:szCs w:val="24"/>
        </w:rPr>
        <w:t>Lift up your eyes and behold the fields, for they are already white to harvest</w:t>
      </w:r>
      <w:r w:rsidR="004F26F1">
        <w:rPr>
          <w:rFonts w:cs="Times New Roman"/>
          <w:bCs/>
          <w:szCs w:val="24"/>
        </w:rPr>
        <w:t>”</w:t>
      </w:r>
      <w:r w:rsidRPr="00891EB5">
        <w:rPr>
          <w:rFonts w:cs="Times New Roman"/>
          <w:bCs/>
          <w:szCs w:val="24"/>
        </w:rPr>
        <w:t>, and that is the situation now, dear brethren</w:t>
      </w:r>
      <w:r w:rsidR="009B2024">
        <w:rPr>
          <w:rFonts w:cs="Times New Roman"/>
          <w:bCs/>
          <w:szCs w:val="24"/>
        </w:rPr>
        <w:t xml:space="preserve">.  </w:t>
      </w:r>
      <w:r w:rsidRPr="00891EB5">
        <w:rPr>
          <w:rFonts w:cs="Times New Roman"/>
          <w:bCs/>
          <w:szCs w:val="24"/>
        </w:rPr>
        <w:t>It is not a question of waiting for something to happen, or waiting for a more opportune moment, the fields are ready to harvest.</w:t>
      </w:r>
    </w:p>
    <w:p w14:paraId="0663DA07" w14:textId="060CD23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This reminds me of the ministry we had in London recently as to the extensive operations of the Lord at the present time</w:t>
      </w:r>
      <w:r w:rsidR="009B2024">
        <w:rPr>
          <w:rFonts w:cs="Times New Roman"/>
          <w:bCs/>
          <w:szCs w:val="24"/>
        </w:rPr>
        <w:t xml:space="preserve">.  </w:t>
      </w:r>
      <w:r w:rsidRPr="00891EB5">
        <w:rPr>
          <w:rFonts w:cs="Times New Roman"/>
          <w:bCs/>
          <w:szCs w:val="24"/>
        </w:rPr>
        <w:t>How we need to have our hearts enlarged as to what He is doing, and to look for evidence of what He is doing with persons at the present time</w:t>
      </w:r>
      <w:r w:rsidR="009B2024">
        <w:rPr>
          <w:rFonts w:cs="Times New Roman"/>
          <w:bCs/>
          <w:szCs w:val="24"/>
        </w:rPr>
        <w:t xml:space="preserve">.  </w:t>
      </w:r>
      <w:r w:rsidR="004F26F1">
        <w:rPr>
          <w:rFonts w:cs="Times New Roman"/>
          <w:bCs/>
          <w:szCs w:val="24"/>
        </w:rPr>
        <w:t>“</w:t>
      </w:r>
      <w:r w:rsidRPr="00891EB5">
        <w:rPr>
          <w:rFonts w:cs="Times New Roman"/>
          <w:bCs/>
          <w:szCs w:val="24"/>
        </w:rPr>
        <w:t>Lift up your eyes</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Do not ye say, that there are yet four months and the harvest comes</w:t>
      </w:r>
      <w:r w:rsidR="003C3CAD">
        <w:rPr>
          <w:rFonts w:cs="Times New Roman"/>
          <w:bCs/>
          <w:szCs w:val="24"/>
        </w:rPr>
        <w:t xml:space="preserve">? </w:t>
      </w:r>
      <w:r w:rsidRPr="00891EB5">
        <w:rPr>
          <w:rFonts w:cs="Times New Roman"/>
          <w:bCs/>
          <w:szCs w:val="24"/>
        </w:rPr>
        <w:t>… Lift up your eyes and behold the fields, for they are already white to harvest</w:t>
      </w:r>
      <w:r w:rsidR="004F26F1">
        <w:rPr>
          <w:rFonts w:cs="Times New Roman"/>
          <w:bCs/>
          <w:szCs w:val="24"/>
        </w:rPr>
        <w:t>”</w:t>
      </w:r>
      <w:r w:rsidR="009B2024">
        <w:rPr>
          <w:rFonts w:cs="Times New Roman"/>
          <w:bCs/>
          <w:szCs w:val="24"/>
        </w:rPr>
        <w:t xml:space="preserve">.  </w:t>
      </w:r>
      <w:r w:rsidRPr="00891EB5">
        <w:rPr>
          <w:rFonts w:cs="Times New Roman"/>
          <w:bCs/>
          <w:szCs w:val="24"/>
        </w:rPr>
        <w:t>That is the situation at the moment; the Lord is operating, in fact the great harvest, the Lord coming for all His own, is imminent</w:t>
      </w:r>
      <w:r w:rsidR="009B2024">
        <w:rPr>
          <w:rFonts w:cs="Times New Roman"/>
          <w:bCs/>
          <w:szCs w:val="24"/>
        </w:rPr>
        <w:t xml:space="preserve">.  </w:t>
      </w:r>
      <w:r w:rsidRPr="00891EB5">
        <w:rPr>
          <w:rFonts w:cs="Times New Roman"/>
          <w:bCs/>
          <w:szCs w:val="24"/>
        </w:rPr>
        <w:t xml:space="preserve">What a harvest that will be when all the dead in Christ </w:t>
      </w:r>
      <w:r w:rsidRPr="00891EB5">
        <w:rPr>
          <w:rFonts w:cs="Times New Roman"/>
          <w:bCs/>
          <w:szCs w:val="24"/>
        </w:rPr>
        <w:lastRenderedPageBreak/>
        <w:t>from Abel onwards (the first to die, as far as we know, was Abel) are raised</w:t>
      </w:r>
      <w:r w:rsidR="009B2024">
        <w:rPr>
          <w:rFonts w:cs="Times New Roman"/>
          <w:bCs/>
          <w:szCs w:val="24"/>
        </w:rPr>
        <w:t xml:space="preserve">.  </w:t>
      </w:r>
      <w:r w:rsidRPr="00891EB5">
        <w:rPr>
          <w:rFonts w:cs="Times New Roman"/>
          <w:bCs/>
          <w:szCs w:val="24"/>
        </w:rPr>
        <w:t>What a harvest there is going to be, and it is about to take place; the Lord</w:t>
      </w:r>
      <w:r w:rsidR="004F26F1">
        <w:rPr>
          <w:rFonts w:cs="Times New Roman"/>
          <w:bCs/>
          <w:szCs w:val="24"/>
        </w:rPr>
        <w:t>’</w:t>
      </w:r>
      <w:r w:rsidRPr="00891EB5">
        <w:rPr>
          <w:rFonts w:cs="Times New Roman"/>
          <w:bCs/>
          <w:szCs w:val="24"/>
        </w:rPr>
        <w:t>s coming is imminent.</w:t>
      </w:r>
    </w:p>
    <w:p w14:paraId="287C30CE" w14:textId="7C8858F9" w:rsidR="00891EB5" w:rsidRDefault="00891EB5" w:rsidP="00891EB5">
      <w:pPr>
        <w:spacing w:before="120" w:after="0" w:line="240" w:lineRule="auto"/>
        <w:ind w:firstLine="720"/>
        <w:jc w:val="both"/>
        <w:rPr>
          <w:rFonts w:cs="Times New Roman"/>
          <w:bCs/>
          <w:szCs w:val="24"/>
        </w:rPr>
      </w:pPr>
      <w:r w:rsidRPr="00891EB5">
        <w:rPr>
          <w:rFonts w:cs="Times New Roman"/>
          <w:bCs/>
          <w:szCs w:val="24"/>
        </w:rPr>
        <w:t>The Lord here does not make too much of the disciples; it is not intended that there should be too much made of any one of us; there is only One to be exalted and that is the Lord Himself</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I have sent you to reap that on which ye have not laboured</w:t>
      </w:r>
      <w:r w:rsidR="003C5FFC">
        <w:rPr>
          <w:rFonts w:cs="Times New Roman"/>
          <w:bCs/>
          <w:szCs w:val="24"/>
        </w:rPr>
        <w:t>;</w:t>
      </w:r>
      <w:r w:rsidRPr="00891EB5">
        <w:rPr>
          <w:rFonts w:cs="Times New Roman"/>
          <w:bCs/>
          <w:szCs w:val="24"/>
        </w:rPr>
        <w:t xml:space="preserve"> others have laboured</w:t>
      </w:r>
      <w:r w:rsidR="004F26F1">
        <w:rPr>
          <w:rFonts w:cs="Times New Roman"/>
          <w:bCs/>
          <w:szCs w:val="24"/>
        </w:rPr>
        <w:t>”</w:t>
      </w:r>
      <w:r w:rsidR="009B2024">
        <w:rPr>
          <w:rFonts w:cs="Times New Roman"/>
          <w:bCs/>
          <w:szCs w:val="24"/>
        </w:rPr>
        <w:t xml:space="preserve">.  </w:t>
      </w:r>
      <w:r w:rsidRPr="00891EB5">
        <w:rPr>
          <w:rFonts w:cs="Times New Roman"/>
          <w:bCs/>
          <w:szCs w:val="24"/>
        </w:rPr>
        <w:t>Is that not true at the present time</w:t>
      </w:r>
      <w:r w:rsidR="003C3CAD">
        <w:rPr>
          <w:rFonts w:cs="Times New Roman"/>
          <w:bCs/>
          <w:szCs w:val="24"/>
        </w:rPr>
        <w:t xml:space="preserve">?  </w:t>
      </w:r>
      <w:r w:rsidRPr="00891EB5">
        <w:rPr>
          <w:rFonts w:cs="Times New Roman"/>
          <w:bCs/>
          <w:szCs w:val="24"/>
        </w:rPr>
        <w:t>Have not others laboured, those that have gone before us, have they not laboured</w:t>
      </w:r>
      <w:r w:rsidR="003C3CAD">
        <w:rPr>
          <w:rFonts w:cs="Times New Roman"/>
          <w:bCs/>
          <w:szCs w:val="24"/>
        </w:rPr>
        <w:t xml:space="preserve">?  </w:t>
      </w:r>
      <w:r w:rsidR="004F26F1">
        <w:rPr>
          <w:rFonts w:cs="Times New Roman"/>
          <w:bCs/>
          <w:szCs w:val="24"/>
        </w:rPr>
        <w:t>“</w:t>
      </w:r>
      <w:r w:rsidRPr="00891EB5">
        <w:rPr>
          <w:rFonts w:cs="Times New Roman"/>
          <w:bCs/>
          <w:szCs w:val="24"/>
        </w:rPr>
        <w:t>Others have laboured</w:t>
      </w:r>
      <w:r w:rsidR="003C5FFC">
        <w:rPr>
          <w:rFonts w:cs="Times New Roman"/>
          <w:bCs/>
          <w:szCs w:val="24"/>
        </w:rPr>
        <w:t>;</w:t>
      </w:r>
      <w:r w:rsidRPr="00891EB5">
        <w:rPr>
          <w:rFonts w:cs="Times New Roman"/>
          <w:bCs/>
          <w:szCs w:val="24"/>
        </w:rPr>
        <w:t xml:space="preserve"> and ye have entered into their labours</w:t>
      </w:r>
      <w:r w:rsidR="004F26F1">
        <w:rPr>
          <w:rFonts w:cs="Times New Roman"/>
          <w:bCs/>
          <w:szCs w:val="24"/>
        </w:rPr>
        <w:t>”</w:t>
      </w:r>
      <w:r w:rsidR="009B2024">
        <w:rPr>
          <w:rFonts w:cs="Times New Roman"/>
          <w:bCs/>
          <w:szCs w:val="24"/>
        </w:rPr>
        <w:t xml:space="preserve">.  </w:t>
      </w:r>
      <w:r w:rsidRPr="00891EB5">
        <w:rPr>
          <w:rFonts w:cs="Times New Roman"/>
          <w:bCs/>
          <w:szCs w:val="24"/>
        </w:rPr>
        <w:t>Let us appreciate, and benefit from, these labours; let us be available to do what He indicates in the moment in which we are</w:t>
      </w:r>
      <w:r w:rsidR="009B2024">
        <w:rPr>
          <w:rFonts w:cs="Times New Roman"/>
          <w:bCs/>
          <w:szCs w:val="24"/>
        </w:rPr>
        <w:t xml:space="preserve">.  </w:t>
      </w:r>
      <w:r w:rsidRPr="00891EB5">
        <w:rPr>
          <w:rFonts w:cs="Times New Roman"/>
          <w:bCs/>
          <w:szCs w:val="24"/>
        </w:rPr>
        <w:t>This would apply to young as well as old</w:t>
      </w:r>
      <w:r w:rsidR="009B2024">
        <w:rPr>
          <w:rFonts w:cs="Times New Roman"/>
          <w:bCs/>
          <w:szCs w:val="24"/>
        </w:rPr>
        <w:t xml:space="preserve">.  </w:t>
      </w:r>
      <w:r w:rsidRPr="00891EB5">
        <w:rPr>
          <w:rFonts w:cs="Times New Roman"/>
          <w:bCs/>
          <w:szCs w:val="24"/>
        </w:rPr>
        <w:t>When I was young I used to think there was plenty of time, and I always intended eventually to commit myself to the Lord in a full way</w:t>
      </w:r>
      <w:r w:rsidR="009B2024">
        <w:rPr>
          <w:rFonts w:cs="Times New Roman"/>
          <w:bCs/>
          <w:szCs w:val="24"/>
        </w:rPr>
        <w:t xml:space="preserve">.  </w:t>
      </w:r>
      <w:r w:rsidRPr="00891EB5">
        <w:rPr>
          <w:rFonts w:cs="Times New Roman"/>
          <w:bCs/>
          <w:szCs w:val="24"/>
        </w:rPr>
        <w:t>Every believer intends to do that; he would not be a real believer if he did not; but the tendency is to have other interests</w:t>
      </w:r>
      <w:r w:rsidR="009B2024">
        <w:rPr>
          <w:rFonts w:cs="Times New Roman"/>
          <w:bCs/>
          <w:szCs w:val="24"/>
        </w:rPr>
        <w:t xml:space="preserve">.  </w:t>
      </w:r>
      <w:r w:rsidRPr="00891EB5">
        <w:rPr>
          <w:rFonts w:cs="Times New Roman"/>
          <w:bCs/>
          <w:szCs w:val="24"/>
        </w:rPr>
        <w:t>But there is a great advantage in committing ourselves when we are young</w:t>
      </w:r>
      <w:r w:rsidR="009B2024">
        <w:rPr>
          <w:rFonts w:cs="Times New Roman"/>
          <w:bCs/>
          <w:szCs w:val="24"/>
        </w:rPr>
        <w:t xml:space="preserve">.  </w:t>
      </w:r>
      <w:r w:rsidRPr="00891EB5">
        <w:rPr>
          <w:rFonts w:cs="Times New Roman"/>
          <w:bCs/>
          <w:szCs w:val="24"/>
        </w:rPr>
        <w:t>This is the time; already the fields are white to harvest; let us be committed to the Lord Jesus and</w:t>
      </w:r>
      <w:r>
        <w:rPr>
          <w:rFonts w:cs="Times New Roman"/>
          <w:bCs/>
          <w:szCs w:val="24"/>
        </w:rPr>
        <w:t xml:space="preserve"> </w:t>
      </w:r>
      <w:r w:rsidRPr="00891EB5">
        <w:rPr>
          <w:rFonts w:cs="Times New Roman"/>
          <w:bCs/>
          <w:szCs w:val="24"/>
        </w:rPr>
        <w:t>His interests down here.</w:t>
      </w:r>
    </w:p>
    <w:p w14:paraId="329DD158" w14:textId="2B8A5EE6"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Chapter 6 provides one of the few instances where the Lord gives directions to His disciples in John</w:t>
      </w:r>
      <w:r w:rsidR="004F26F1">
        <w:rPr>
          <w:rFonts w:cs="Times New Roman"/>
          <w:bCs/>
          <w:szCs w:val="24"/>
        </w:rPr>
        <w:t>’</w:t>
      </w:r>
      <w:r w:rsidRPr="00891EB5">
        <w:rPr>
          <w:rFonts w:cs="Times New Roman"/>
          <w:bCs/>
          <w:szCs w:val="24"/>
        </w:rPr>
        <w:t>s gospel</w:t>
      </w:r>
      <w:r w:rsidR="009B2024">
        <w:rPr>
          <w:rFonts w:cs="Times New Roman"/>
          <w:bCs/>
          <w:szCs w:val="24"/>
        </w:rPr>
        <w:t xml:space="preserve">.  </w:t>
      </w:r>
      <w:r w:rsidRPr="00891EB5">
        <w:rPr>
          <w:rFonts w:cs="Times New Roman"/>
          <w:bCs/>
          <w:szCs w:val="24"/>
        </w:rPr>
        <w:t>In chapter 4 the Lord requested of the woman</w:t>
      </w:r>
      <w:r w:rsidR="009B2024">
        <w:rPr>
          <w:rFonts w:cs="Times New Roman"/>
          <w:bCs/>
          <w:szCs w:val="24"/>
        </w:rPr>
        <w:t xml:space="preserve">.  </w:t>
      </w:r>
      <w:r w:rsidRPr="00891EB5">
        <w:rPr>
          <w:rFonts w:cs="Times New Roman"/>
          <w:bCs/>
          <w:szCs w:val="24"/>
        </w:rPr>
        <w:t>He gave instructions to the man in John 9 and to persons around the grave of Lazarus in chapter 11, but not much is given to the disciples to do</w:t>
      </w:r>
      <w:r w:rsidR="009B2024">
        <w:rPr>
          <w:rFonts w:cs="Times New Roman"/>
          <w:bCs/>
          <w:szCs w:val="24"/>
        </w:rPr>
        <w:t xml:space="preserve">.  </w:t>
      </w:r>
      <w:r w:rsidRPr="00891EB5">
        <w:rPr>
          <w:rFonts w:cs="Times New Roman"/>
          <w:bCs/>
          <w:szCs w:val="24"/>
        </w:rPr>
        <w:t>It is all in view of the glorifying of our Lord Jesus Christ</w:t>
      </w:r>
      <w:r w:rsidR="009B2024">
        <w:rPr>
          <w:rFonts w:cs="Times New Roman"/>
          <w:bCs/>
          <w:szCs w:val="24"/>
        </w:rPr>
        <w:t xml:space="preserve">.  </w:t>
      </w:r>
      <w:r w:rsidRPr="00891EB5">
        <w:rPr>
          <w:rFonts w:cs="Times New Roman"/>
          <w:bCs/>
          <w:szCs w:val="24"/>
        </w:rPr>
        <w:t>In the other gospels the Lord is said to allow the disciples to distribute the food, but not here; He does it Himself; what He does allow the disciples to do is make the men sit down</w:t>
      </w:r>
      <w:r w:rsidR="009B2024">
        <w:rPr>
          <w:rFonts w:cs="Times New Roman"/>
          <w:bCs/>
          <w:szCs w:val="24"/>
        </w:rPr>
        <w:t xml:space="preserve">.  </w:t>
      </w:r>
      <w:r w:rsidRPr="00891EB5">
        <w:rPr>
          <w:rFonts w:cs="Times New Roman"/>
          <w:bCs/>
          <w:szCs w:val="24"/>
        </w:rPr>
        <w:t xml:space="preserve">This is a word for us too,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Pr="00891EB5">
        <w:rPr>
          <w:rFonts w:cs="Times New Roman"/>
          <w:bCs/>
          <w:szCs w:val="24"/>
        </w:rPr>
        <w:t>; to have relaxed conditions, not to contemplate crisis conditions</w:t>
      </w:r>
      <w:r w:rsidR="009B2024">
        <w:rPr>
          <w:rFonts w:cs="Times New Roman"/>
          <w:bCs/>
          <w:szCs w:val="24"/>
        </w:rPr>
        <w:t xml:space="preserve">.  </w:t>
      </w:r>
      <w:r w:rsidRPr="00891EB5">
        <w:rPr>
          <w:rFonts w:cs="Times New Roman"/>
          <w:bCs/>
          <w:szCs w:val="24"/>
        </w:rPr>
        <w:t>There was a crisis here, five thousand men to be fed; there are many crises in John</w:t>
      </w:r>
      <w:r w:rsidR="004F26F1">
        <w:rPr>
          <w:rFonts w:cs="Times New Roman"/>
          <w:bCs/>
          <w:szCs w:val="24"/>
        </w:rPr>
        <w:t>’</w:t>
      </w:r>
      <w:r w:rsidRPr="00891EB5">
        <w:rPr>
          <w:rFonts w:cs="Times New Roman"/>
          <w:bCs/>
          <w:szCs w:val="24"/>
        </w:rPr>
        <w:t>s gospel and they increase in intensity, but what comes to light is that there is only One who can meet each crisis, only One</w:t>
      </w:r>
      <w:r w:rsidR="009B2024">
        <w:rPr>
          <w:rFonts w:cs="Times New Roman"/>
          <w:bCs/>
          <w:szCs w:val="24"/>
        </w:rPr>
        <w:t xml:space="preserve">.  </w:t>
      </w:r>
      <w:r w:rsidRPr="00891EB5">
        <w:rPr>
          <w:rFonts w:cs="Times New Roman"/>
          <w:bCs/>
          <w:szCs w:val="24"/>
        </w:rPr>
        <w:t>Have we not experienced that in recent years</w:t>
      </w:r>
      <w:r w:rsidR="003C3CAD">
        <w:rPr>
          <w:rFonts w:cs="Times New Roman"/>
          <w:bCs/>
          <w:szCs w:val="24"/>
        </w:rPr>
        <w:t xml:space="preserve">?  </w:t>
      </w:r>
      <w:r w:rsidRPr="00891EB5">
        <w:rPr>
          <w:rFonts w:cs="Times New Roman"/>
          <w:bCs/>
          <w:szCs w:val="24"/>
        </w:rPr>
        <w:t>No one that I know of has come out of any conflict with any credit, it has all been for the glory of our Lord Jesus Christ.</w:t>
      </w:r>
    </w:p>
    <w:p w14:paraId="6B74F0A9" w14:textId="643DCA67"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So here He says to them,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009B2024">
        <w:rPr>
          <w:rFonts w:cs="Times New Roman"/>
          <w:bCs/>
          <w:szCs w:val="24"/>
        </w:rPr>
        <w:t xml:space="preserve">.  </w:t>
      </w:r>
      <w:r w:rsidRPr="00891EB5">
        <w:rPr>
          <w:rFonts w:cs="Times New Roman"/>
          <w:bCs/>
          <w:szCs w:val="24"/>
        </w:rPr>
        <w:t>We can do that, dear brethren; we can contribute to a relaxed atmosphere in our gatherings; we can contribute to a normal order of things; these people sat down in an orderly way</w:t>
      </w:r>
      <w:r w:rsidR="009B2024">
        <w:rPr>
          <w:rFonts w:cs="Times New Roman"/>
          <w:bCs/>
          <w:szCs w:val="24"/>
        </w:rPr>
        <w:t xml:space="preserve">.  </w:t>
      </w:r>
      <w:r w:rsidRPr="00891EB5">
        <w:rPr>
          <w:rFonts w:cs="Times New Roman"/>
          <w:bCs/>
          <w:szCs w:val="24"/>
        </w:rPr>
        <w:t xml:space="preserve">The disciples were permitted to do that, it </w:t>
      </w:r>
      <w:r w:rsidRPr="00891EB5">
        <w:rPr>
          <w:rFonts w:cs="Times New Roman"/>
          <w:bCs/>
          <w:szCs w:val="24"/>
        </w:rPr>
        <w:lastRenderedPageBreak/>
        <w:t xml:space="preserve">was a command,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Pr="00891EB5">
        <w:rPr>
          <w:rFonts w:cs="Times New Roman"/>
          <w:bCs/>
          <w:szCs w:val="24"/>
        </w:rPr>
        <w:t>, and then the Lord operates; He only can meet the situation</w:t>
      </w:r>
      <w:r w:rsidR="009B2024">
        <w:rPr>
          <w:rFonts w:cs="Times New Roman"/>
          <w:bCs/>
          <w:szCs w:val="24"/>
        </w:rPr>
        <w:t xml:space="preserve">.  </w:t>
      </w:r>
      <w:r w:rsidRPr="00891EB5">
        <w:rPr>
          <w:rFonts w:cs="Times New Roman"/>
          <w:bCs/>
          <w:szCs w:val="24"/>
        </w:rPr>
        <w:t>Andrew did not have anything and Philip did not have anything, and Peter had nothing, but there was a little boy</w:t>
      </w:r>
      <w:r w:rsidR="009B2024">
        <w:rPr>
          <w:rFonts w:cs="Times New Roman"/>
          <w:bCs/>
          <w:szCs w:val="24"/>
        </w:rPr>
        <w:t xml:space="preserve">.  </w:t>
      </w:r>
      <w:r w:rsidRPr="00891EB5">
        <w:rPr>
          <w:rFonts w:cs="Times New Roman"/>
          <w:bCs/>
          <w:szCs w:val="24"/>
        </w:rPr>
        <w:t xml:space="preserve">Andrew says, </w:t>
      </w:r>
      <w:r w:rsidR="004F26F1">
        <w:rPr>
          <w:rFonts w:cs="Times New Roman"/>
          <w:bCs/>
          <w:szCs w:val="24"/>
        </w:rPr>
        <w:t>“</w:t>
      </w:r>
      <w:r w:rsidRPr="00891EB5">
        <w:rPr>
          <w:rFonts w:cs="Times New Roman"/>
          <w:bCs/>
          <w:szCs w:val="24"/>
        </w:rPr>
        <w:t>There is a little boy here who has five barley loaves and two small fishes</w:t>
      </w:r>
      <w:r w:rsidR="004F26F1">
        <w:rPr>
          <w:rFonts w:cs="Times New Roman"/>
          <w:bCs/>
          <w:szCs w:val="24"/>
        </w:rPr>
        <w:t>”</w:t>
      </w:r>
      <w:r w:rsidRPr="00891EB5">
        <w:rPr>
          <w:rFonts w:cs="Times New Roman"/>
          <w:bCs/>
          <w:szCs w:val="24"/>
        </w:rPr>
        <w:t xml:space="preserve"> (John 6: 9), and the Lord uses what the little boy had; but the disciples were to make the men sit down</w:t>
      </w:r>
      <w:r w:rsidR="009B2024">
        <w:rPr>
          <w:rFonts w:cs="Times New Roman"/>
          <w:bCs/>
          <w:szCs w:val="24"/>
        </w:rPr>
        <w:t xml:space="preserve">.  </w:t>
      </w:r>
      <w:r w:rsidRPr="00891EB5">
        <w:rPr>
          <w:rFonts w:cs="Times New Roman"/>
          <w:bCs/>
          <w:szCs w:val="24"/>
        </w:rPr>
        <w:t>What do we need in all our gatherings, in our care meetings?</w:t>
      </w:r>
    </w:p>
    <w:p w14:paraId="6BC43D5D" w14:textId="48B1A244"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Do we not need to make the men sit down, so that there is an orderly condition for the Lord to operate, to show His mind</w:t>
      </w:r>
      <w:r w:rsidR="003C3CAD">
        <w:rPr>
          <w:rFonts w:cs="Times New Roman"/>
          <w:bCs/>
          <w:szCs w:val="24"/>
        </w:rPr>
        <w:t xml:space="preserve">?  </w:t>
      </w:r>
      <w:r w:rsidRPr="00891EB5">
        <w:rPr>
          <w:rFonts w:cs="Times New Roman"/>
          <w:bCs/>
          <w:szCs w:val="24"/>
        </w:rPr>
        <w:t xml:space="preserve">The Lord came into the situation fully, and then He says, </w:t>
      </w:r>
      <w:r w:rsidR="004F26F1">
        <w:rPr>
          <w:rFonts w:cs="Times New Roman"/>
          <w:bCs/>
          <w:szCs w:val="24"/>
        </w:rPr>
        <w:t>“</w:t>
      </w:r>
      <w:r w:rsidRPr="00891EB5">
        <w:rPr>
          <w:rFonts w:cs="Times New Roman"/>
          <w:bCs/>
          <w:szCs w:val="24"/>
        </w:rPr>
        <w:t>Gather together the fragments which are over and above, that nothing may be lost</w:t>
      </w:r>
      <w:r w:rsidR="004F26F1">
        <w:rPr>
          <w:rFonts w:cs="Times New Roman"/>
          <w:bCs/>
          <w:szCs w:val="24"/>
        </w:rPr>
        <w:t>”</w:t>
      </w:r>
      <w:r w:rsidR="009B2024">
        <w:rPr>
          <w:rFonts w:cs="Times New Roman"/>
          <w:bCs/>
          <w:szCs w:val="24"/>
        </w:rPr>
        <w:t xml:space="preserve">.  </w:t>
      </w:r>
      <w:r w:rsidRPr="00891EB5">
        <w:rPr>
          <w:rFonts w:cs="Times New Roman"/>
          <w:bCs/>
          <w:szCs w:val="24"/>
        </w:rPr>
        <w:t>They are commanded to do it; they are commanded to make the men sit down, and they are commanded to gather together the fragments which are over and above</w:t>
      </w:r>
      <w:r w:rsidR="009B2024">
        <w:rPr>
          <w:rFonts w:cs="Times New Roman"/>
          <w:bCs/>
          <w:szCs w:val="24"/>
        </w:rPr>
        <w:t xml:space="preserve">.  </w:t>
      </w:r>
      <w:r w:rsidRPr="00891EB5">
        <w:rPr>
          <w:rFonts w:cs="Times New Roman"/>
          <w:bCs/>
          <w:szCs w:val="24"/>
        </w:rPr>
        <w:t>They filled twelve hand-baskets.</w:t>
      </w:r>
    </w:p>
    <w:p w14:paraId="62731504" w14:textId="55523E18"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You can understand these disciples filling the baskets, and every basket they filled they would be worshipping the One who had come into the situation; they would be glorifying the Lord Jesus Christ in relation to every basket they filled; they would say, Another basket</w:t>
      </w:r>
      <w:r w:rsidR="003C3CAD">
        <w:rPr>
          <w:rFonts w:cs="Times New Roman"/>
          <w:bCs/>
          <w:szCs w:val="24"/>
        </w:rPr>
        <w:t xml:space="preserve">!  </w:t>
      </w:r>
      <w:r w:rsidRPr="00891EB5">
        <w:rPr>
          <w:rFonts w:cs="Times New Roman"/>
          <w:bCs/>
          <w:szCs w:val="24"/>
        </w:rPr>
        <w:t>If the Lord comes into the matter not only are matters settled, but there is spoil for His glory</w:t>
      </w:r>
      <w:r w:rsidR="009B2024">
        <w:rPr>
          <w:rFonts w:cs="Times New Roman"/>
          <w:bCs/>
          <w:szCs w:val="24"/>
        </w:rPr>
        <w:t xml:space="preserve">.  </w:t>
      </w:r>
      <w:r w:rsidRPr="00891EB5">
        <w:rPr>
          <w:rFonts w:cs="Times New Roman"/>
          <w:bCs/>
          <w:szCs w:val="24"/>
        </w:rPr>
        <w:t>How necessary it is that we should at least desire to make room for the Lord to come into every situation that occurs in our localities</w:t>
      </w:r>
      <w:r w:rsidR="009B2024">
        <w:rPr>
          <w:rFonts w:cs="Times New Roman"/>
          <w:bCs/>
          <w:szCs w:val="24"/>
        </w:rPr>
        <w:t xml:space="preserve">.  </w:t>
      </w:r>
      <w:r w:rsidRPr="00891EB5">
        <w:rPr>
          <w:rFonts w:cs="Times New Roman"/>
          <w:bCs/>
          <w:szCs w:val="24"/>
        </w:rPr>
        <w:t xml:space="preserve">The Lord may bring us to </w:t>
      </w:r>
      <w:r w:rsidR="00457E2A">
        <w:rPr>
          <w:rFonts w:cs="Times New Roman"/>
          <w:bCs/>
          <w:szCs w:val="24"/>
        </w:rPr>
        <w:t>realis</w:t>
      </w:r>
      <w:r w:rsidRPr="00891EB5">
        <w:rPr>
          <w:rFonts w:cs="Times New Roman"/>
          <w:bCs/>
          <w:szCs w:val="24"/>
        </w:rPr>
        <w:t>e that we are not able for a certain situation; it is too much for us; such a situation has existed for many years, known to all of us; we may need to make way for the Lord to come in, and not only will the matter be settled, but there will be spoil</w:t>
      </w:r>
      <w:r w:rsidR="009B2024">
        <w:rPr>
          <w:rFonts w:cs="Times New Roman"/>
          <w:bCs/>
          <w:szCs w:val="24"/>
        </w:rPr>
        <w:t xml:space="preserve">.  </w:t>
      </w:r>
      <w:r w:rsidRPr="00891EB5">
        <w:rPr>
          <w:rFonts w:cs="Times New Roman"/>
          <w:bCs/>
          <w:szCs w:val="24"/>
        </w:rPr>
        <w:t>The twelve hand-baskets were like spoil from the whole occasion; they contributed to the glory of the One who so operated, our Lord Jesus Christ.</w:t>
      </w:r>
    </w:p>
    <w:p w14:paraId="60BB1596" w14:textId="15CA4BA9"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In chapter 13 there is another word that the Lord gives the disciples</w:t>
      </w:r>
      <w:r w:rsidR="009B2024">
        <w:rPr>
          <w:rFonts w:cs="Times New Roman"/>
          <w:bCs/>
          <w:szCs w:val="24"/>
        </w:rPr>
        <w:t xml:space="preserve">.  </w:t>
      </w:r>
      <w:r w:rsidRPr="00891EB5">
        <w:rPr>
          <w:rFonts w:cs="Times New Roman"/>
          <w:bCs/>
          <w:szCs w:val="24"/>
        </w:rPr>
        <w:t>He does not ask them to do great exploits</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A new commandment I give to you, that ye love one another</w:t>
      </w:r>
      <w:r w:rsidR="004F26F1">
        <w:rPr>
          <w:rFonts w:cs="Times New Roman"/>
          <w:bCs/>
          <w:szCs w:val="24"/>
        </w:rPr>
        <w:t>”</w:t>
      </w:r>
      <w:r w:rsidR="009B2024">
        <w:rPr>
          <w:rFonts w:cs="Times New Roman"/>
          <w:bCs/>
          <w:szCs w:val="24"/>
        </w:rPr>
        <w:t xml:space="preserve">.  </w:t>
      </w:r>
      <w:r w:rsidRPr="00891EB5">
        <w:rPr>
          <w:rFonts w:cs="Times New Roman"/>
          <w:bCs/>
          <w:szCs w:val="24"/>
        </w:rPr>
        <w:t>It was a new commandment because they were going to find themselves in new circumstances</w:t>
      </w:r>
      <w:r w:rsidR="009B2024">
        <w:rPr>
          <w:rFonts w:cs="Times New Roman"/>
          <w:bCs/>
          <w:szCs w:val="24"/>
        </w:rPr>
        <w:t xml:space="preserve">.  </w:t>
      </w:r>
      <w:r w:rsidRPr="00891EB5">
        <w:rPr>
          <w:rFonts w:cs="Times New Roman"/>
          <w:bCs/>
          <w:szCs w:val="24"/>
        </w:rPr>
        <w:t xml:space="preserve">They had always been accustomed to the Lord being with them; He loved them, His love </w:t>
      </w:r>
      <w:r w:rsidR="00BA08D2" w:rsidRPr="00891EB5">
        <w:rPr>
          <w:rFonts w:cs="Times New Roman"/>
          <w:bCs/>
          <w:szCs w:val="24"/>
        </w:rPr>
        <w:t>kept them</w:t>
      </w:r>
      <w:r w:rsidRPr="00891EB5">
        <w:rPr>
          <w:rFonts w:cs="Times New Roman"/>
          <w:bCs/>
          <w:szCs w:val="24"/>
        </w:rPr>
        <w:t xml:space="preserve"> together; His love was sufficient for every situation when He was here with them, but He is going away, He is going to</w:t>
      </w:r>
      <w:r>
        <w:rPr>
          <w:rFonts w:cs="Times New Roman"/>
          <w:bCs/>
          <w:szCs w:val="24"/>
        </w:rPr>
        <w:t xml:space="preserve"> </w:t>
      </w:r>
      <w:r w:rsidRPr="00891EB5">
        <w:rPr>
          <w:rFonts w:cs="Times New Roman"/>
          <w:bCs/>
          <w:szCs w:val="24"/>
        </w:rPr>
        <w:t xml:space="preserve">leave them, and His word to them is, </w:t>
      </w:r>
      <w:r w:rsidR="004F26F1">
        <w:rPr>
          <w:rFonts w:cs="Times New Roman"/>
          <w:bCs/>
          <w:szCs w:val="24"/>
        </w:rPr>
        <w:t>“</w:t>
      </w:r>
      <w:r w:rsidRPr="00891EB5">
        <w:rPr>
          <w:rFonts w:cs="Times New Roman"/>
          <w:bCs/>
          <w:szCs w:val="24"/>
        </w:rPr>
        <w:t>A new commandment I give to you, that ye love one another; as I have loved you</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 need not make much comment about that, but you can see the </w:t>
      </w:r>
      <w:r w:rsidRPr="00891EB5">
        <w:rPr>
          <w:rFonts w:cs="Times New Roman"/>
          <w:bCs/>
          <w:szCs w:val="24"/>
        </w:rPr>
        <w:lastRenderedPageBreak/>
        <w:t xml:space="preserve">importance of it in the absence of our Lord Jesus Christ, the need for loving one another </w:t>
      </w:r>
      <w:r w:rsidR="004F26F1">
        <w:rPr>
          <w:rFonts w:cs="Times New Roman"/>
          <w:bCs/>
          <w:szCs w:val="24"/>
        </w:rPr>
        <w:t>“</w:t>
      </w:r>
      <w:r w:rsidRPr="00891EB5">
        <w:rPr>
          <w:rFonts w:cs="Times New Roman"/>
          <w:bCs/>
          <w:szCs w:val="24"/>
        </w:rPr>
        <w:t>as I have loved you</w:t>
      </w:r>
      <w:r w:rsidR="004F26F1">
        <w:rPr>
          <w:rFonts w:cs="Times New Roman"/>
          <w:bCs/>
          <w:szCs w:val="24"/>
        </w:rPr>
        <w:t>”</w:t>
      </w:r>
      <w:r w:rsidR="009B2024">
        <w:rPr>
          <w:rFonts w:cs="Times New Roman"/>
          <w:bCs/>
          <w:szCs w:val="24"/>
        </w:rPr>
        <w:t xml:space="preserve">.  </w:t>
      </w:r>
      <w:r w:rsidRPr="00891EB5">
        <w:rPr>
          <w:rFonts w:cs="Times New Roman"/>
          <w:bCs/>
          <w:szCs w:val="24"/>
        </w:rPr>
        <w:t>They had proved His love, how in every situation He had come in and helped them, and now all they would have, in one sense, was one another; they would no longer have the Lord with them as He had been with them, but they were to love one another</w:t>
      </w:r>
      <w:r w:rsidR="00BA08D2" w:rsidRPr="00D82C31">
        <w:rPr>
          <w:rFonts w:cs="Times New Roman"/>
          <w:bCs/>
          <w:szCs w:val="24"/>
        </w:rPr>
        <w:t>—</w:t>
      </w:r>
      <w:r w:rsidR="00BA08D2">
        <w:rPr>
          <w:rFonts w:cs="Times New Roman"/>
          <w:bCs/>
          <w:szCs w:val="24"/>
        </w:rPr>
        <w:t>“</w:t>
      </w:r>
      <w:r w:rsidRPr="00891EB5">
        <w:rPr>
          <w:rFonts w:cs="Times New Roman"/>
          <w:bCs/>
          <w:szCs w:val="24"/>
        </w:rPr>
        <w:t>as I have loved you, that ye also love one another</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It is the feet-washing chapter; He said earlier, </w:t>
      </w:r>
      <w:r w:rsidR="004F26F1">
        <w:rPr>
          <w:rFonts w:cs="Times New Roman"/>
          <w:bCs/>
          <w:szCs w:val="24"/>
        </w:rPr>
        <w:t>“</w:t>
      </w:r>
      <w:r w:rsidRPr="00891EB5">
        <w:rPr>
          <w:rFonts w:cs="Times New Roman"/>
          <w:bCs/>
          <w:szCs w:val="24"/>
        </w:rPr>
        <w:t>ye also ought to wash one another</w:t>
      </w:r>
      <w:r w:rsidR="004F26F1">
        <w:rPr>
          <w:rFonts w:cs="Times New Roman"/>
          <w:bCs/>
          <w:szCs w:val="24"/>
        </w:rPr>
        <w:t>’</w:t>
      </w:r>
      <w:r w:rsidRPr="00891EB5">
        <w:rPr>
          <w:rFonts w:cs="Times New Roman"/>
          <w:bCs/>
          <w:szCs w:val="24"/>
        </w:rPr>
        <w:t>s feet</w:t>
      </w:r>
      <w:r w:rsidR="004F26F1">
        <w:rPr>
          <w:rFonts w:cs="Times New Roman"/>
          <w:bCs/>
          <w:szCs w:val="24"/>
        </w:rPr>
        <w:t>”</w:t>
      </w:r>
      <w:r w:rsidRPr="00891EB5">
        <w:rPr>
          <w:rFonts w:cs="Times New Roman"/>
          <w:bCs/>
          <w:szCs w:val="24"/>
        </w:rPr>
        <w:t xml:space="preserve"> (John 13: 14); this positive, practical service needs to be rendered to one another, to wash one another</w:t>
      </w:r>
      <w:r w:rsidR="004F26F1">
        <w:rPr>
          <w:rFonts w:cs="Times New Roman"/>
          <w:bCs/>
          <w:szCs w:val="24"/>
        </w:rPr>
        <w:t>’</w:t>
      </w:r>
      <w:r w:rsidRPr="00891EB5">
        <w:rPr>
          <w:rFonts w:cs="Times New Roman"/>
          <w:bCs/>
          <w:szCs w:val="24"/>
        </w:rPr>
        <w:t>s feet, to refresh one another, and love one another</w:t>
      </w:r>
      <w:r w:rsidR="009B2024">
        <w:rPr>
          <w:rFonts w:cs="Times New Roman"/>
          <w:bCs/>
          <w:szCs w:val="24"/>
        </w:rPr>
        <w:t xml:space="preserve">.  </w:t>
      </w:r>
      <w:r w:rsidRPr="00891EB5">
        <w:rPr>
          <w:rFonts w:cs="Times New Roman"/>
          <w:bCs/>
          <w:szCs w:val="24"/>
        </w:rPr>
        <w:t>This would have its own appeal to our hearts at the moment.</w:t>
      </w:r>
    </w:p>
    <w:p w14:paraId="5295E321" w14:textId="1E1C408C"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Now in chapter 20 the Lord sends them out</w:t>
      </w:r>
      <w:r w:rsidR="009B2024">
        <w:rPr>
          <w:rFonts w:cs="Times New Roman"/>
          <w:bCs/>
          <w:szCs w:val="24"/>
        </w:rPr>
        <w:t xml:space="preserve">.  </w:t>
      </w:r>
      <w:r w:rsidRPr="00891EB5">
        <w:rPr>
          <w:rFonts w:cs="Times New Roman"/>
          <w:bCs/>
          <w:szCs w:val="24"/>
        </w:rPr>
        <w:t xml:space="preserve">John does not record a sending previously, as other evangelists do, but he records this sending out, </w:t>
      </w:r>
      <w:r w:rsidR="004F26F1">
        <w:rPr>
          <w:rFonts w:cs="Times New Roman"/>
          <w:bCs/>
          <w:szCs w:val="24"/>
        </w:rPr>
        <w:t>“</w:t>
      </w:r>
      <w:r w:rsidRPr="00891EB5">
        <w:rPr>
          <w:rFonts w:cs="Times New Roman"/>
          <w:bCs/>
          <w:szCs w:val="24"/>
        </w:rPr>
        <w:t>Peace be to you: as the Father sent me forth, I also send you</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891EB5">
        <w:rPr>
          <w:rFonts w:cs="Times New Roman"/>
          <w:bCs/>
          <w:szCs w:val="24"/>
        </w:rPr>
        <w:t>As the Father sent me forth</w:t>
      </w:r>
      <w:r w:rsidR="004F26F1">
        <w:rPr>
          <w:rFonts w:cs="Times New Roman"/>
          <w:bCs/>
          <w:szCs w:val="24"/>
        </w:rPr>
        <w:t>”</w:t>
      </w:r>
      <w:r w:rsidRPr="00891EB5">
        <w:rPr>
          <w:rFonts w:cs="Times New Roman"/>
          <w:bCs/>
          <w:szCs w:val="24"/>
        </w:rPr>
        <w:t>; think of the Lord Jesus being sent forth, as being with the Father, sent forth from with the Father</w:t>
      </w:r>
      <w:r w:rsidR="009B2024">
        <w:rPr>
          <w:rFonts w:cs="Times New Roman"/>
          <w:bCs/>
          <w:szCs w:val="24"/>
        </w:rPr>
        <w:t xml:space="preserve">.  </w:t>
      </w:r>
      <w:r w:rsidRPr="00891EB5">
        <w:rPr>
          <w:rFonts w:cs="Times New Roman"/>
          <w:bCs/>
          <w:szCs w:val="24"/>
        </w:rPr>
        <w:t xml:space="preserve">Paul tells us in Galatians that </w:t>
      </w:r>
      <w:r w:rsidR="004F26F1">
        <w:rPr>
          <w:rFonts w:cs="Times New Roman"/>
          <w:bCs/>
          <w:szCs w:val="24"/>
        </w:rPr>
        <w:t>“</w:t>
      </w:r>
      <w:r w:rsidRPr="00891EB5">
        <w:rPr>
          <w:rFonts w:cs="Times New Roman"/>
          <w:bCs/>
          <w:szCs w:val="24"/>
        </w:rPr>
        <w:t>when the fulness of the time was come, God sent forth his Son</w:t>
      </w:r>
      <w:r w:rsidR="004F26F1">
        <w:rPr>
          <w:rFonts w:cs="Times New Roman"/>
          <w:bCs/>
          <w:szCs w:val="24"/>
        </w:rPr>
        <w:t>”</w:t>
      </w:r>
      <w:r w:rsidRPr="00891EB5">
        <w:rPr>
          <w:rFonts w:cs="Times New Roman"/>
          <w:bCs/>
          <w:szCs w:val="24"/>
        </w:rPr>
        <w:t xml:space="preserve"> (</w:t>
      </w:r>
      <w:r w:rsidR="00457E2A">
        <w:rPr>
          <w:rFonts w:cs="Times New Roman"/>
          <w:bCs/>
          <w:szCs w:val="24"/>
        </w:rPr>
        <w:t>Gal</w:t>
      </w:r>
      <w:r w:rsidRPr="00891EB5">
        <w:rPr>
          <w:rFonts w:cs="Times New Roman"/>
          <w:bCs/>
          <w:szCs w:val="24"/>
        </w:rPr>
        <w:t xml:space="preserve"> 4: 4), sent Him forth from the communion that He enjoyed with Him personally</w:t>
      </w:r>
      <w:r w:rsidR="009B2024">
        <w:rPr>
          <w:rFonts w:cs="Times New Roman"/>
          <w:bCs/>
          <w:szCs w:val="24"/>
        </w:rPr>
        <w:t xml:space="preserve">.  </w:t>
      </w:r>
      <w:r w:rsidRPr="00891EB5">
        <w:rPr>
          <w:rFonts w:cs="Times New Roman"/>
          <w:bCs/>
          <w:szCs w:val="24"/>
        </w:rPr>
        <w:t>That scripture speaks about the Spirit being sent out, that is the width, the scope, of the Spirit</w:t>
      </w:r>
      <w:r w:rsidR="004F26F1">
        <w:rPr>
          <w:rFonts w:cs="Times New Roman"/>
          <w:bCs/>
          <w:szCs w:val="24"/>
        </w:rPr>
        <w:t>’</w:t>
      </w:r>
      <w:r w:rsidRPr="00891EB5">
        <w:rPr>
          <w:rFonts w:cs="Times New Roman"/>
          <w:bCs/>
          <w:szCs w:val="24"/>
        </w:rPr>
        <w:t xml:space="preserve">s activities; but He sent forth His Son; </w:t>
      </w:r>
      <w:r w:rsidR="004F26F1">
        <w:rPr>
          <w:rFonts w:cs="Times New Roman"/>
          <w:bCs/>
          <w:szCs w:val="24"/>
        </w:rPr>
        <w:t>“</w:t>
      </w:r>
      <w:r w:rsidRPr="00891EB5">
        <w:rPr>
          <w:rFonts w:cs="Times New Roman"/>
          <w:bCs/>
          <w:szCs w:val="24"/>
        </w:rPr>
        <w:t>as the Father sent me forth, I also send you</w:t>
      </w:r>
      <w:r w:rsidR="009B2024">
        <w:rPr>
          <w:rFonts w:cs="Times New Roman"/>
          <w:bCs/>
          <w:szCs w:val="24"/>
        </w:rPr>
        <w:t xml:space="preserve">.  </w:t>
      </w:r>
      <w:r w:rsidRPr="00891EB5">
        <w:rPr>
          <w:rFonts w:cs="Times New Roman"/>
          <w:bCs/>
          <w:szCs w:val="24"/>
        </w:rPr>
        <w:t>And having said this, he breathed into them, and says to them</w:t>
      </w:r>
      <w:r w:rsidR="00D60880">
        <w:rPr>
          <w:rFonts w:cs="Times New Roman"/>
          <w:bCs/>
          <w:szCs w:val="24"/>
        </w:rPr>
        <w:t>,</w:t>
      </w:r>
      <w:r w:rsidR="009B2024">
        <w:rPr>
          <w:rFonts w:cs="Times New Roman"/>
          <w:bCs/>
          <w:szCs w:val="24"/>
        </w:rPr>
        <w:t xml:space="preserve"> </w:t>
      </w:r>
      <w:r w:rsidRPr="00891EB5">
        <w:rPr>
          <w:rFonts w:cs="Times New Roman"/>
          <w:bCs/>
          <w:szCs w:val="24"/>
        </w:rPr>
        <w:t>Receive the Holy Spirit</w:t>
      </w:r>
      <w:r w:rsidR="00D60880">
        <w:rPr>
          <w:rFonts w:cs="Times New Roman"/>
          <w:bCs/>
          <w:szCs w:val="24"/>
        </w:rPr>
        <w:t xml:space="preserve">: </w:t>
      </w:r>
      <w:r w:rsidRPr="00891EB5">
        <w:rPr>
          <w:rFonts w:cs="Times New Roman"/>
          <w:bCs/>
          <w:szCs w:val="24"/>
        </w:rPr>
        <w:t>whose soever sins ye remit, they are remitted to them; whose soever sins ye retain, they are retained</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They are trusted persons, but before He says, </w:t>
      </w:r>
      <w:r w:rsidR="004F26F1">
        <w:rPr>
          <w:rFonts w:cs="Times New Roman"/>
          <w:bCs/>
          <w:szCs w:val="24"/>
        </w:rPr>
        <w:t>“</w:t>
      </w:r>
      <w:r w:rsidRPr="00891EB5">
        <w:rPr>
          <w:rFonts w:cs="Times New Roman"/>
          <w:bCs/>
          <w:szCs w:val="24"/>
        </w:rPr>
        <w:t>whose soever sins ye remit</w:t>
      </w:r>
      <w:r w:rsidR="004F26F1">
        <w:rPr>
          <w:rFonts w:cs="Times New Roman"/>
          <w:bCs/>
          <w:szCs w:val="24"/>
        </w:rPr>
        <w:t>”</w:t>
      </w:r>
      <w:r>
        <w:rPr>
          <w:rFonts w:cs="Times New Roman"/>
          <w:bCs/>
          <w:szCs w:val="24"/>
        </w:rPr>
        <w:t xml:space="preserve">, </w:t>
      </w:r>
      <w:r w:rsidRPr="00891EB5">
        <w:rPr>
          <w:rFonts w:cs="Times New Roman"/>
          <w:bCs/>
          <w:szCs w:val="24"/>
        </w:rPr>
        <w:t xml:space="preserve">and so on, He breathed into them saying, </w:t>
      </w:r>
      <w:r w:rsidR="004F26F1">
        <w:rPr>
          <w:rFonts w:cs="Times New Roman"/>
          <w:bCs/>
          <w:szCs w:val="24"/>
        </w:rPr>
        <w:t>“</w:t>
      </w:r>
      <w:r w:rsidRPr="00891EB5">
        <w:rPr>
          <w:rFonts w:cs="Times New Roman"/>
          <w:bCs/>
          <w:szCs w:val="24"/>
        </w:rPr>
        <w:t>Receive the Holy Spirit</w:t>
      </w:r>
      <w:r w:rsidR="004F26F1">
        <w:rPr>
          <w:rFonts w:cs="Times New Roman"/>
          <w:bCs/>
          <w:szCs w:val="24"/>
        </w:rPr>
        <w:t>”</w:t>
      </w:r>
      <w:r w:rsidRPr="00891EB5">
        <w:rPr>
          <w:rFonts w:cs="Times New Roman"/>
          <w:bCs/>
          <w:szCs w:val="24"/>
        </w:rPr>
        <w:t>; it is persons who are animated by His breath who can be trusted with any administration, with any acting for Him during the time of His absence; it is only thus that the Lord could trust us.</w:t>
      </w:r>
    </w:p>
    <w:p w14:paraId="6DA418CF" w14:textId="4EA40601" w:rsidR="00891EB5" w:rsidRDefault="00891EB5" w:rsidP="00891EB5">
      <w:pPr>
        <w:spacing w:before="120" w:after="0" w:line="240" w:lineRule="auto"/>
        <w:ind w:firstLine="720"/>
        <w:jc w:val="both"/>
        <w:rPr>
          <w:rFonts w:cs="Times New Roman"/>
          <w:bCs/>
          <w:szCs w:val="24"/>
        </w:rPr>
      </w:pPr>
      <w:r w:rsidRPr="00891EB5">
        <w:rPr>
          <w:rFonts w:cs="Times New Roman"/>
          <w:bCs/>
          <w:szCs w:val="24"/>
        </w:rPr>
        <w:t>Things come into our hands in the time of the Lord</w:t>
      </w:r>
      <w:r w:rsidR="004F26F1">
        <w:rPr>
          <w:rFonts w:cs="Times New Roman"/>
          <w:bCs/>
          <w:szCs w:val="24"/>
        </w:rPr>
        <w:t>’</w:t>
      </w:r>
      <w:r w:rsidRPr="00891EB5">
        <w:rPr>
          <w:rFonts w:cs="Times New Roman"/>
          <w:bCs/>
          <w:szCs w:val="24"/>
        </w:rPr>
        <w:t>s absence; it is a very solemn consideration that things in our localities are in our hands and the Lord</w:t>
      </w:r>
      <w:r w:rsidR="004F26F1">
        <w:rPr>
          <w:rFonts w:cs="Times New Roman"/>
          <w:bCs/>
          <w:szCs w:val="24"/>
        </w:rPr>
        <w:t>’</w:t>
      </w:r>
      <w:r w:rsidRPr="00891EB5">
        <w:rPr>
          <w:rFonts w:cs="Times New Roman"/>
          <w:bCs/>
          <w:szCs w:val="24"/>
        </w:rPr>
        <w:t>s interests can prosper in our hands or otherwise</w:t>
      </w:r>
      <w:r w:rsidR="009B2024">
        <w:rPr>
          <w:rFonts w:cs="Times New Roman"/>
          <w:bCs/>
          <w:szCs w:val="24"/>
        </w:rPr>
        <w:t xml:space="preserve">.  </w:t>
      </w:r>
      <w:r w:rsidRPr="00891EB5">
        <w:rPr>
          <w:rFonts w:cs="Times New Roman"/>
          <w:bCs/>
          <w:szCs w:val="24"/>
        </w:rPr>
        <w:t>Dare we undertake for the Lord unless we are animated by His breath</w:t>
      </w:r>
      <w:r w:rsidR="003C3CAD">
        <w:rPr>
          <w:rFonts w:cs="Times New Roman"/>
          <w:bCs/>
          <w:szCs w:val="24"/>
        </w:rPr>
        <w:t xml:space="preserve">?  </w:t>
      </w:r>
      <w:r w:rsidRPr="00891EB5">
        <w:rPr>
          <w:rFonts w:cs="Times New Roman"/>
          <w:bCs/>
          <w:szCs w:val="24"/>
        </w:rPr>
        <w:t>They are sent forth as He was sent forth, and He commits things into their hands, but He breathes into them; that is, all they undertake is to be in the breath of the ascending heavenly Man</w:t>
      </w:r>
      <w:r w:rsidR="009B2024">
        <w:rPr>
          <w:rFonts w:cs="Times New Roman"/>
          <w:bCs/>
          <w:szCs w:val="24"/>
        </w:rPr>
        <w:t xml:space="preserve">.  </w:t>
      </w:r>
      <w:r w:rsidRPr="00891EB5">
        <w:rPr>
          <w:rFonts w:cs="Times New Roman"/>
          <w:bCs/>
          <w:szCs w:val="24"/>
        </w:rPr>
        <w:t>We have His breath by having the Spirit because the Spirit of God is also called the Spirit of Christ, the Spirit of Jesus, the Spirit of Jesus Christ, the Spirit of God</w:t>
      </w:r>
      <w:r w:rsidR="004F26F1">
        <w:rPr>
          <w:rFonts w:cs="Times New Roman"/>
          <w:bCs/>
          <w:szCs w:val="24"/>
        </w:rPr>
        <w:t>’</w:t>
      </w:r>
      <w:r w:rsidRPr="00891EB5">
        <w:rPr>
          <w:rFonts w:cs="Times New Roman"/>
          <w:bCs/>
          <w:szCs w:val="24"/>
        </w:rPr>
        <w:t xml:space="preserve">s </w:t>
      </w:r>
      <w:r w:rsidRPr="00891EB5">
        <w:rPr>
          <w:rFonts w:cs="Times New Roman"/>
          <w:bCs/>
          <w:szCs w:val="24"/>
        </w:rPr>
        <w:lastRenderedPageBreak/>
        <w:t>Son</w:t>
      </w:r>
      <w:r w:rsidR="009B2024">
        <w:rPr>
          <w:rFonts w:cs="Times New Roman"/>
          <w:bCs/>
          <w:szCs w:val="24"/>
        </w:rPr>
        <w:t xml:space="preserve">.  </w:t>
      </w:r>
      <w:r w:rsidRPr="00891EB5">
        <w:rPr>
          <w:rFonts w:cs="Times New Roman"/>
          <w:bCs/>
          <w:szCs w:val="24"/>
        </w:rPr>
        <w:t>We have His breath, we have the wherewithal, as receiving the Spirit, to act for the Lord in the time of His absence, to do things just as He would do them if He were here</w:t>
      </w:r>
      <w:r w:rsidR="009B2024">
        <w:rPr>
          <w:rFonts w:cs="Times New Roman"/>
          <w:bCs/>
          <w:szCs w:val="24"/>
        </w:rPr>
        <w:t xml:space="preserve">.  </w:t>
      </w:r>
      <w:r w:rsidRPr="00891EB5">
        <w:rPr>
          <w:rFonts w:cs="Times New Roman"/>
          <w:bCs/>
          <w:szCs w:val="24"/>
        </w:rPr>
        <w:t>But the question would be whether we always act as animated by the breath of Jesus</w:t>
      </w:r>
      <w:r w:rsidR="009B2024">
        <w:rPr>
          <w:rFonts w:cs="Times New Roman"/>
          <w:bCs/>
          <w:szCs w:val="24"/>
        </w:rPr>
        <w:t xml:space="preserve">.  </w:t>
      </w:r>
      <w:r w:rsidRPr="00891EB5">
        <w:rPr>
          <w:rFonts w:cs="Times New Roman"/>
          <w:bCs/>
          <w:szCs w:val="24"/>
        </w:rPr>
        <w:t>How important this is</w:t>
      </w:r>
      <w:r w:rsidR="003C3CAD">
        <w:rPr>
          <w:rFonts w:cs="Times New Roman"/>
          <w:bCs/>
          <w:szCs w:val="24"/>
        </w:rPr>
        <w:t xml:space="preserve">!  </w:t>
      </w:r>
      <w:r w:rsidRPr="00891EB5">
        <w:rPr>
          <w:rFonts w:cs="Times New Roman"/>
          <w:bCs/>
          <w:szCs w:val="24"/>
        </w:rPr>
        <w:t>They are sent forth, they are commissioned to be like ambassadors for the absent Lord, but let us remember, dear brethren, that what is needed is His breath</w:t>
      </w:r>
      <w:r w:rsidR="009B2024">
        <w:rPr>
          <w:rFonts w:cs="Times New Roman"/>
          <w:bCs/>
          <w:szCs w:val="24"/>
        </w:rPr>
        <w:t xml:space="preserve">.  </w:t>
      </w:r>
      <w:r w:rsidRPr="00891EB5">
        <w:rPr>
          <w:rFonts w:cs="Times New Roman"/>
          <w:bCs/>
          <w:szCs w:val="24"/>
        </w:rPr>
        <w:t>His Spirit, to animate us and to govern our motives in all that is done in His name in the time of His absence.</w:t>
      </w:r>
    </w:p>
    <w:p w14:paraId="399F4A0E" w14:textId="7046A2AE"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Now in chapter 21 the disciples, at least some of them, had gone off in their own independent way; they were not acting in the breath of Jesus; that is obvious</w:t>
      </w:r>
      <w:r w:rsidR="009B2024">
        <w:rPr>
          <w:rFonts w:cs="Times New Roman"/>
          <w:bCs/>
          <w:szCs w:val="24"/>
        </w:rPr>
        <w:t xml:space="preserve">.  </w:t>
      </w:r>
      <w:r w:rsidRPr="00891EB5">
        <w:rPr>
          <w:rFonts w:cs="Times New Roman"/>
          <w:bCs/>
          <w:szCs w:val="24"/>
        </w:rPr>
        <w:t xml:space="preserve">So where we began to read the Lord says to them, </w:t>
      </w:r>
      <w:r w:rsidR="004F26F1">
        <w:rPr>
          <w:rFonts w:cs="Times New Roman"/>
          <w:bCs/>
          <w:szCs w:val="24"/>
        </w:rPr>
        <w:t>“</w:t>
      </w:r>
      <w:r w:rsidRPr="00891EB5">
        <w:rPr>
          <w:rFonts w:cs="Times New Roman"/>
          <w:bCs/>
          <w:szCs w:val="24"/>
        </w:rPr>
        <w:t>Children, have ye anything to eat?</w:t>
      </w:r>
      <w:r w:rsidR="004F26F1">
        <w:rPr>
          <w:rFonts w:cs="Times New Roman"/>
          <w:bCs/>
          <w:szCs w:val="24"/>
        </w:rPr>
        <w:t>”</w:t>
      </w:r>
      <w:r w:rsidRPr="00891EB5">
        <w:rPr>
          <w:rFonts w:cs="Times New Roman"/>
          <w:bCs/>
          <w:szCs w:val="24"/>
        </w:rPr>
        <w:t xml:space="preserve">, and that word, </w:t>
      </w:r>
      <w:r w:rsidR="004F26F1">
        <w:rPr>
          <w:rFonts w:cs="Times New Roman"/>
          <w:bCs/>
          <w:szCs w:val="24"/>
        </w:rPr>
        <w:t>“</w:t>
      </w:r>
      <w:r w:rsidRPr="00891EB5">
        <w:rPr>
          <w:rFonts w:cs="Times New Roman"/>
          <w:bCs/>
          <w:szCs w:val="24"/>
        </w:rPr>
        <w:t>children</w:t>
      </w:r>
      <w:r w:rsidR="004F26F1">
        <w:rPr>
          <w:rFonts w:cs="Times New Roman"/>
          <w:bCs/>
          <w:szCs w:val="24"/>
        </w:rPr>
        <w:t>”</w:t>
      </w:r>
      <w:r w:rsidRPr="00891EB5">
        <w:rPr>
          <w:rFonts w:cs="Times New Roman"/>
          <w:bCs/>
          <w:szCs w:val="24"/>
        </w:rPr>
        <w:t xml:space="preserve">, means </w:t>
      </w:r>
      <w:r w:rsidR="004F26F1">
        <w:rPr>
          <w:rFonts w:cs="Times New Roman"/>
          <w:bCs/>
          <w:szCs w:val="24"/>
        </w:rPr>
        <w:t>‘</w:t>
      </w:r>
      <w:r w:rsidRPr="00891EB5">
        <w:rPr>
          <w:rFonts w:cs="Times New Roman"/>
          <w:bCs/>
          <w:szCs w:val="24"/>
        </w:rPr>
        <w:t>little children</w:t>
      </w:r>
      <w:r w:rsidR="004F26F1">
        <w:rPr>
          <w:rFonts w:cs="Times New Roman"/>
          <w:bCs/>
          <w:szCs w:val="24"/>
        </w:rPr>
        <w:t>’</w:t>
      </w:r>
      <w:r w:rsidRPr="00891EB5">
        <w:rPr>
          <w:rFonts w:cs="Times New Roman"/>
          <w:bCs/>
          <w:szCs w:val="24"/>
        </w:rPr>
        <w:t xml:space="preserve">; it is not the same word as </w:t>
      </w:r>
      <w:r w:rsidR="004F26F1">
        <w:rPr>
          <w:rFonts w:cs="Times New Roman"/>
          <w:bCs/>
          <w:szCs w:val="24"/>
        </w:rPr>
        <w:t>“</w:t>
      </w:r>
      <w:r w:rsidRPr="00891EB5">
        <w:rPr>
          <w:rFonts w:cs="Times New Roman"/>
          <w:bCs/>
          <w:szCs w:val="24"/>
        </w:rPr>
        <w:t>children</w:t>
      </w:r>
      <w:r w:rsidR="004F26F1">
        <w:rPr>
          <w:rFonts w:cs="Times New Roman"/>
          <w:bCs/>
          <w:szCs w:val="24"/>
        </w:rPr>
        <w:t>”</w:t>
      </w:r>
      <w:r w:rsidRPr="00891EB5">
        <w:rPr>
          <w:rFonts w:cs="Times New Roman"/>
          <w:bCs/>
          <w:szCs w:val="24"/>
        </w:rPr>
        <w:t xml:space="preserve"> in chapter 13;</w:t>
      </w:r>
      <w:r>
        <w:rPr>
          <w:rFonts w:cs="Times New Roman"/>
          <w:bCs/>
          <w:szCs w:val="24"/>
        </w:rPr>
        <w:t xml:space="preserve"> </w:t>
      </w:r>
      <w:r w:rsidRPr="00891EB5">
        <w:rPr>
          <w:rFonts w:cs="Times New Roman"/>
          <w:bCs/>
          <w:szCs w:val="24"/>
        </w:rPr>
        <w:t>it is the diminutive; it is the same word as John uses for the little children in his family</w:t>
      </w:r>
      <w:r w:rsidR="009B2024">
        <w:rPr>
          <w:rFonts w:cs="Times New Roman"/>
          <w:bCs/>
          <w:szCs w:val="24"/>
        </w:rPr>
        <w:t xml:space="preserve">.  </w:t>
      </w:r>
      <w:r w:rsidRPr="00891EB5">
        <w:rPr>
          <w:rFonts w:cs="Times New Roman"/>
          <w:bCs/>
          <w:szCs w:val="24"/>
        </w:rPr>
        <w:t xml:space="preserve">The Lord is saying, </w:t>
      </w:r>
      <w:r w:rsidR="004F26F1">
        <w:rPr>
          <w:rFonts w:cs="Times New Roman"/>
          <w:bCs/>
          <w:szCs w:val="24"/>
        </w:rPr>
        <w:t>‘</w:t>
      </w:r>
      <w:r w:rsidRPr="00891EB5">
        <w:rPr>
          <w:rFonts w:cs="Times New Roman"/>
          <w:bCs/>
          <w:szCs w:val="24"/>
        </w:rPr>
        <w:t>Little children, have ye anything to eat?</w:t>
      </w:r>
      <w:r w:rsidR="004F26F1">
        <w:rPr>
          <w:rFonts w:cs="Times New Roman"/>
          <w:bCs/>
          <w:szCs w:val="24"/>
        </w:rPr>
        <w:t>’</w:t>
      </w:r>
      <w:r w:rsidRPr="00891EB5">
        <w:rPr>
          <w:rFonts w:cs="Times New Roman"/>
          <w:bCs/>
          <w:szCs w:val="24"/>
        </w:rPr>
        <w:t xml:space="preserve"> </w:t>
      </w:r>
      <w:r w:rsidR="00457E2A">
        <w:rPr>
          <w:rFonts w:cs="Times New Roman"/>
          <w:bCs/>
          <w:szCs w:val="24"/>
        </w:rPr>
        <w:t xml:space="preserve"> </w:t>
      </w:r>
      <w:r w:rsidRPr="00891EB5">
        <w:rPr>
          <w:rFonts w:cs="Times New Roman"/>
          <w:bCs/>
          <w:szCs w:val="24"/>
        </w:rPr>
        <w:t>Who is He addressing</w:t>
      </w:r>
      <w:r w:rsidR="003C3CAD">
        <w:rPr>
          <w:rFonts w:cs="Times New Roman"/>
          <w:bCs/>
          <w:szCs w:val="24"/>
        </w:rPr>
        <w:t xml:space="preserve">?  </w:t>
      </w:r>
      <w:r w:rsidRPr="00891EB5">
        <w:rPr>
          <w:rFonts w:cs="Times New Roman"/>
          <w:bCs/>
          <w:szCs w:val="24"/>
        </w:rPr>
        <w:t xml:space="preserve">He is addressing the very persons He spoke of to the Father in chapter 17 as </w:t>
      </w:r>
      <w:r w:rsidR="004F26F1">
        <w:rPr>
          <w:rFonts w:cs="Times New Roman"/>
          <w:bCs/>
          <w:szCs w:val="24"/>
        </w:rPr>
        <w:t>“</w:t>
      </w:r>
      <w:r w:rsidRPr="00891EB5">
        <w:rPr>
          <w:rFonts w:cs="Times New Roman"/>
          <w:bCs/>
          <w:szCs w:val="24"/>
        </w:rPr>
        <w:t>the men whom thou gavest me</w:t>
      </w:r>
      <w:r w:rsidR="004F26F1">
        <w:rPr>
          <w:rFonts w:cs="Times New Roman"/>
          <w:bCs/>
          <w:szCs w:val="24"/>
        </w:rPr>
        <w:t>”</w:t>
      </w:r>
      <w:r w:rsidR="009B2024">
        <w:rPr>
          <w:rFonts w:cs="Times New Roman"/>
          <w:bCs/>
          <w:szCs w:val="24"/>
        </w:rPr>
        <w:t xml:space="preserve">.  </w:t>
      </w:r>
      <w:r w:rsidRPr="00891EB5">
        <w:rPr>
          <w:rFonts w:cs="Times New Roman"/>
          <w:bCs/>
          <w:szCs w:val="24"/>
        </w:rPr>
        <w:t>In the divine mind they were men, but they were acting like little children, and we can be like that</w:t>
      </w:r>
      <w:r w:rsidR="009B2024">
        <w:rPr>
          <w:rFonts w:cs="Times New Roman"/>
          <w:bCs/>
          <w:szCs w:val="24"/>
        </w:rPr>
        <w:t xml:space="preserve">.  </w:t>
      </w:r>
      <w:r w:rsidRPr="00891EB5">
        <w:rPr>
          <w:rFonts w:cs="Times New Roman"/>
          <w:bCs/>
          <w:szCs w:val="24"/>
        </w:rPr>
        <w:t>While men in the divine mind, in divine purpose, we can act like little children</w:t>
      </w:r>
      <w:r w:rsidR="009B2024">
        <w:rPr>
          <w:rFonts w:cs="Times New Roman"/>
          <w:bCs/>
          <w:szCs w:val="24"/>
        </w:rPr>
        <w:t xml:space="preserve">.  </w:t>
      </w:r>
      <w:r w:rsidRPr="00891EB5">
        <w:rPr>
          <w:rFonts w:cs="Times New Roman"/>
          <w:bCs/>
          <w:szCs w:val="24"/>
        </w:rPr>
        <w:t xml:space="preserve">There is a mild rebuke in what the Lord says here, </w:t>
      </w:r>
      <w:r w:rsidR="004F26F1">
        <w:rPr>
          <w:rFonts w:cs="Times New Roman"/>
          <w:bCs/>
          <w:szCs w:val="24"/>
        </w:rPr>
        <w:t>“</w:t>
      </w:r>
      <w:r w:rsidRPr="00891EB5">
        <w:rPr>
          <w:rFonts w:cs="Times New Roman"/>
          <w:bCs/>
          <w:szCs w:val="24"/>
        </w:rPr>
        <w:t>Children</w:t>
      </w:r>
      <w:r w:rsidR="004F26F1">
        <w:rPr>
          <w:rFonts w:cs="Times New Roman"/>
          <w:bCs/>
          <w:szCs w:val="24"/>
        </w:rPr>
        <w:t>”</w:t>
      </w:r>
      <w:r w:rsidR="009B2024">
        <w:rPr>
          <w:rFonts w:cs="Times New Roman"/>
          <w:bCs/>
          <w:szCs w:val="24"/>
        </w:rPr>
        <w:t xml:space="preserve">.  </w:t>
      </w:r>
      <w:r w:rsidRPr="00891EB5">
        <w:rPr>
          <w:rFonts w:cs="Times New Roman"/>
          <w:bCs/>
          <w:szCs w:val="24"/>
        </w:rPr>
        <w:t>There was also tenderness in it</w:t>
      </w:r>
      <w:r w:rsidR="009B2024">
        <w:rPr>
          <w:rFonts w:cs="Times New Roman"/>
          <w:bCs/>
          <w:szCs w:val="24"/>
        </w:rPr>
        <w:t xml:space="preserve">.  </w:t>
      </w:r>
      <w:r w:rsidRPr="00891EB5">
        <w:rPr>
          <w:rFonts w:cs="Times New Roman"/>
          <w:bCs/>
          <w:szCs w:val="24"/>
        </w:rPr>
        <w:t xml:space="preserve">We have all been involved in this kind of thing, but the Lord said, </w:t>
      </w:r>
      <w:r w:rsidR="004F26F1">
        <w:rPr>
          <w:rFonts w:cs="Times New Roman"/>
          <w:bCs/>
          <w:szCs w:val="24"/>
        </w:rPr>
        <w:t>“</w:t>
      </w:r>
      <w:r w:rsidRPr="00891EB5">
        <w:rPr>
          <w:rFonts w:cs="Times New Roman"/>
          <w:bCs/>
          <w:szCs w:val="24"/>
        </w:rPr>
        <w:t>Have ye anything to eat?</w:t>
      </w:r>
      <w:r w:rsidR="004F26F1">
        <w:rPr>
          <w:rFonts w:cs="Times New Roman"/>
          <w:bCs/>
          <w:szCs w:val="24"/>
        </w:rPr>
        <w:t>”</w:t>
      </w:r>
      <w:r w:rsidRPr="00891EB5">
        <w:rPr>
          <w:rFonts w:cs="Times New Roman"/>
          <w:bCs/>
          <w:szCs w:val="24"/>
        </w:rPr>
        <w:t>; the Lord is concerned about food</w:t>
      </w:r>
      <w:r w:rsidR="009B2024">
        <w:rPr>
          <w:rFonts w:cs="Times New Roman"/>
          <w:bCs/>
          <w:szCs w:val="24"/>
        </w:rPr>
        <w:t xml:space="preserve">.  </w:t>
      </w:r>
      <w:r w:rsidRPr="00891EB5">
        <w:rPr>
          <w:rFonts w:cs="Times New Roman"/>
          <w:bCs/>
          <w:szCs w:val="24"/>
        </w:rPr>
        <w:t>As we said in the reading, we have light, but there is a great need of food</w:t>
      </w:r>
      <w:r w:rsidR="009B2024">
        <w:rPr>
          <w:rFonts w:cs="Times New Roman"/>
          <w:bCs/>
          <w:szCs w:val="24"/>
        </w:rPr>
        <w:t xml:space="preserve">.  </w:t>
      </w:r>
      <w:r w:rsidRPr="00891EB5">
        <w:rPr>
          <w:rFonts w:cs="Times New Roman"/>
          <w:bCs/>
          <w:szCs w:val="24"/>
        </w:rPr>
        <w:t>There is great need to feed individually, and to feed one another, to feed the brethren in our localities, to feed the young people</w:t>
      </w:r>
      <w:r w:rsidR="009B2024">
        <w:rPr>
          <w:rFonts w:cs="Times New Roman"/>
          <w:bCs/>
          <w:szCs w:val="24"/>
        </w:rPr>
        <w:t xml:space="preserve">.  </w:t>
      </w:r>
      <w:r w:rsidRPr="00891EB5">
        <w:rPr>
          <w:rFonts w:cs="Times New Roman"/>
          <w:bCs/>
          <w:szCs w:val="24"/>
        </w:rPr>
        <w:t>What was the commission to Peter</w:t>
      </w:r>
      <w:r w:rsidR="003C3CAD">
        <w:rPr>
          <w:rFonts w:cs="Times New Roman"/>
          <w:bCs/>
          <w:szCs w:val="24"/>
        </w:rPr>
        <w:t xml:space="preserve">?  </w:t>
      </w:r>
      <w:r w:rsidR="004F26F1">
        <w:rPr>
          <w:rFonts w:cs="Times New Roman"/>
          <w:bCs/>
          <w:szCs w:val="24"/>
        </w:rPr>
        <w:t>“</w:t>
      </w:r>
      <w:r w:rsidRPr="00891EB5">
        <w:rPr>
          <w:rFonts w:cs="Times New Roman"/>
          <w:bCs/>
          <w:szCs w:val="24"/>
        </w:rPr>
        <w:t>Feed my lambs</w:t>
      </w:r>
      <w:r w:rsidR="004F26F1">
        <w:rPr>
          <w:rFonts w:cs="Times New Roman"/>
          <w:bCs/>
          <w:szCs w:val="24"/>
        </w:rPr>
        <w:t>”</w:t>
      </w:r>
      <w:r w:rsidRPr="00891EB5">
        <w:rPr>
          <w:rFonts w:cs="Times New Roman"/>
          <w:bCs/>
          <w:szCs w:val="24"/>
        </w:rPr>
        <w:t xml:space="preserve"> and </w:t>
      </w:r>
      <w:r w:rsidR="004F26F1">
        <w:rPr>
          <w:rFonts w:cs="Times New Roman"/>
          <w:bCs/>
          <w:szCs w:val="24"/>
        </w:rPr>
        <w:t>“</w:t>
      </w:r>
      <w:r w:rsidRPr="00891EB5">
        <w:rPr>
          <w:rFonts w:cs="Times New Roman"/>
          <w:bCs/>
          <w:szCs w:val="24"/>
        </w:rPr>
        <w:t>Shepherd my sheep</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Shepherding would involve feeding and also teaching; I believe we have something of teaching, but there is a need of food, </w:t>
      </w:r>
      <w:r w:rsidR="004F26F1">
        <w:rPr>
          <w:rFonts w:cs="Times New Roman"/>
          <w:bCs/>
          <w:szCs w:val="24"/>
        </w:rPr>
        <w:t>“</w:t>
      </w:r>
      <w:r w:rsidRPr="00891EB5">
        <w:rPr>
          <w:rFonts w:cs="Times New Roman"/>
          <w:bCs/>
          <w:szCs w:val="24"/>
        </w:rPr>
        <w:t>Feed my lambs</w:t>
      </w:r>
      <w:r w:rsidR="004F26F1">
        <w:rPr>
          <w:rFonts w:cs="Times New Roman"/>
          <w:bCs/>
          <w:szCs w:val="24"/>
        </w:rPr>
        <w:t>”</w:t>
      </w:r>
      <w:r w:rsidRPr="00891EB5">
        <w:rPr>
          <w:rFonts w:cs="Times New Roman"/>
          <w:bCs/>
          <w:szCs w:val="24"/>
        </w:rPr>
        <w:t xml:space="preserve">, </w:t>
      </w:r>
      <w:r w:rsidR="004F26F1">
        <w:rPr>
          <w:rFonts w:cs="Times New Roman"/>
          <w:bCs/>
          <w:szCs w:val="24"/>
        </w:rPr>
        <w:t>“</w:t>
      </w:r>
      <w:r w:rsidRPr="00891EB5">
        <w:rPr>
          <w:rFonts w:cs="Times New Roman"/>
          <w:bCs/>
          <w:szCs w:val="24"/>
        </w:rPr>
        <w:t>Shepherd my sheep</w:t>
      </w:r>
      <w:r w:rsidR="004F26F1">
        <w:rPr>
          <w:rFonts w:cs="Times New Roman"/>
          <w:bCs/>
          <w:szCs w:val="24"/>
        </w:rPr>
        <w:t>”</w:t>
      </w:r>
      <w:r w:rsidRPr="00891EB5">
        <w:rPr>
          <w:rFonts w:cs="Times New Roman"/>
          <w:bCs/>
          <w:szCs w:val="24"/>
        </w:rPr>
        <w:t xml:space="preserve">, and </w:t>
      </w:r>
      <w:r w:rsidR="004F26F1">
        <w:rPr>
          <w:rFonts w:cs="Times New Roman"/>
          <w:bCs/>
          <w:szCs w:val="24"/>
        </w:rPr>
        <w:t>“</w:t>
      </w:r>
      <w:r w:rsidRPr="00891EB5">
        <w:rPr>
          <w:rFonts w:cs="Times New Roman"/>
          <w:bCs/>
          <w:szCs w:val="24"/>
        </w:rPr>
        <w:t>Feed my sheep</w:t>
      </w:r>
      <w:r w:rsidR="004F26F1">
        <w:rPr>
          <w:rFonts w:cs="Times New Roman"/>
          <w:bCs/>
          <w:szCs w:val="24"/>
        </w:rPr>
        <w:t>”</w:t>
      </w:r>
      <w:r w:rsidR="009B2024">
        <w:rPr>
          <w:rFonts w:cs="Times New Roman"/>
          <w:bCs/>
          <w:szCs w:val="24"/>
        </w:rPr>
        <w:t xml:space="preserve">.  </w:t>
      </w:r>
      <w:r w:rsidRPr="00891EB5">
        <w:rPr>
          <w:rFonts w:cs="Times New Roman"/>
          <w:bCs/>
          <w:szCs w:val="24"/>
        </w:rPr>
        <w:t>This is a great food chapter.</w:t>
      </w:r>
    </w:p>
    <w:p w14:paraId="79CAFF91" w14:textId="3EC2CDD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So He says, </w:t>
      </w:r>
      <w:r w:rsidR="004F26F1">
        <w:rPr>
          <w:rFonts w:cs="Times New Roman"/>
          <w:bCs/>
          <w:szCs w:val="24"/>
        </w:rPr>
        <w:t>‘</w:t>
      </w:r>
      <w:r w:rsidRPr="00891EB5">
        <w:rPr>
          <w:rFonts w:cs="Times New Roman"/>
          <w:bCs/>
          <w:szCs w:val="24"/>
        </w:rPr>
        <w:t>Little children, have ye anything to eat?</w:t>
      </w:r>
      <w:r w:rsidR="004F26F1">
        <w:rPr>
          <w:rFonts w:cs="Times New Roman"/>
          <w:bCs/>
          <w:szCs w:val="24"/>
        </w:rPr>
        <w:t>’</w:t>
      </w:r>
      <w:r w:rsidR="00215345">
        <w:rPr>
          <w:rFonts w:cs="Times New Roman"/>
          <w:bCs/>
          <w:szCs w:val="24"/>
        </w:rPr>
        <w:t xml:space="preserve"> </w:t>
      </w:r>
      <w:r w:rsidRPr="00891EB5">
        <w:rPr>
          <w:rFonts w:cs="Times New Roman"/>
          <w:bCs/>
          <w:szCs w:val="24"/>
        </w:rPr>
        <w:t xml:space="preserve"> What do they say</w:t>
      </w:r>
      <w:r w:rsidR="003C3CAD">
        <w:rPr>
          <w:rFonts w:cs="Times New Roman"/>
          <w:bCs/>
          <w:szCs w:val="24"/>
        </w:rPr>
        <w:t xml:space="preserve">?  </w:t>
      </w:r>
      <w:r w:rsidR="004F26F1">
        <w:rPr>
          <w:rFonts w:cs="Times New Roman"/>
          <w:bCs/>
          <w:szCs w:val="24"/>
        </w:rPr>
        <w:t>‘</w:t>
      </w:r>
      <w:r w:rsidRPr="00891EB5">
        <w:rPr>
          <w:rFonts w:cs="Times New Roman"/>
          <w:bCs/>
          <w:szCs w:val="24"/>
        </w:rPr>
        <w:t>No</w:t>
      </w:r>
      <w:r w:rsidR="004F26F1">
        <w:rPr>
          <w:rFonts w:cs="Times New Roman"/>
          <w:bCs/>
          <w:szCs w:val="24"/>
        </w:rPr>
        <w:t>’</w:t>
      </w:r>
      <w:r w:rsidR="009B2024">
        <w:rPr>
          <w:rFonts w:cs="Times New Roman"/>
          <w:bCs/>
          <w:szCs w:val="24"/>
        </w:rPr>
        <w:t xml:space="preserve">.  </w:t>
      </w:r>
      <w:r w:rsidRPr="00891EB5">
        <w:rPr>
          <w:rFonts w:cs="Times New Roman"/>
          <w:bCs/>
          <w:szCs w:val="24"/>
        </w:rPr>
        <w:t>Their independent move had been fruitless</w:t>
      </w:r>
      <w:r w:rsidR="009B2024">
        <w:rPr>
          <w:rFonts w:cs="Times New Roman"/>
          <w:bCs/>
          <w:szCs w:val="24"/>
        </w:rPr>
        <w:t xml:space="preserve">.  </w:t>
      </w:r>
      <w:r w:rsidRPr="00891EB5">
        <w:rPr>
          <w:rFonts w:cs="Times New Roman"/>
          <w:bCs/>
          <w:szCs w:val="24"/>
        </w:rPr>
        <w:t xml:space="preserve">The Lord gives them instructions, </w:t>
      </w:r>
      <w:r w:rsidR="004F26F1">
        <w:rPr>
          <w:rFonts w:cs="Times New Roman"/>
          <w:bCs/>
          <w:szCs w:val="24"/>
        </w:rPr>
        <w:t>“</w:t>
      </w:r>
      <w:r w:rsidRPr="00891EB5">
        <w:rPr>
          <w:rFonts w:cs="Times New Roman"/>
          <w:bCs/>
          <w:szCs w:val="24"/>
        </w:rPr>
        <w:t>Cast the net at the right side of the ship and ye will find</w:t>
      </w:r>
      <w:r w:rsidR="004F26F1">
        <w:rPr>
          <w:rFonts w:cs="Times New Roman"/>
          <w:bCs/>
          <w:szCs w:val="24"/>
        </w:rPr>
        <w:t>”</w:t>
      </w:r>
      <w:r w:rsidR="009B2024">
        <w:rPr>
          <w:rFonts w:cs="Times New Roman"/>
          <w:bCs/>
          <w:szCs w:val="24"/>
        </w:rPr>
        <w:t xml:space="preserve">.  </w:t>
      </w:r>
      <w:r w:rsidRPr="00891EB5">
        <w:rPr>
          <w:rFonts w:cs="Times New Roman"/>
          <w:bCs/>
          <w:szCs w:val="24"/>
        </w:rPr>
        <w:t>They are now acting under the Lord</w:t>
      </w:r>
      <w:r w:rsidR="004F26F1">
        <w:rPr>
          <w:rFonts w:cs="Times New Roman"/>
          <w:bCs/>
          <w:szCs w:val="24"/>
        </w:rPr>
        <w:t>’</w:t>
      </w:r>
      <w:r w:rsidRPr="00891EB5">
        <w:rPr>
          <w:rFonts w:cs="Times New Roman"/>
          <w:bCs/>
          <w:szCs w:val="24"/>
        </w:rPr>
        <w:t>s direction</w:t>
      </w:r>
      <w:r w:rsidR="009B2024">
        <w:rPr>
          <w:rFonts w:cs="Times New Roman"/>
          <w:bCs/>
          <w:szCs w:val="24"/>
        </w:rPr>
        <w:t xml:space="preserve">.  </w:t>
      </w:r>
      <w:r w:rsidRPr="00891EB5">
        <w:rPr>
          <w:rFonts w:cs="Times New Roman"/>
          <w:bCs/>
          <w:szCs w:val="24"/>
        </w:rPr>
        <w:t xml:space="preserve">What I am somewhat labouring to get at is this, that we should be on the outlook for what the Lord is indicating, to make room for what the Lord has in mind; not to have too much in mind ourselves but to be on the outlook </w:t>
      </w:r>
      <w:r w:rsidRPr="00891EB5">
        <w:rPr>
          <w:rFonts w:cs="Times New Roman"/>
          <w:bCs/>
          <w:szCs w:val="24"/>
        </w:rPr>
        <w:lastRenderedPageBreak/>
        <w:t>for what the Lord is indicating</w:t>
      </w:r>
      <w:r w:rsidR="009B2024">
        <w:rPr>
          <w:rFonts w:cs="Times New Roman"/>
          <w:bCs/>
          <w:szCs w:val="24"/>
        </w:rPr>
        <w:t xml:space="preserve">.  </w:t>
      </w:r>
      <w:r w:rsidRPr="00891EB5">
        <w:rPr>
          <w:rFonts w:cs="Times New Roman"/>
          <w:bCs/>
          <w:szCs w:val="24"/>
        </w:rPr>
        <w:t xml:space="preserve">So He says here (they do not know who is speaking, they do not yet know it is the Lord), </w:t>
      </w:r>
      <w:r w:rsidR="004F26F1">
        <w:rPr>
          <w:rFonts w:cs="Times New Roman"/>
          <w:bCs/>
          <w:szCs w:val="24"/>
        </w:rPr>
        <w:t>“</w:t>
      </w:r>
      <w:r w:rsidRPr="00891EB5">
        <w:rPr>
          <w:rFonts w:cs="Times New Roman"/>
          <w:bCs/>
          <w:szCs w:val="24"/>
        </w:rPr>
        <w:t>Cast the net at the right side of the ship and ye will find</w:t>
      </w:r>
      <w:r w:rsidR="004F26F1">
        <w:rPr>
          <w:rFonts w:cs="Times New Roman"/>
          <w:bCs/>
          <w:szCs w:val="24"/>
        </w:rPr>
        <w:t>”</w:t>
      </w:r>
      <w:r w:rsidRPr="00891EB5">
        <w:rPr>
          <w:rFonts w:cs="Times New Roman"/>
          <w:bCs/>
          <w:szCs w:val="24"/>
        </w:rPr>
        <w:t>; they</w:t>
      </w:r>
      <w:r>
        <w:rPr>
          <w:rFonts w:cs="Times New Roman"/>
          <w:bCs/>
          <w:szCs w:val="24"/>
        </w:rPr>
        <w:t xml:space="preserve"> </w:t>
      </w:r>
      <w:r w:rsidRPr="00891EB5">
        <w:rPr>
          <w:rFonts w:cs="Times New Roman"/>
          <w:bCs/>
          <w:szCs w:val="24"/>
        </w:rPr>
        <w:t>acted under the Lord</w:t>
      </w:r>
      <w:r w:rsidR="004F26F1">
        <w:rPr>
          <w:rFonts w:cs="Times New Roman"/>
          <w:bCs/>
          <w:szCs w:val="24"/>
        </w:rPr>
        <w:t>’</w:t>
      </w:r>
      <w:r w:rsidRPr="00891EB5">
        <w:rPr>
          <w:rFonts w:cs="Times New Roman"/>
          <w:bCs/>
          <w:szCs w:val="24"/>
        </w:rPr>
        <w:t>s instructions and there was a great result</w:t>
      </w:r>
      <w:r w:rsidR="009B2024">
        <w:rPr>
          <w:rFonts w:cs="Times New Roman"/>
          <w:bCs/>
          <w:szCs w:val="24"/>
        </w:rPr>
        <w:t xml:space="preserve">.  </w:t>
      </w:r>
      <w:r w:rsidRPr="00891EB5">
        <w:rPr>
          <w:rFonts w:cs="Times New Roman"/>
          <w:bCs/>
          <w:szCs w:val="24"/>
        </w:rPr>
        <w:t xml:space="preserve">So the Lord says to them, </w:t>
      </w:r>
      <w:r w:rsidR="004F26F1">
        <w:rPr>
          <w:rFonts w:cs="Times New Roman"/>
          <w:bCs/>
          <w:szCs w:val="24"/>
        </w:rPr>
        <w:t>“</w:t>
      </w:r>
      <w:r w:rsidRPr="00891EB5">
        <w:rPr>
          <w:rFonts w:cs="Times New Roman"/>
          <w:bCs/>
          <w:szCs w:val="24"/>
        </w:rPr>
        <w:t>Bring of the fishes which ye have now taken</w:t>
      </w:r>
      <w:r w:rsidR="004F26F1">
        <w:rPr>
          <w:rFonts w:cs="Times New Roman"/>
          <w:bCs/>
          <w:szCs w:val="24"/>
        </w:rPr>
        <w:t>”</w:t>
      </w:r>
      <w:r w:rsidRPr="00891EB5">
        <w:rPr>
          <w:rFonts w:cs="Times New Roman"/>
          <w:bCs/>
          <w:szCs w:val="24"/>
        </w:rPr>
        <w:t>; taken under His direction</w:t>
      </w:r>
      <w:r w:rsidR="009B2024">
        <w:rPr>
          <w:rFonts w:cs="Times New Roman"/>
          <w:bCs/>
          <w:szCs w:val="24"/>
        </w:rPr>
        <w:t xml:space="preserve">.  </w:t>
      </w:r>
      <w:r w:rsidRPr="00891EB5">
        <w:rPr>
          <w:rFonts w:cs="Times New Roman"/>
          <w:bCs/>
          <w:szCs w:val="24"/>
        </w:rPr>
        <w:t xml:space="preserve">They are now in the place of contributors; they had answered Him, </w:t>
      </w:r>
      <w:r w:rsidR="004F26F1">
        <w:rPr>
          <w:rFonts w:cs="Times New Roman"/>
          <w:bCs/>
          <w:szCs w:val="24"/>
        </w:rPr>
        <w:t>‘</w:t>
      </w:r>
      <w:r w:rsidRPr="00891EB5">
        <w:rPr>
          <w:rFonts w:cs="Times New Roman"/>
          <w:bCs/>
          <w:szCs w:val="24"/>
        </w:rPr>
        <w:t>No</w:t>
      </w:r>
      <w:r w:rsidR="004F26F1">
        <w:rPr>
          <w:rFonts w:cs="Times New Roman"/>
          <w:bCs/>
          <w:szCs w:val="24"/>
        </w:rPr>
        <w:t>’</w:t>
      </w:r>
      <w:r w:rsidRPr="00891EB5">
        <w:rPr>
          <w:rFonts w:cs="Times New Roman"/>
          <w:bCs/>
          <w:szCs w:val="24"/>
        </w:rPr>
        <w:t xml:space="preserve">; nothing to eat, but under His direction it is now, </w:t>
      </w:r>
      <w:r w:rsidR="004F26F1">
        <w:rPr>
          <w:rFonts w:cs="Times New Roman"/>
          <w:bCs/>
          <w:szCs w:val="24"/>
        </w:rPr>
        <w:t>“</w:t>
      </w:r>
      <w:r w:rsidRPr="00891EB5">
        <w:rPr>
          <w:rFonts w:cs="Times New Roman"/>
          <w:bCs/>
          <w:szCs w:val="24"/>
        </w:rPr>
        <w:t>Bring of the fishes which ye have now taken</w:t>
      </w:r>
      <w:r w:rsidR="004F26F1">
        <w:rPr>
          <w:rFonts w:cs="Times New Roman"/>
          <w:bCs/>
          <w:szCs w:val="24"/>
        </w:rPr>
        <w:t>”</w:t>
      </w:r>
      <w:r w:rsidR="009B2024">
        <w:rPr>
          <w:rFonts w:cs="Times New Roman"/>
          <w:bCs/>
          <w:szCs w:val="24"/>
        </w:rPr>
        <w:t xml:space="preserve">.  </w:t>
      </w:r>
      <w:r w:rsidRPr="00891EB5">
        <w:rPr>
          <w:rFonts w:cs="Times New Roman"/>
          <w:bCs/>
          <w:szCs w:val="24"/>
        </w:rPr>
        <w:t>They saw a fire of coals there and fish laid on it, and bread; the Lord had the food supply, but He allowed them to contribute to this food supply as they acted under His direction.</w:t>
      </w:r>
    </w:p>
    <w:p w14:paraId="74E66D3D" w14:textId="45BFDA77" w:rsidR="00891EB5" w:rsidRDefault="00891EB5" w:rsidP="00891EB5">
      <w:pPr>
        <w:spacing w:before="120" w:after="0" w:line="240" w:lineRule="auto"/>
        <w:ind w:firstLine="720"/>
        <w:jc w:val="both"/>
        <w:rPr>
          <w:rFonts w:cs="Times New Roman"/>
          <w:bCs/>
          <w:szCs w:val="24"/>
        </w:rPr>
      </w:pPr>
      <w:r w:rsidRPr="00891EB5">
        <w:rPr>
          <w:rFonts w:cs="Times New Roman"/>
          <w:bCs/>
          <w:szCs w:val="24"/>
        </w:rPr>
        <w:t>How important it is, dear brethren</w:t>
      </w:r>
      <w:r w:rsidR="009B2024">
        <w:rPr>
          <w:rFonts w:cs="Times New Roman"/>
          <w:bCs/>
          <w:szCs w:val="24"/>
        </w:rPr>
        <w:t xml:space="preserve">.  </w:t>
      </w:r>
      <w:r w:rsidRPr="00891EB5">
        <w:rPr>
          <w:rFonts w:cs="Times New Roman"/>
          <w:bCs/>
          <w:szCs w:val="24"/>
        </w:rPr>
        <w:t>We all tend to do things and say things and afterwards endeavour to justify what we have done or what we have said; but that is the wrong way round, that is surely the wrong way round</w:t>
      </w:r>
      <w:r w:rsidR="009B2024">
        <w:rPr>
          <w:rFonts w:cs="Times New Roman"/>
          <w:bCs/>
          <w:szCs w:val="24"/>
        </w:rPr>
        <w:t xml:space="preserve">.  </w:t>
      </w:r>
      <w:r w:rsidRPr="00891EB5">
        <w:rPr>
          <w:rFonts w:cs="Times New Roman"/>
          <w:bCs/>
          <w:szCs w:val="24"/>
        </w:rPr>
        <w:t>The Lord would have us act and speak under His direction</w:t>
      </w:r>
      <w:r w:rsidR="009B2024">
        <w:rPr>
          <w:rFonts w:cs="Times New Roman"/>
          <w:bCs/>
          <w:szCs w:val="24"/>
        </w:rPr>
        <w:t xml:space="preserve">.  </w:t>
      </w:r>
      <w:r w:rsidRPr="00891EB5">
        <w:rPr>
          <w:rFonts w:cs="Times New Roman"/>
          <w:bCs/>
          <w:szCs w:val="24"/>
        </w:rPr>
        <w:t>I know it is a high level; we have to overcome much to get into this line, but it is what the Lord would say to us, I am sure, in the time in which we are now at the end of this dispensation</w:t>
      </w:r>
      <w:r w:rsidR="009B2024">
        <w:rPr>
          <w:rFonts w:cs="Times New Roman"/>
          <w:bCs/>
          <w:szCs w:val="24"/>
        </w:rPr>
        <w:t xml:space="preserve">.  </w:t>
      </w:r>
      <w:r w:rsidRPr="00891EB5">
        <w:rPr>
          <w:rFonts w:cs="Times New Roman"/>
          <w:bCs/>
          <w:szCs w:val="24"/>
        </w:rPr>
        <w:t>It is John</w:t>
      </w:r>
      <w:r w:rsidR="004F26F1">
        <w:rPr>
          <w:rFonts w:cs="Times New Roman"/>
          <w:bCs/>
          <w:szCs w:val="24"/>
        </w:rPr>
        <w:t>’</w:t>
      </w:r>
      <w:r w:rsidRPr="00891EB5">
        <w:rPr>
          <w:rFonts w:cs="Times New Roman"/>
          <w:bCs/>
          <w:szCs w:val="24"/>
        </w:rPr>
        <w:t>s message for us from his gospel, from one point of view; to be sensitive, to be exercised, to see where the Lord is and what He is doing and what He is indicating</w:t>
      </w:r>
      <w:r w:rsidR="009B2024">
        <w:rPr>
          <w:rFonts w:cs="Times New Roman"/>
          <w:bCs/>
          <w:szCs w:val="24"/>
        </w:rPr>
        <w:t xml:space="preserve">.  </w:t>
      </w:r>
      <w:r w:rsidRPr="00891EB5">
        <w:rPr>
          <w:rFonts w:cs="Times New Roman"/>
          <w:bCs/>
          <w:szCs w:val="24"/>
        </w:rPr>
        <w:t xml:space="preserve">So He says, as we well know, </w:t>
      </w:r>
      <w:r w:rsidR="004F26F1">
        <w:rPr>
          <w:rFonts w:cs="Times New Roman"/>
          <w:bCs/>
          <w:szCs w:val="24"/>
        </w:rPr>
        <w:t>“</w:t>
      </w:r>
      <w:r w:rsidRPr="00891EB5">
        <w:rPr>
          <w:rFonts w:cs="Times New Roman"/>
          <w:bCs/>
          <w:szCs w:val="24"/>
        </w:rPr>
        <w:t>Come and dine</w:t>
      </w:r>
      <w:r w:rsidR="004F26F1">
        <w:rPr>
          <w:rFonts w:cs="Times New Roman"/>
          <w:bCs/>
          <w:szCs w:val="24"/>
        </w:rPr>
        <w:t>”</w:t>
      </w:r>
      <w:r w:rsidR="009B2024">
        <w:rPr>
          <w:rFonts w:cs="Times New Roman"/>
          <w:bCs/>
          <w:szCs w:val="24"/>
        </w:rPr>
        <w:t xml:space="preserve">.  </w:t>
      </w:r>
      <w:r w:rsidRPr="00891EB5">
        <w:rPr>
          <w:rFonts w:cs="Times New Roman"/>
          <w:bCs/>
          <w:szCs w:val="24"/>
        </w:rPr>
        <w:t>How full is the Lord</w:t>
      </w:r>
      <w:r w:rsidR="004F26F1">
        <w:rPr>
          <w:rFonts w:cs="Times New Roman"/>
          <w:bCs/>
          <w:szCs w:val="24"/>
        </w:rPr>
        <w:t>’</w:t>
      </w:r>
      <w:r w:rsidRPr="00891EB5">
        <w:rPr>
          <w:rFonts w:cs="Times New Roman"/>
          <w:bCs/>
          <w:szCs w:val="24"/>
        </w:rPr>
        <w:t>s provision!</w:t>
      </w:r>
    </w:p>
    <w:p w14:paraId="2860ADDF" w14:textId="45E65B5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 have said enough, dear brethren; I trust it is acceptable; I trust we will all benefit, for the Lord</w:t>
      </w:r>
      <w:r w:rsidR="004F26F1">
        <w:rPr>
          <w:rFonts w:cs="Times New Roman"/>
          <w:bCs/>
          <w:szCs w:val="24"/>
        </w:rPr>
        <w:t>’</w:t>
      </w:r>
      <w:r w:rsidRPr="00891EB5">
        <w:rPr>
          <w:rFonts w:cs="Times New Roman"/>
          <w:bCs/>
          <w:szCs w:val="24"/>
        </w:rPr>
        <w:t>s pleasure and glory; not for our glory, but for His glory, for His name</w:t>
      </w:r>
      <w:r w:rsidR="004F26F1">
        <w:rPr>
          <w:rFonts w:cs="Times New Roman"/>
          <w:bCs/>
          <w:szCs w:val="24"/>
        </w:rPr>
        <w:t>’</w:t>
      </w:r>
      <w:r w:rsidRPr="00891EB5">
        <w:rPr>
          <w:rFonts w:cs="Times New Roman"/>
          <w:bCs/>
          <w:szCs w:val="24"/>
        </w:rPr>
        <w:t>s sake.</w:t>
      </w:r>
    </w:p>
    <w:p w14:paraId="4B7F9F3C" w14:textId="77777777" w:rsidR="00891EB5" w:rsidRDefault="00891EB5" w:rsidP="00891EB5">
      <w:pPr>
        <w:spacing w:before="120" w:after="0" w:line="240" w:lineRule="auto"/>
        <w:jc w:val="both"/>
        <w:rPr>
          <w:rFonts w:cs="Times New Roman"/>
          <w:bCs/>
          <w:szCs w:val="24"/>
        </w:rPr>
      </w:pPr>
    </w:p>
    <w:p w14:paraId="4AE530C5" w14:textId="6C9D2178" w:rsidR="00891EB5" w:rsidRPr="00891EB5" w:rsidRDefault="00891EB5" w:rsidP="00891EB5">
      <w:pPr>
        <w:spacing w:before="120" w:after="0" w:line="240" w:lineRule="auto"/>
        <w:jc w:val="both"/>
        <w:rPr>
          <w:rFonts w:cs="Times New Roman"/>
          <w:b/>
          <w:szCs w:val="24"/>
        </w:rPr>
      </w:pPr>
      <w:r w:rsidRPr="00891EB5">
        <w:rPr>
          <w:rFonts w:cs="Times New Roman"/>
          <w:b/>
          <w:szCs w:val="24"/>
        </w:rPr>
        <w:t>DORKING</w:t>
      </w:r>
    </w:p>
    <w:p w14:paraId="13B02C99" w14:textId="1C1C558E" w:rsidR="00891EB5" w:rsidRPr="00891EB5" w:rsidRDefault="00891EB5" w:rsidP="00891EB5">
      <w:pPr>
        <w:spacing w:before="120" w:after="0" w:line="240" w:lineRule="auto"/>
        <w:jc w:val="both"/>
        <w:rPr>
          <w:rFonts w:cs="Times New Roman"/>
          <w:b/>
          <w:szCs w:val="24"/>
        </w:rPr>
      </w:pPr>
      <w:r w:rsidRPr="00891EB5">
        <w:rPr>
          <w:rFonts w:cs="Times New Roman"/>
          <w:b/>
          <w:szCs w:val="24"/>
        </w:rPr>
        <w:t>9</w:t>
      </w:r>
      <w:r w:rsidRPr="00891EB5">
        <w:rPr>
          <w:rFonts w:cs="Times New Roman"/>
          <w:b/>
          <w:szCs w:val="24"/>
          <w:vertAlign w:val="superscript"/>
        </w:rPr>
        <w:t>th</w:t>
      </w:r>
      <w:r w:rsidRPr="00891EB5">
        <w:rPr>
          <w:rFonts w:cs="Times New Roman"/>
          <w:b/>
          <w:szCs w:val="24"/>
        </w:rPr>
        <w:t xml:space="preserve"> July 1983</w:t>
      </w:r>
    </w:p>
    <w:p w14:paraId="533AF7B5" w14:textId="054270C3" w:rsidR="00891EB5" w:rsidRDefault="00891EB5" w:rsidP="00891EB5">
      <w:pPr>
        <w:spacing w:before="120" w:after="0" w:line="240" w:lineRule="auto"/>
        <w:jc w:val="center"/>
        <w:rPr>
          <w:rFonts w:cs="Times New Roman"/>
          <w:bCs/>
          <w:szCs w:val="24"/>
        </w:rPr>
      </w:pPr>
      <w:r w:rsidRPr="00FD428C">
        <w:rPr>
          <w:rFonts w:cs="Times New Roman"/>
          <w:bCs/>
          <w:szCs w:val="24"/>
        </w:rPr>
        <w:t>_____________________</w:t>
      </w:r>
    </w:p>
    <w:p w14:paraId="580F90FD" w14:textId="77777777" w:rsidR="00A60056" w:rsidRDefault="00A60056">
      <w:pPr>
        <w:rPr>
          <w:rFonts w:cs="Times New Roman"/>
          <w:bCs/>
          <w:szCs w:val="24"/>
        </w:rPr>
      </w:pPr>
      <w:r>
        <w:rPr>
          <w:rFonts w:cs="Times New Roman"/>
          <w:bCs/>
          <w:szCs w:val="24"/>
        </w:rPr>
        <w:br w:type="page"/>
      </w:r>
    </w:p>
    <w:p w14:paraId="3F5E9E5C" w14:textId="5AA4C261" w:rsidR="00A60056" w:rsidRPr="00A60056" w:rsidRDefault="004F26F1" w:rsidP="00A60056">
      <w:pPr>
        <w:pStyle w:val="Heading1"/>
      </w:pPr>
      <w:bookmarkStart w:id="94" w:name="_Toc26879141"/>
      <w:bookmarkStart w:id="95" w:name="_Toc35685499"/>
      <w:r>
        <w:lastRenderedPageBreak/>
        <w:t>“</w:t>
      </w:r>
      <w:r w:rsidR="00A60056" w:rsidRPr="00A60056">
        <w:t>THE GOOD PART</w:t>
      </w:r>
      <w:r>
        <w:t>”</w:t>
      </w:r>
      <w:bookmarkEnd w:id="94"/>
      <w:bookmarkEnd w:id="95"/>
    </w:p>
    <w:p w14:paraId="1B9C9257"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Luke 10: 38-42</w:t>
      </w:r>
    </w:p>
    <w:p w14:paraId="49665C31" w14:textId="77777777" w:rsidR="00A60056" w:rsidRPr="00A60056" w:rsidRDefault="00A60056" w:rsidP="00A60056">
      <w:pPr>
        <w:spacing w:after="0" w:line="240" w:lineRule="auto"/>
        <w:jc w:val="both"/>
        <w:rPr>
          <w:rFonts w:cs="Times New Roman"/>
          <w:b/>
          <w:szCs w:val="24"/>
        </w:rPr>
      </w:pPr>
      <w:r w:rsidRPr="00A60056">
        <w:rPr>
          <w:rFonts w:cs="Times New Roman"/>
          <w:b/>
          <w:szCs w:val="24"/>
        </w:rPr>
        <w:t>Matthew 11: 25-30</w:t>
      </w:r>
    </w:p>
    <w:p w14:paraId="65172A52" w14:textId="79839E8C" w:rsidR="00A60056" w:rsidRPr="00A60056" w:rsidRDefault="00A60056" w:rsidP="00A60056">
      <w:pPr>
        <w:spacing w:after="0" w:line="240" w:lineRule="auto"/>
        <w:jc w:val="both"/>
        <w:rPr>
          <w:rFonts w:cs="Times New Roman"/>
          <w:b/>
          <w:szCs w:val="24"/>
        </w:rPr>
      </w:pPr>
      <w:r w:rsidRPr="00A60056">
        <w:rPr>
          <w:rFonts w:cs="Times New Roman"/>
          <w:b/>
          <w:szCs w:val="24"/>
        </w:rPr>
        <w:t>John 12: 23-26; 13: 21-25</w:t>
      </w:r>
    </w:p>
    <w:p w14:paraId="44BF815A" w14:textId="471207E2"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At the end of our reading the question was raised as to how our state can be improved</w:t>
      </w:r>
      <w:r w:rsidR="009B2024">
        <w:rPr>
          <w:rFonts w:cs="Times New Roman"/>
          <w:bCs/>
          <w:szCs w:val="24"/>
        </w:rPr>
        <w:t>—</w:t>
      </w:r>
      <w:r w:rsidRPr="00A60056">
        <w:rPr>
          <w:rFonts w:cs="Times New Roman"/>
          <w:bCs/>
          <w:szCs w:val="24"/>
        </w:rPr>
        <w:t>a very important question</w:t>
      </w:r>
      <w:r w:rsidR="009B2024">
        <w:rPr>
          <w:rFonts w:cs="Times New Roman"/>
          <w:bCs/>
          <w:szCs w:val="24"/>
        </w:rPr>
        <w:t xml:space="preserve">.  </w:t>
      </w:r>
      <w:r w:rsidRPr="00A60056">
        <w:rPr>
          <w:rFonts w:cs="Times New Roman"/>
          <w:bCs/>
          <w:szCs w:val="24"/>
        </w:rPr>
        <w:t>We have, of course, first of all to acknowledge that our state needs improvement</w:t>
      </w:r>
      <w:r w:rsidR="009B2024">
        <w:rPr>
          <w:rFonts w:cs="Times New Roman"/>
          <w:bCs/>
          <w:szCs w:val="24"/>
        </w:rPr>
        <w:t xml:space="preserve">.  </w:t>
      </w:r>
      <w:r w:rsidRPr="00A60056">
        <w:rPr>
          <w:rFonts w:cs="Times New Roman"/>
          <w:bCs/>
          <w:szCs w:val="24"/>
        </w:rPr>
        <w:t>The Spirit would help us; we are not to be over-occupied with the low state but rather with how it can be improved.</w:t>
      </w:r>
    </w:p>
    <w:p w14:paraId="01D23350" w14:textId="769507A9"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 xml:space="preserve">I would like to speak about the </w:t>
      </w:r>
      <w:r w:rsidR="004F26F1">
        <w:rPr>
          <w:rFonts w:cs="Times New Roman"/>
          <w:bCs/>
          <w:szCs w:val="24"/>
        </w:rPr>
        <w:t>“</w:t>
      </w:r>
      <w:r w:rsidRPr="00A60056">
        <w:rPr>
          <w:rFonts w:cs="Times New Roman"/>
          <w:bCs/>
          <w:szCs w:val="24"/>
        </w:rPr>
        <w:t>good part</w:t>
      </w:r>
      <w:r w:rsidR="004F26F1">
        <w:rPr>
          <w:rFonts w:cs="Times New Roman"/>
          <w:bCs/>
          <w:szCs w:val="24"/>
        </w:rPr>
        <w:t>”</w:t>
      </w:r>
      <w:r w:rsidR="009B2024">
        <w:rPr>
          <w:rFonts w:cs="Times New Roman"/>
          <w:bCs/>
          <w:szCs w:val="24"/>
        </w:rPr>
        <w:t xml:space="preserve">.  </w:t>
      </w:r>
      <w:r w:rsidRPr="00A60056">
        <w:rPr>
          <w:rFonts w:cs="Times New Roman"/>
          <w:bCs/>
          <w:szCs w:val="24"/>
        </w:rPr>
        <w:t>We can be in the midst of a low state, crying to the Lord for help, and that is good for us, but there is another way</w:t>
      </w:r>
      <w:r w:rsidR="009B2024">
        <w:rPr>
          <w:rFonts w:cs="Times New Roman"/>
          <w:bCs/>
          <w:szCs w:val="24"/>
        </w:rPr>
        <w:t xml:space="preserve">.  </w:t>
      </w:r>
      <w:r w:rsidRPr="00A60056">
        <w:rPr>
          <w:rFonts w:cs="Times New Roman"/>
          <w:bCs/>
          <w:szCs w:val="24"/>
        </w:rPr>
        <w:t>We can be feeling conditions and cry to the Lord about them, but the other way is, we can be with the Lord viewing the conditions; that is where the Lord would have us be</w:t>
      </w:r>
      <w:r w:rsidR="009B2024">
        <w:rPr>
          <w:rFonts w:cs="Times New Roman"/>
          <w:bCs/>
          <w:szCs w:val="24"/>
        </w:rPr>
        <w:t xml:space="preserve">.  </w:t>
      </w:r>
      <w:r w:rsidRPr="00A60056">
        <w:rPr>
          <w:rFonts w:cs="Times New Roman"/>
          <w:bCs/>
          <w:szCs w:val="24"/>
        </w:rPr>
        <w:t>We are often concerned as to whether the Lord is with us, and I suppose many companies of believers think the Lord is with them, or try to believe the Lord is with them</w:t>
      </w:r>
      <w:r w:rsidR="009B2024">
        <w:rPr>
          <w:rFonts w:cs="Times New Roman"/>
          <w:bCs/>
          <w:szCs w:val="24"/>
        </w:rPr>
        <w:t xml:space="preserve">.  </w:t>
      </w:r>
      <w:r w:rsidRPr="00A60056">
        <w:rPr>
          <w:rFonts w:cs="Times New Roman"/>
          <w:bCs/>
          <w:szCs w:val="24"/>
        </w:rPr>
        <w:t>What is far more important is that we should be exercised to be with the Lord; He will not put obstacles in our way if we are really desirous of being with Him and viewing things as He views them</w:t>
      </w:r>
      <w:r w:rsidR="009B2024">
        <w:rPr>
          <w:rFonts w:cs="Times New Roman"/>
          <w:bCs/>
          <w:szCs w:val="24"/>
        </w:rPr>
        <w:t xml:space="preserve">.  </w:t>
      </w:r>
      <w:r w:rsidRPr="00A60056">
        <w:rPr>
          <w:rFonts w:cs="Times New Roman"/>
          <w:bCs/>
          <w:szCs w:val="24"/>
        </w:rPr>
        <w:t>It is open to every one of us.</w:t>
      </w:r>
    </w:p>
    <w:p w14:paraId="780740D4" w14:textId="1509D098"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 begin with this homely incident in Martha</w:t>
      </w:r>
      <w:r w:rsidR="004F26F1">
        <w:rPr>
          <w:rFonts w:cs="Times New Roman"/>
          <w:bCs/>
          <w:szCs w:val="24"/>
        </w:rPr>
        <w:t>’</w:t>
      </w:r>
      <w:r w:rsidRPr="00A60056">
        <w:rPr>
          <w:rFonts w:cs="Times New Roman"/>
          <w:bCs/>
          <w:szCs w:val="24"/>
        </w:rPr>
        <w:t>s house</w:t>
      </w:r>
      <w:r w:rsidR="009B2024">
        <w:rPr>
          <w:rFonts w:cs="Times New Roman"/>
          <w:bCs/>
          <w:szCs w:val="24"/>
        </w:rPr>
        <w:t xml:space="preserve">.  </w:t>
      </w:r>
      <w:r w:rsidR="004F26F1">
        <w:rPr>
          <w:rFonts w:cs="Times New Roman"/>
          <w:bCs/>
          <w:szCs w:val="24"/>
        </w:rPr>
        <w:t>“</w:t>
      </w:r>
      <w:r w:rsidRPr="00A60056">
        <w:rPr>
          <w:rFonts w:cs="Times New Roman"/>
          <w:bCs/>
          <w:szCs w:val="24"/>
        </w:rPr>
        <w:t>He entered into a certain village; and a certain woman, Martha by name, received him into her house</w:t>
      </w:r>
      <w:r w:rsidR="004F26F1">
        <w:rPr>
          <w:rFonts w:cs="Times New Roman"/>
          <w:bCs/>
          <w:szCs w:val="24"/>
        </w:rPr>
        <w:t>”</w:t>
      </w:r>
      <w:r w:rsidR="009B2024">
        <w:rPr>
          <w:rFonts w:cs="Times New Roman"/>
          <w:bCs/>
          <w:szCs w:val="24"/>
        </w:rPr>
        <w:t xml:space="preserve">.  </w:t>
      </w:r>
      <w:r w:rsidRPr="00A60056">
        <w:rPr>
          <w:rFonts w:cs="Times New Roman"/>
          <w:bCs/>
          <w:szCs w:val="24"/>
        </w:rPr>
        <w:t>This was a house open to receive the Lord</w:t>
      </w:r>
      <w:r w:rsidR="009B2024">
        <w:rPr>
          <w:rFonts w:cs="Times New Roman"/>
          <w:bCs/>
          <w:szCs w:val="24"/>
        </w:rPr>
        <w:t xml:space="preserve">.  </w:t>
      </w:r>
      <w:r w:rsidRPr="00A60056">
        <w:rPr>
          <w:rFonts w:cs="Times New Roman"/>
          <w:bCs/>
          <w:szCs w:val="24"/>
        </w:rPr>
        <w:t>Martha was a good sister, she loved the Lord, opened her house to receive Him</w:t>
      </w:r>
      <w:r w:rsidR="009B2024">
        <w:rPr>
          <w:rFonts w:cs="Times New Roman"/>
          <w:bCs/>
          <w:szCs w:val="24"/>
        </w:rPr>
        <w:t xml:space="preserve">.  </w:t>
      </w:r>
      <w:r w:rsidRPr="00A60056">
        <w:rPr>
          <w:rFonts w:cs="Times New Roman"/>
          <w:bCs/>
          <w:szCs w:val="24"/>
        </w:rPr>
        <w:t xml:space="preserve">It says she </w:t>
      </w:r>
      <w:r w:rsidR="004F26F1">
        <w:rPr>
          <w:rFonts w:cs="Times New Roman"/>
          <w:bCs/>
          <w:szCs w:val="24"/>
        </w:rPr>
        <w:t>“</w:t>
      </w:r>
      <w:r w:rsidRPr="00A60056">
        <w:rPr>
          <w:rFonts w:cs="Times New Roman"/>
          <w:bCs/>
          <w:szCs w:val="24"/>
        </w:rPr>
        <w:t>received him into her house</w:t>
      </w:r>
      <w:r w:rsidR="004F26F1">
        <w:rPr>
          <w:rFonts w:cs="Times New Roman"/>
          <w:bCs/>
          <w:szCs w:val="24"/>
        </w:rPr>
        <w:t>”</w:t>
      </w:r>
      <w:r w:rsidR="009B2024">
        <w:rPr>
          <w:rFonts w:cs="Times New Roman"/>
          <w:bCs/>
          <w:szCs w:val="24"/>
        </w:rPr>
        <w:t xml:space="preserve">.  </w:t>
      </w:r>
      <w:r w:rsidRPr="00A60056">
        <w:rPr>
          <w:rFonts w:cs="Times New Roman"/>
          <w:bCs/>
          <w:szCs w:val="24"/>
        </w:rPr>
        <w:t>We have had recent ministry on reception</w:t>
      </w:r>
      <w:r w:rsidR="009B2024">
        <w:rPr>
          <w:rFonts w:cs="Times New Roman"/>
          <w:bCs/>
          <w:szCs w:val="24"/>
        </w:rPr>
        <w:t xml:space="preserve">.  </w:t>
      </w:r>
      <w:r w:rsidRPr="00A60056">
        <w:rPr>
          <w:rFonts w:cs="Times New Roman"/>
          <w:bCs/>
          <w:szCs w:val="24"/>
        </w:rPr>
        <w:t>She received him into her house</w:t>
      </w:r>
      <w:r w:rsidR="009B2024">
        <w:rPr>
          <w:rFonts w:cs="Times New Roman"/>
          <w:bCs/>
          <w:szCs w:val="24"/>
        </w:rPr>
        <w:t xml:space="preserve">.  </w:t>
      </w:r>
      <w:r w:rsidR="004F26F1">
        <w:rPr>
          <w:rFonts w:cs="Times New Roman"/>
          <w:bCs/>
          <w:szCs w:val="24"/>
        </w:rPr>
        <w:t>“</w:t>
      </w:r>
      <w:r w:rsidRPr="00A60056">
        <w:rPr>
          <w:rFonts w:cs="Times New Roman"/>
          <w:bCs/>
          <w:szCs w:val="24"/>
        </w:rPr>
        <w:t>And she had a sister called Mary</w:t>
      </w:r>
      <w:r w:rsidR="004F26F1">
        <w:rPr>
          <w:rFonts w:cs="Times New Roman"/>
          <w:bCs/>
          <w:szCs w:val="24"/>
        </w:rPr>
        <w:t>”</w:t>
      </w:r>
      <w:r w:rsidR="009B2024">
        <w:rPr>
          <w:rFonts w:cs="Times New Roman"/>
          <w:bCs/>
          <w:szCs w:val="24"/>
        </w:rPr>
        <w:t xml:space="preserve">.  </w:t>
      </w:r>
      <w:r w:rsidRPr="00A60056">
        <w:rPr>
          <w:rFonts w:cs="Times New Roman"/>
          <w:bCs/>
          <w:szCs w:val="24"/>
        </w:rPr>
        <w:t>Luke has his own way of writing</w:t>
      </w:r>
      <w:r w:rsidR="009B2024">
        <w:rPr>
          <w:rFonts w:cs="Times New Roman"/>
          <w:bCs/>
          <w:szCs w:val="24"/>
        </w:rPr>
        <w:t xml:space="preserve">.  </w:t>
      </w:r>
      <w:r w:rsidRPr="00A60056">
        <w:rPr>
          <w:rFonts w:cs="Times New Roman"/>
          <w:bCs/>
          <w:szCs w:val="24"/>
        </w:rPr>
        <w:t>He tells us that there was a manger available for the Babe Jesus before he tells us that there was no room in the inn</w:t>
      </w:r>
      <w:r w:rsidR="009B2024">
        <w:rPr>
          <w:rFonts w:cs="Times New Roman"/>
          <w:bCs/>
          <w:szCs w:val="24"/>
        </w:rPr>
        <w:t xml:space="preserve">.  </w:t>
      </w:r>
      <w:r w:rsidRPr="00A60056">
        <w:rPr>
          <w:rFonts w:cs="Times New Roman"/>
          <w:bCs/>
          <w:szCs w:val="24"/>
        </w:rPr>
        <w:t>He tells us in chapter 7 what that woman did before he tells us what Simon the Pharisee did not do</w:t>
      </w:r>
      <w:r w:rsidR="009B2024">
        <w:rPr>
          <w:rFonts w:cs="Times New Roman"/>
          <w:bCs/>
          <w:szCs w:val="24"/>
        </w:rPr>
        <w:t xml:space="preserve">.  </w:t>
      </w:r>
      <w:r w:rsidRPr="00A60056">
        <w:rPr>
          <w:rFonts w:cs="Times New Roman"/>
          <w:bCs/>
          <w:szCs w:val="24"/>
        </w:rPr>
        <w:t>He tells us here what Mary did before he tells us about Martha being distracted with much serving; and that is what the Lord would bring before us at this time, that we might be like Mary</w:t>
      </w:r>
      <w:r w:rsidR="009B2024">
        <w:rPr>
          <w:rFonts w:cs="Times New Roman"/>
          <w:bCs/>
          <w:szCs w:val="24"/>
        </w:rPr>
        <w:t xml:space="preserve">.  </w:t>
      </w:r>
      <w:r w:rsidRPr="00A60056">
        <w:rPr>
          <w:rFonts w:cs="Times New Roman"/>
          <w:bCs/>
          <w:szCs w:val="24"/>
        </w:rPr>
        <w:t xml:space="preserve">The Lord says </w:t>
      </w:r>
      <w:r w:rsidR="004F26F1">
        <w:rPr>
          <w:rFonts w:cs="Times New Roman"/>
          <w:bCs/>
          <w:szCs w:val="24"/>
        </w:rPr>
        <w:t>“</w:t>
      </w:r>
      <w:r w:rsidRPr="00A60056">
        <w:rPr>
          <w:rFonts w:cs="Times New Roman"/>
          <w:bCs/>
          <w:szCs w:val="24"/>
        </w:rPr>
        <w:t>Mary has chosen the good part</w:t>
      </w:r>
      <w:r w:rsidR="004F26F1">
        <w:rPr>
          <w:rFonts w:cs="Times New Roman"/>
          <w:bCs/>
          <w:szCs w:val="24"/>
        </w:rPr>
        <w:t>”</w:t>
      </w:r>
      <w:r w:rsidR="009B2024">
        <w:rPr>
          <w:rFonts w:cs="Times New Roman"/>
          <w:bCs/>
          <w:szCs w:val="24"/>
        </w:rPr>
        <w:t xml:space="preserve">.  </w:t>
      </w:r>
      <w:r w:rsidRPr="00A60056">
        <w:rPr>
          <w:rFonts w:cs="Times New Roman"/>
          <w:bCs/>
          <w:szCs w:val="24"/>
        </w:rPr>
        <w:t>She chose this way; it was not laid upon her</w:t>
      </w:r>
      <w:r w:rsidR="009B2024">
        <w:rPr>
          <w:rFonts w:cs="Times New Roman"/>
          <w:bCs/>
          <w:szCs w:val="24"/>
        </w:rPr>
        <w:t xml:space="preserve">.  </w:t>
      </w:r>
      <w:r w:rsidRPr="00A60056">
        <w:rPr>
          <w:rFonts w:cs="Times New Roman"/>
          <w:bCs/>
          <w:szCs w:val="24"/>
        </w:rPr>
        <w:t>I do not think many of us choose this way</w:t>
      </w:r>
      <w:r w:rsidR="009B2024">
        <w:rPr>
          <w:rFonts w:cs="Times New Roman"/>
          <w:bCs/>
          <w:szCs w:val="24"/>
        </w:rPr>
        <w:t xml:space="preserve">.  </w:t>
      </w:r>
      <w:r w:rsidRPr="00A60056">
        <w:rPr>
          <w:rFonts w:cs="Times New Roman"/>
          <w:bCs/>
          <w:szCs w:val="24"/>
        </w:rPr>
        <w:t>Most of us are like Martha, let us accept it</w:t>
      </w:r>
      <w:r w:rsidR="009B2024">
        <w:rPr>
          <w:rFonts w:cs="Times New Roman"/>
          <w:bCs/>
          <w:szCs w:val="24"/>
        </w:rPr>
        <w:t xml:space="preserve">.  </w:t>
      </w:r>
      <w:r w:rsidRPr="00A60056">
        <w:rPr>
          <w:rFonts w:cs="Times New Roman"/>
          <w:bCs/>
          <w:szCs w:val="24"/>
        </w:rPr>
        <w:t xml:space="preserve">But Luke says </w:t>
      </w:r>
      <w:r w:rsidR="004F26F1">
        <w:rPr>
          <w:rFonts w:cs="Times New Roman"/>
          <w:bCs/>
          <w:szCs w:val="24"/>
        </w:rPr>
        <w:t>“</w:t>
      </w:r>
      <w:r w:rsidRPr="00A60056">
        <w:rPr>
          <w:rFonts w:cs="Times New Roman"/>
          <w:bCs/>
          <w:szCs w:val="24"/>
        </w:rPr>
        <w:t>she had a sister called Mary, who also, having sat down at the feet of Jesus was listening to his word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She was with the </w:t>
      </w:r>
      <w:r w:rsidRPr="00A60056">
        <w:rPr>
          <w:rFonts w:cs="Times New Roman"/>
          <w:bCs/>
          <w:szCs w:val="24"/>
        </w:rPr>
        <w:lastRenderedPageBreak/>
        <w:t>Lord, listening to Him</w:t>
      </w:r>
      <w:r w:rsidR="009B2024">
        <w:rPr>
          <w:rFonts w:cs="Times New Roman"/>
          <w:bCs/>
          <w:szCs w:val="24"/>
        </w:rPr>
        <w:t xml:space="preserve">.  </w:t>
      </w:r>
      <w:r w:rsidRPr="00A60056">
        <w:rPr>
          <w:rFonts w:cs="Times New Roman"/>
          <w:bCs/>
          <w:szCs w:val="24"/>
        </w:rPr>
        <w:t>I wonder what we know of this</w:t>
      </w:r>
      <w:r w:rsidR="009B2024">
        <w:rPr>
          <w:rFonts w:cs="Times New Roman"/>
          <w:bCs/>
          <w:szCs w:val="24"/>
        </w:rPr>
        <w:t xml:space="preserve">.  </w:t>
      </w:r>
      <w:r w:rsidRPr="00A60056">
        <w:rPr>
          <w:rFonts w:cs="Times New Roman"/>
          <w:bCs/>
          <w:szCs w:val="24"/>
        </w:rPr>
        <w:t>I trust we desire to know more of the good part that Mary chose</w:t>
      </w:r>
      <w:r w:rsidR="009B2024">
        <w:rPr>
          <w:rFonts w:cs="Times New Roman"/>
          <w:bCs/>
          <w:szCs w:val="24"/>
        </w:rPr>
        <w:t xml:space="preserve">.  </w:t>
      </w:r>
      <w:r w:rsidRPr="00A60056">
        <w:rPr>
          <w:rFonts w:cs="Times New Roman"/>
          <w:bCs/>
          <w:szCs w:val="24"/>
        </w:rPr>
        <w:t>Luke tells us what Mary did, Mary</w:t>
      </w:r>
      <w:r w:rsidR="004F26F1">
        <w:rPr>
          <w:rFonts w:cs="Times New Roman"/>
          <w:bCs/>
          <w:szCs w:val="24"/>
        </w:rPr>
        <w:t>’</w:t>
      </w:r>
      <w:r w:rsidRPr="00A60056">
        <w:rPr>
          <w:rFonts w:cs="Times New Roman"/>
          <w:bCs/>
          <w:szCs w:val="24"/>
        </w:rPr>
        <w:t>s attitude, and says that Martha was distracted</w:t>
      </w:r>
      <w:r w:rsidR="009B2024">
        <w:rPr>
          <w:rFonts w:cs="Times New Roman"/>
          <w:bCs/>
          <w:szCs w:val="24"/>
        </w:rPr>
        <w:t xml:space="preserve">.  </w:t>
      </w:r>
      <w:r w:rsidRPr="00A60056">
        <w:rPr>
          <w:rFonts w:cs="Times New Roman"/>
          <w:bCs/>
          <w:szCs w:val="24"/>
        </w:rPr>
        <w:t>Distracted from what</w:t>
      </w:r>
      <w:r w:rsidR="003C3CAD">
        <w:rPr>
          <w:rFonts w:cs="Times New Roman"/>
          <w:bCs/>
          <w:szCs w:val="24"/>
        </w:rPr>
        <w:t xml:space="preserve">?  </w:t>
      </w:r>
      <w:r w:rsidRPr="00A60056">
        <w:rPr>
          <w:rFonts w:cs="Times New Roman"/>
          <w:bCs/>
          <w:szCs w:val="24"/>
        </w:rPr>
        <w:t>Distracted from the good part that Mary chose</w:t>
      </w:r>
      <w:r w:rsidR="009B2024">
        <w:rPr>
          <w:rFonts w:cs="Times New Roman"/>
          <w:bCs/>
          <w:szCs w:val="24"/>
        </w:rPr>
        <w:t xml:space="preserve">.  </w:t>
      </w:r>
      <w:r w:rsidRPr="00A60056">
        <w:rPr>
          <w:rFonts w:cs="Times New Roman"/>
          <w:bCs/>
          <w:szCs w:val="24"/>
        </w:rPr>
        <w:t>I am afraid many of us become distracted</w:t>
      </w:r>
      <w:r w:rsidR="009B2024">
        <w:rPr>
          <w:rFonts w:cs="Times New Roman"/>
          <w:bCs/>
          <w:szCs w:val="24"/>
        </w:rPr>
        <w:t xml:space="preserve">.  </w:t>
      </w:r>
      <w:r w:rsidRPr="00A60056">
        <w:rPr>
          <w:rFonts w:cs="Times New Roman"/>
          <w:bCs/>
          <w:szCs w:val="24"/>
        </w:rPr>
        <w:t>Martha had a sense of responsibility; it was her house</w:t>
      </w:r>
      <w:r w:rsidR="009B2024">
        <w:rPr>
          <w:rFonts w:cs="Times New Roman"/>
          <w:bCs/>
          <w:szCs w:val="24"/>
        </w:rPr>
        <w:t xml:space="preserve">.  </w:t>
      </w:r>
      <w:r w:rsidRPr="00A60056">
        <w:rPr>
          <w:rFonts w:cs="Times New Roman"/>
          <w:bCs/>
          <w:szCs w:val="24"/>
        </w:rPr>
        <w:t>It is good to have a sense of responsibility, but Martha in her keen sense of responsibility was saying for herself, I must do something, I must be active</w:t>
      </w:r>
      <w:r w:rsidR="009B2024">
        <w:rPr>
          <w:rFonts w:cs="Times New Roman"/>
          <w:bCs/>
          <w:szCs w:val="24"/>
        </w:rPr>
        <w:t xml:space="preserve">.  </w:t>
      </w:r>
      <w:r w:rsidRPr="00A60056">
        <w:rPr>
          <w:rFonts w:cs="Times New Roman"/>
          <w:bCs/>
          <w:szCs w:val="24"/>
        </w:rPr>
        <w:t>Did it help the situation</w:t>
      </w:r>
      <w:r w:rsidR="003C3CAD">
        <w:rPr>
          <w:rFonts w:cs="Times New Roman"/>
          <w:bCs/>
          <w:szCs w:val="24"/>
        </w:rPr>
        <w:t xml:space="preserve">?  </w:t>
      </w:r>
      <w:r w:rsidRPr="00A60056">
        <w:rPr>
          <w:rFonts w:cs="Times New Roman"/>
          <w:bCs/>
          <w:szCs w:val="24"/>
        </w:rPr>
        <w:t>She was distracted</w:t>
      </w:r>
      <w:r w:rsidR="009B2024">
        <w:rPr>
          <w:rFonts w:cs="Times New Roman"/>
          <w:bCs/>
          <w:szCs w:val="24"/>
        </w:rPr>
        <w:t xml:space="preserve">.  </w:t>
      </w:r>
      <w:r w:rsidRPr="00A60056">
        <w:rPr>
          <w:rFonts w:cs="Times New Roman"/>
          <w:bCs/>
          <w:szCs w:val="24"/>
        </w:rPr>
        <w:t>Dear brethren, there is a better way, there is another way, and that is the good part that Mary chose</w:t>
      </w:r>
      <w:r w:rsidR="009B2024">
        <w:rPr>
          <w:rFonts w:cs="Times New Roman"/>
          <w:bCs/>
          <w:szCs w:val="24"/>
        </w:rPr>
        <w:t xml:space="preserve">.  </w:t>
      </w:r>
      <w:r w:rsidRPr="00A60056">
        <w:rPr>
          <w:rFonts w:cs="Times New Roman"/>
          <w:bCs/>
          <w:szCs w:val="24"/>
        </w:rPr>
        <w:t>I am afraid we often act as distracted from the good part that the Lord would have us fill, to be listening to Him, to take our directions from Him</w:t>
      </w:r>
      <w:r w:rsidR="009B2024">
        <w:rPr>
          <w:rFonts w:cs="Times New Roman"/>
          <w:bCs/>
          <w:szCs w:val="24"/>
        </w:rPr>
        <w:t xml:space="preserve">.  </w:t>
      </w:r>
      <w:r w:rsidRPr="00A60056">
        <w:rPr>
          <w:rFonts w:cs="Times New Roman"/>
          <w:bCs/>
          <w:szCs w:val="24"/>
        </w:rPr>
        <w:t>What has He in mind for us in our localities, the enjoyment of eternal life</w:t>
      </w:r>
      <w:r w:rsidR="003C3CAD">
        <w:rPr>
          <w:rFonts w:cs="Times New Roman"/>
          <w:bCs/>
          <w:szCs w:val="24"/>
        </w:rPr>
        <w:t xml:space="preserve">?  </w:t>
      </w:r>
      <w:r w:rsidRPr="00A60056">
        <w:rPr>
          <w:rFonts w:cs="Times New Roman"/>
          <w:bCs/>
          <w:szCs w:val="24"/>
        </w:rPr>
        <w:t>Maybe I can spoil that by my own sense of responsibility and feeling that I have to do something, have to be active</w:t>
      </w:r>
      <w:r w:rsidR="009B2024">
        <w:rPr>
          <w:rFonts w:cs="Times New Roman"/>
          <w:bCs/>
          <w:szCs w:val="24"/>
        </w:rPr>
        <w:t xml:space="preserve">.  </w:t>
      </w:r>
      <w:r w:rsidRPr="00A60056">
        <w:rPr>
          <w:rFonts w:cs="Times New Roman"/>
          <w:bCs/>
          <w:szCs w:val="24"/>
        </w:rPr>
        <w:t>We think, what can we do</w:t>
      </w:r>
      <w:r w:rsidR="003C3CAD">
        <w:rPr>
          <w:rFonts w:cs="Times New Roman"/>
          <w:bCs/>
          <w:szCs w:val="24"/>
        </w:rPr>
        <w:t xml:space="preserve">?  </w:t>
      </w:r>
      <w:r w:rsidRPr="00A60056">
        <w:rPr>
          <w:rFonts w:cs="Times New Roman"/>
          <w:bCs/>
          <w:szCs w:val="24"/>
        </w:rPr>
        <w:t>What can we organise to do something</w:t>
      </w:r>
      <w:r w:rsidR="009B2024">
        <w:rPr>
          <w:rFonts w:cs="Times New Roman"/>
          <w:bCs/>
          <w:szCs w:val="24"/>
        </w:rPr>
        <w:t xml:space="preserve">.  </w:t>
      </w:r>
      <w:r w:rsidRPr="00A60056">
        <w:rPr>
          <w:rFonts w:cs="Times New Roman"/>
          <w:bCs/>
          <w:szCs w:val="24"/>
        </w:rPr>
        <w:t>That is not the way</w:t>
      </w:r>
      <w:r w:rsidR="009B2024">
        <w:rPr>
          <w:rFonts w:cs="Times New Roman"/>
          <w:bCs/>
          <w:szCs w:val="24"/>
        </w:rPr>
        <w:t xml:space="preserve">.  </w:t>
      </w:r>
      <w:r w:rsidRPr="00A60056">
        <w:rPr>
          <w:rFonts w:cs="Times New Roman"/>
          <w:bCs/>
          <w:szCs w:val="24"/>
        </w:rPr>
        <w:t>Martha was distracted with much serving</w:t>
      </w:r>
      <w:r w:rsidR="009B2024">
        <w:rPr>
          <w:rFonts w:cs="Times New Roman"/>
          <w:bCs/>
          <w:szCs w:val="24"/>
        </w:rPr>
        <w:t xml:space="preserve">.  </w:t>
      </w:r>
      <w:r w:rsidRPr="00A60056">
        <w:rPr>
          <w:rFonts w:cs="Times New Roman"/>
          <w:bCs/>
          <w:szCs w:val="24"/>
        </w:rPr>
        <w:t>It was her house; she felt, I have to do something, I take on this responsibility, what can I do</w:t>
      </w:r>
      <w:r w:rsidR="003C3CAD">
        <w:rPr>
          <w:rFonts w:cs="Times New Roman"/>
          <w:bCs/>
          <w:szCs w:val="24"/>
        </w:rPr>
        <w:t xml:space="preserve">?  </w:t>
      </w:r>
      <w:r w:rsidRPr="00A60056">
        <w:rPr>
          <w:rFonts w:cs="Times New Roman"/>
          <w:bCs/>
          <w:szCs w:val="24"/>
        </w:rPr>
        <w:t>But she was distracted from the good part that Mary chose</w:t>
      </w:r>
      <w:r w:rsidR="009B2024">
        <w:rPr>
          <w:rFonts w:cs="Times New Roman"/>
          <w:bCs/>
          <w:szCs w:val="24"/>
        </w:rPr>
        <w:t xml:space="preserve">.  </w:t>
      </w:r>
      <w:r w:rsidR="004F26F1">
        <w:rPr>
          <w:rFonts w:cs="Times New Roman"/>
          <w:bCs/>
          <w:szCs w:val="24"/>
        </w:rPr>
        <w:t>“</w:t>
      </w:r>
      <w:r w:rsidRPr="00A60056">
        <w:rPr>
          <w:rFonts w:cs="Times New Roman"/>
          <w:bCs/>
          <w:szCs w:val="24"/>
        </w:rPr>
        <w:t>Martha was distracted with much serving, and coming up she said, Lord, dost thou not care that my sister has left me to serve alone</w:t>
      </w:r>
      <w:r w:rsidR="003C3CAD">
        <w:rPr>
          <w:rFonts w:cs="Times New Roman"/>
          <w:bCs/>
          <w:szCs w:val="24"/>
        </w:rPr>
        <w:t xml:space="preserve">?  </w:t>
      </w:r>
      <w:r w:rsidRPr="00A60056">
        <w:rPr>
          <w:rFonts w:cs="Times New Roman"/>
          <w:bCs/>
          <w:szCs w:val="24"/>
        </w:rPr>
        <w:t>Speak to her therefore that she may help me</w:t>
      </w:r>
      <w:r w:rsidR="004F26F1">
        <w:rPr>
          <w:rFonts w:cs="Times New Roman"/>
          <w:bCs/>
          <w:szCs w:val="24"/>
        </w:rPr>
        <w:t>”</w:t>
      </w:r>
      <w:r w:rsidR="009B2024">
        <w:rPr>
          <w:rFonts w:cs="Times New Roman"/>
          <w:bCs/>
          <w:szCs w:val="24"/>
        </w:rPr>
        <w:t xml:space="preserve">.  </w:t>
      </w:r>
      <w:r w:rsidRPr="00A60056">
        <w:rPr>
          <w:rFonts w:cs="Times New Roman"/>
          <w:bCs/>
          <w:szCs w:val="24"/>
        </w:rPr>
        <w:t>She would have Mary with her in her activity which resulted from her being distracted</w:t>
      </w:r>
      <w:r w:rsidR="009B2024">
        <w:rPr>
          <w:rFonts w:cs="Times New Roman"/>
          <w:bCs/>
          <w:szCs w:val="24"/>
        </w:rPr>
        <w:t xml:space="preserve">.  </w:t>
      </w:r>
      <w:r w:rsidRPr="00A60056">
        <w:rPr>
          <w:rFonts w:cs="Times New Roman"/>
          <w:bCs/>
          <w:szCs w:val="24"/>
        </w:rPr>
        <w:t>She complained about Mary because she was not helping her in what she thought she ought to be doing</w:t>
      </w:r>
      <w:r w:rsidR="009B2024">
        <w:rPr>
          <w:rFonts w:cs="Times New Roman"/>
          <w:bCs/>
          <w:szCs w:val="24"/>
        </w:rPr>
        <w:t xml:space="preserve">.  </w:t>
      </w:r>
      <w:r w:rsidRPr="00A60056">
        <w:rPr>
          <w:rFonts w:cs="Times New Roman"/>
          <w:bCs/>
          <w:szCs w:val="24"/>
        </w:rPr>
        <w:t>Mary was with the Lord, listening to Him, seeing things as He saw them, looking down on the situation</w:t>
      </w:r>
      <w:r w:rsidR="009B2024">
        <w:rPr>
          <w:rFonts w:cs="Times New Roman"/>
          <w:bCs/>
          <w:szCs w:val="24"/>
        </w:rPr>
        <w:t xml:space="preserve">.  </w:t>
      </w:r>
      <w:r w:rsidRPr="00A60056">
        <w:rPr>
          <w:rFonts w:cs="Times New Roman"/>
          <w:bCs/>
          <w:szCs w:val="24"/>
        </w:rPr>
        <w:t>Martha was in the midst of the situation, wondering what she could do next to help things, as she thought</w:t>
      </w:r>
      <w:r w:rsidR="009B2024">
        <w:rPr>
          <w:rFonts w:cs="Times New Roman"/>
          <w:bCs/>
          <w:szCs w:val="24"/>
        </w:rPr>
        <w:t xml:space="preserve">.  </w:t>
      </w:r>
      <w:r w:rsidR="004F26F1">
        <w:rPr>
          <w:rFonts w:cs="Times New Roman"/>
          <w:bCs/>
          <w:szCs w:val="24"/>
        </w:rPr>
        <w:t>“</w:t>
      </w:r>
      <w:r w:rsidRPr="00A60056">
        <w:rPr>
          <w:rFonts w:cs="Times New Roman"/>
          <w:bCs/>
          <w:szCs w:val="24"/>
        </w:rPr>
        <w:t>But Jesus answering said to her, Martha, Martha, thou art careful and troubled about many things</w:t>
      </w:r>
      <w:r w:rsidR="004F26F1">
        <w:rPr>
          <w:rFonts w:cs="Times New Roman"/>
          <w:bCs/>
          <w:szCs w:val="24"/>
        </w:rPr>
        <w:t>”</w:t>
      </w:r>
      <w:r w:rsidR="009B2024">
        <w:rPr>
          <w:rFonts w:cs="Times New Roman"/>
          <w:bCs/>
          <w:szCs w:val="24"/>
        </w:rPr>
        <w:t xml:space="preserve">.  </w:t>
      </w:r>
      <w:r w:rsidRPr="00A60056">
        <w:rPr>
          <w:rFonts w:cs="Times New Roman"/>
          <w:bCs/>
          <w:szCs w:val="24"/>
        </w:rPr>
        <w:t>Mary was with the Lord, listening to His mind</w:t>
      </w:r>
      <w:r w:rsidR="009B2024">
        <w:rPr>
          <w:rFonts w:cs="Times New Roman"/>
          <w:bCs/>
          <w:szCs w:val="24"/>
        </w:rPr>
        <w:t xml:space="preserve">.  </w:t>
      </w:r>
      <w:r w:rsidRPr="00A60056">
        <w:rPr>
          <w:rFonts w:cs="Times New Roman"/>
          <w:bCs/>
          <w:szCs w:val="24"/>
        </w:rPr>
        <w:t>You might say she was doing nothing</w:t>
      </w:r>
      <w:r w:rsidR="009B2024">
        <w:rPr>
          <w:rFonts w:cs="Times New Roman"/>
          <w:bCs/>
          <w:szCs w:val="24"/>
        </w:rPr>
        <w:t xml:space="preserve">.  </w:t>
      </w:r>
      <w:r w:rsidRPr="00A60056">
        <w:rPr>
          <w:rFonts w:cs="Times New Roman"/>
          <w:bCs/>
          <w:szCs w:val="24"/>
        </w:rPr>
        <w:t>Sometimes, dear brethren, the less we do the better</w:t>
      </w:r>
      <w:r w:rsidR="009B2024">
        <w:rPr>
          <w:rFonts w:cs="Times New Roman"/>
          <w:bCs/>
          <w:szCs w:val="24"/>
        </w:rPr>
        <w:t xml:space="preserve">.  </w:t>
      </w:r>
      <w:r w:rsidRPr="00A60056">
        <w:rPr>
          <w:rFonts w:cs="Times New Roman"/>
          <w:bCs/>
          <w:szCs w:val="24"/>
        </w:rPr>
        <w:t>She was doing the most important thing of all, she was listening to His word</w:t>
      </w:r>
      <w:r w:rsidR="009B2024">
        <w:rPr>
          <w:rFonts w:cs="Times New Roman"/>
          <w:bCs/>
          <w:szCs w:val="24"/>
        </w:rPr>
        <w:t xml:space="preserve">.  </w:t>
      </w:r>
      <w:r w:rsidR="004F26F1">
        <w:rPr>
          <w:rFonts w:cs="Times New Roman"/>
          <w:bCs/>
          <w:szCs w:val="24"/>
        </w:rPr>
        <w:t>“</w:t>
      </w:r>
      <w:r w:rsidRPr="00A60056">
        <w:rPr>
          <w:rFonts w:cs="Times New Roman"/>
          <w:bCs/>
          <w:szCs w:val="24"/>
        </w:rPr>
        <w:t>Thou art careful and troubled about many things; but there is need of one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 would like to say it to my brethren in this area: </w:t>
      </w:r>
      <w:r w:rsidR="004F26F1">
        <w:rPr>
          <w:rFonts w:cs="Times New Roman"/>
          <w:bCs/>
          <w:szCs w:val="24"/>
        </w:rPr>
        <w:t>“</w:t>
      </w:r>
      <w:r w:rsidRPr="00A60056">
        <w:rPr>
          <w:rFonts w:cs="Times New Roman"/>
          <w:bCs/>
          <w:szCs w:val="24"/>
        </w:rPr>
        <w:t>there is need of one</w:t>
      </w:r>
      <w:r w:rsidR="004F26F1">
        <w:rPr>
          <w:rFonts w:cs="Times New Roman"/>
          <w:bCs/>
          <w:szCs w:val="24"/>
        </w:rPr>
        <w:t>”</w:t>
      </w:r>
      <w:r w:rsidRPr="00A60056">
        <w:rPr>
          <w:rFonts w:cs="Times New Roman"/>
          <w:bCs/>
          <w:szCs w:val="24"/>
        </w:rPr>
        <w:t>, the good part that Mary chose</w:t>
      </w:r>
      <w:r w:rsidR="009B2024">
        <w:rPr>
          <w:rFonts w:cs="Times New Roman"/>
          <w:bCs/>
          <w:szCs w:val="24"/>
        </w:rPr>
        <w:t xml:space="preserve">.  </w:t>
      </w:r>
      <w:r w:rsidR="004F26F1">
        <w:rPr>
          <w:rFonts w:cs="Times New Roman"/>
          <w:bCs/>
          <w:szCs w:val="24"/>
        </w:rPr>
        <w:t>“</w:t>
      </w:r>
      <w:r w:rsidRPr="00A60056">
        <w:rPr>
          <w:rFonts w:cs="Times New Roman"/>
          <w:bCs/>
          <w:szCs w:val="24"/>
        </w:rPr>
        <w:t>There is need of one, and Mary has chosen the good part the which shall not be taken from her</w:t>
      </w:r>
      <w:r w:rsidR="004F26F1">
        <w:rPr>
          <w:rFonts w:cs="Times New Roman"/>
          <w:bCs/>
          <w:szCs w:val="24"/>
        </w:rPr>
        <w:t>”</w:t>
      </w:r>
      <w:r w:rsidR="009B2024">
        <w:rPr>
          <w:rFonts w:cs="Times New Roman"/>
          <w:bCs/>
          <w:szCs w:val="24"/>
        </w:rPr>
        <w:t xml:space="preserve">.  </w:t>
      </w:r>
      <w:r w:rsidRPr="00A60056">
        <w:rPr>
          <w:rFonts w:cs="Times New Roman"/>
          <w:bCs/>
          <w:szCs w:val="24"/>
        </w:rPr>
        <w:t>Mary chose it</w:t>
      </w:r>
      <w:r w:rsidR="009B2024">
        <w:rPr>
          <w:rFonts w:cs="Times New Roman"/>
          <w:bCs/>
          <w:szCs w:val="24"/>
        </w:rPr>
        <w:t xml:space="preserve">.  </w:t>
      </w:r>
      <w:r w:rsidRPr="00A60056">
        <w:rPr>
          <w:rFonts w:cs="Times New Roman"/>
          <w:bCs/>
          <w:szCs w:val="24"/>
        </w:rPr>
        <w:t>Most of us are like Martha, let us face it; we think in terms of: What can we do</w:t>
      </w:r>
      <w:r w:rsidR="003C3CAD">
        <w:rPr>
          <w:rFonts w:cs="Times New Roman"/>
          <w:bCs/>
          <w:szCs w:val="24"/>
        </w:rPr>
        <w:t xml:space="preserve">? </w:t>
      </w:r>
      <w:r w:rsidRPr="00A60056">
        <w:rPr>
          <w:rFonts w:cs="Times New Roman"/>
          <w:bCs/>
          <w:szCs w:val="24"/>
        </w:rPr>
        <w:t>we will have to do something</w:t>
      </w:r>
      <w:r w:rsidR="009B2024">
        <w:rPr>
          <w:rFonts w:cs="Times New Roman"/>
          <w:bCs/>
          <w:szCs w:val="24"/>
        </w:rPr>
        <w:t xml:space="preserve">.  </w:t>
      </w:r>
      <w:r w:rsidRPr="00A60056">
        <w:rPr>
          <w:rFonts w:cs="Times New Roman"/>
          <w:bCs/>
          <w:szCs w:val="24"/>
        </w:rPr>
        <w:t xml:space="preserve">There is another way, there is the good part which the Lord </w:t>
      </w:r>
      <w:r w:rsidRPr="00A60056">
        <w:rPr>
          <w:rFonts w:cs="Times New Roman"/>
          <w:bCs/>
          <w:szCs w:val="24"/>
        </w:rPr>
        <w:lastRenderedPageBreak/>
        <w:t>commends, and Mary chose that good part</w:t>
      </w:r>
      <w:r w:rsidR="009B2024">
        <w:rPr>
          <w:rFonts w:cs="Times New Roman"/>
          <w:bCs/>
          <w:szCs w:val="24"/>
        </w:rPr>
        <w:t xml:space="preserve">.  </w:t>
      </w:r>
      <w:r w:rsidRPr="00A60056">
        <w:rPr>
          <w:rFonts w:cs="Times New Roman"/>
          <w:bCs/>
          <w:szCs w:val="24"/>
        </w:rPr>
        <w:t xml:space="preserve">I am sure of this: not many of us choose it but the Lord said </w:t>
      </w:r>
      <w:r w:rsidR="004F26F1">
        <w:rPr>
          <w:rFonts w:cs="Times New Roman"/>
          <w:bCs/>
          <w:szCs w:val="24"/>
        </w:rPr>
        <w:t>“</w:t>
      </w:r>
      <w:r w:rsidRPr="00A60056">
        <w:rPr>
          <w:rFonts w:cs="Times New Roman"/>
          <w:bCs/>
          <w:szCs w:val="24"/>
        </w:rPr>
        <w:t>the which shall not be taken from her</w:t>
      </w:r>
      <w:r w:rsidR="004F26F1">
        <w:rPr>
          <w:rFonts w:cs="Times New Roman"/>
          <w:bCs/>
          <w:szCs w:val="24"/>
        </w:rPr>
        <w:t>”</w:t>
      </w:r>
      <w:r w:rsidRPr="00A60056">
        <w:rPr>
          <w:rFonts w:cs="Times New Roman"/>
          <w:bCs/>
          <w:szCs w:val="24"/>
        </w:rPr>
        <w:t>.</w:t>
      </w:r>
    </w:p>
    <w:p w14:paraId="494EEAC5" w14:textId="349421A0"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But in Matthew 11 the Lord invites us</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xml:space="preserve"> He says</w:t>
      </w:r>
      <w:r w:rsidR="009B2024">
        <w:rPr>
          <w:rFonts w:cs="Times New Roman"/>
          <w:bCs/>
          <w:szCs w:val="24"/>
        </w:rPr>
        <w:t xml:space="preserve">.  </w:t>
      </w:r>
      <w:r w:rsidRPr="00A60056">
        <w:rPr>
          <w:rFonts w:cs="Times New Roman"/>
          <w:bCs/>
          <w:szCs w:val="24"/>
        </w:rPr>
        <w:t xml:space="preserve">The Lord would invite every one of us to come to Him, </w:t>
      </w:r>
      <w:r w:rsidR="004F26F1">
        <w:rPr>
          <w:rFonts w:cs="Times New Roman"/>
          <w:bCs/>
          <w:szCs w:val="24"/>
        </w:rPr>
        <w:t>“</w:t>
      </w:r>
      <w:r w:rsidRPr="00A60056">
        <w:rPr>
          <w:rFonts w:cs="Times New Roman"/>
          <w:bCs/>
          <w:szCs w:val="24"/>
        </w:rPr>
        <w:t>all ye who labour and are burdened</w:t>
      </w:r>
      <w:r w:rsidR="004F26F1">
        <w:rPr>
          <w:rFonts w:cs="Times New Roman"/>
          <w:bCs/>
          <w:szCs w:val="24"/>
        </w:rPr>
        <w:t>”</w:t>
      </w:r>
      <w:r w:rsidRPr="00A60056">
        <w:rPr>
          <w:rFonts w:cs="Times New Roman"/>
          <w:bCs/>
          <w:szCs w:val="24"/>
        </w:rPr>
        <w:t xml:space="preserve"> Martha laboured and was burdened</w:t>
      </w:r>
      <w:r w:rsidR="009B2024">
        <w:rPr>
          <w:rFonts w:cs="Times New Roman"/>
          <w:bCs/>
          <w:szCs w:val="24"/>
        </w:rPr>
        <w:t xml:space="preserve">.  </w:t>
      </w:r>
      <w:r w:rsidRPr="00A60056">
        <w:rPr>
          <w:rFonts w:cs="Times New Roman"/>
          <w:bCs/>
          <w:szCs w:val="24"/>
        </w:rPr>
        <w:t>It is good to labour and be burdened, but not as being distracted from the good part</w:t>
      </w:r>
      <w:r w:rsidR="009B2024">
        <w:rPr>
          <w:rFonts w:cs="Times New Roman"/>
          <w:bCs/>
          <w:szCs w:val="24"/>
        </w:rPr>
        <w:t xml:space="preserve">.  </w:t>
      </w:r>
      <w:r w:rsidRPr="00A60056">
        <w:rPr>
          <w:rFonts w:cs="Times New Roman"/>
          <w:bCs/>
          <w:szCs w:val="24"/>
        </w:rPr>
        <w:t>Who laboured like Jesus</w:t>
      </w:r>
      <w:r w:rsidR="003C3CAD">
        <w:rPr>
          <w:rFonts w:cs="Times New Roman"/>
          <w:bCs/>
          <w:szCs w:val="24"/>
        </w:rPr>
        <w:t xml:space="preserve">?  </w:t>
      </w:r>
      <w:r w:rsidRPr="00A60056">
        <w:rPr>
          <w:rFonts w:cs="Times New Roman"/>
          <w:bCs/>
          <w:szCs w:val="24"/>
        </w:rPr>
        <w:t>He mentions the cities in which most of His works of power had taken place</w:t>
      </w:r>
      <w:r w:rsidR="009B2024">
        <w:rPr>
          <w:rFonts w:cs="Times New Roman"/>
          <w:bCs/>
          <w:szCs w:val="24"/>
        </w:rPr>
        <w:t xml:space="preserve">.  </w:t>
      </w:r>
      <w:r w:rsidRPr="00A60056">
        <w:rPr>
          <w:rFonts w:cs="Times New Roman"/>
          <w:bCs/>
          <w:szCs w:val="24"/>
        </w:rPr>
        <w:t>Think of His labours in Bethsaida and Capernaum, His labours in Galilee</w:t>
      </w:r>
      <w:r w:rsidR="003C3CAD">
        <w:rPr>
          <w:rFonts w:cs="Times New Roman"/>
          <w:bCs/>
          <w:szCs w:val="24"/>
        </w:rPr>
        <w:t xml:space="preserve">!  </w:t>
      </w:r>
      <w:r w:rsidRPr="00A60056">
        <w:rPr>
          <w:rFonts w:cs="Times New Roman"/>
          <w:bCs/>
          <w:szCs w:val="24"/>
        </w:rPr>
        <w:t xml:space="preserve">He said </w:t>
      </w:r>
      <w:r w:rsidR="004F26F1">
        <w:rPr>
          <w:rFonts w:cs="Times New Roman"/>
          <w:bCs/>
          <w:szCs w:val="24"/>
        </w:rPr>
        <w:t>‘</w:t>
      </w:r>
      <w:r w:rsidRPr="00A60056">
        <w:rPr>
          <w:rFonts w:cs="Times New Roman"/>
          <w:bCs/>
          <w:szCs w:val="24"/>
        </w:rPr>
        <w:t>woe!</w:t>
      </w:r>
      <w:r w:rsidR="004F26F1">
        <w:rPr>
          <w:rFonts w:cs="Times New Roman"/>
          <w:bCs/>
          <w:szCs w:val="24"/>
        </w:rPr>
        <w:t>’</w:t>
      </w:r>
      <w:r w:rsidRPr="00A60056">
        <w:rPr>
          <w:rFonts w:cs="Times New Roman"/>
          <w:bCs/>
          <w:szCs w:val="24"/>
        </w:rPr>
        <w:t xml:space="preserve"> to these cities</w:t>
      </w:r>
      <w:r w:rsidR="009B2024">
        <w:rPr>
          <w:rFonts w:cs="Times New Roman"/>
          <w:bCs/>
          <w:szCs w:val="24"/>
        </w:rPr>
        <w:t xml:space="preserve">.  </w:t>
      </w:r>
      <w:r w:rsidRPr="00A60056">
        <w:rPr>
          <w:rFonts w:cs="Times New Roman"/>
          <w:bCs/>
          <w:szCs w:val="24"/>
        </w:rPr>
        <w:t>It is interesting to realise that before He pronounced woe on these cities He had called out a number from them</w:t>
      </w:r>
      <w:r w:rsidR="009B2024">
        <w:rPr>
          <w:rFonts w:cs="Times New Roman"/>
          <w:bCs/>
          <w:szCs w:val="24"/>
        </w:rPr>
        <w:t xml:space="preserve">.  </w:t>
      </w:r>
      <w:r w:rsidRPr="00A60056">
        <w:rPr>
          <w:rFonts w:cs="Times New Roman"/>
          <w:bCs/>
          <w:szCs w:val="24"/>
        </w:rPr>
        <w:t>That is what He is doing today, the Lord is calling out individuals</w:t>
      </w:r>
      <w:r w:rsidR="009B2024">
        <w:rPr>
          <w:rFonts w:cs="Times New Roman"/>
          <w:bCs/>
          <w:szCs w:val="24"/>
        </w:rPr>
        <w:t xml:space="preserve">.  </w:t>
      </w:r>
      <w:r w:rsidRPr="00A60056">
        <w:rPr>
          <w:rFonts w:cs="Times New Roman"/>
          <w:bCs/>
          <w:szCs w:val="24"/>
        </w:rPr>
        <w:t>Woe to this world</w:t>
      </w:r>
      <w:r w:rsidR="003C3CAD">
        <w:rPr>
          <w:rFonts w:cs="Times New Roman"/>
          <w:bCs/>
          <w:szCs w:val="24"/>
        </w:rPr>
        <w:t xml:space="preserve">!  </w:t>
      </w:r>
      <w:r w:rsidRPr="00A60056">
        <w:rPr>
          <w:rFonts w:cs="Times New Roman"/>
          <w:bCs/>
          <w:szCs w:val="24"/>
        </w:rPr>
        <w:t>It is about to come into judgment, but the Lord is calling out persons today</w:t>
      </w:r>
      <w:r w:rsidR="009B2024">
        <w:rPr>
          <w:rFonts w:cs="Times New Roman"/>
          <w:bCs/>
          <w:szCs w:val="24"/>
        </w:rPr>
        <w:t xml:space="preserve">.  </w:t>
      </w:r>
      <w:r w:rsidRPr="00A60056">
        <w:rPr>
          <w:rFonts w:cs="Times New Roman"/>
          <w:bCs/>
          <w:szCs w:val="24"/>
        </w:rPr>
        <w:t>Did not Andrew and Peter and Philip all come from Bethsaida</w:t>
      </w:r>
      <w:r w:rsidR="003C3CAD">
        <w:rPr>
          <w:rFonts w:cs="Times New Roman"/>
          <w:bCs/>
          <w:szCs w:val="24"/>
        </w:rPr>
        <w:t xml:space="preserve">?  </w:t>
      </w:r>
      <w:r w:rsidRPr="00A60056">
        <w:rPr>
          <w:rFonts w:cs="Times New Roman"/>
          <w:bCs/>
          <w:szCs w:val="24"/>
        </w:rPr>
        <w:t xml:space="preserve">Think of that centurion in Capernaum concerning whom the Lord said </w:t>
      </w:r>
      <w:r w:rsidR="004F26F1">
        <w:rPr>
          <w:rFonts w:cs="Times New Roman"/>
          <w:bCs/>
          <w:szCs w:val="24"/>
        </w:rPr>
        <w:t>“</w:t>
      </w:r>
      <w:r w:rsidRPr="00A60056">
        <w:rPr>
          <w:rFonts w:cs="Times New Roman"/>
          <w:bCs/>
          <w:szCs w:val="24"/>
        </w:rPr>
        <w:t>Not even in Israel have I found so great faith</w:t>
      </w:r>
      <w:r w:rsidR="004F26F1">
        <w:rPr>
          <w:rFonts w:cs="Times New Roman"/>
          <w:bCs/>
          <w:szCs w:val="24"/>
        </w:rPr>
        <w:t>”</w:t>
      </w:r>
      <w:r w:rsidRPr="00A60056">
        <w:rPr>
          <w:rFonts w:cs="Times New Roman"/>
          <w:bCs/>
          <w:szCs w:val="24"/>
        </w:rPr>
        <w:t>, Luke 7: 9</w:t>
      </w:r>
      <w:r w:rsidR="009B2024">
        <w:rPr>
          <w:rFonts w:cs="Times New Roman"/>
          <w:bCs/>
          <w:szCs w:val="24"/>
        </w:rPr>
        <w:t xml:space="preserve">.  </w:t>
      </w:r>
      <w:r w:rsidRPr="00A60056">
        <w:rPr>
          <w:rFonts w:cs="Times New Roman"/>
          <w:bCs/>
          <w:szCs w:val="24"/>
        </w:rPr>
        <w:t>The Lord secured individuals, and then pronounces woe to these cities in which His works of power had taken place because they had not repented, where there was lack of results</w:t>
      </w:r>
      <w:r w:rsidR="009B2024">
        <w:rPr>
          <w:rFonts w:cs="Times New Roman"/>
          <w:bCs/>
          <w:szCs w:val="24"/>
        </w:rPr>
        <w:t xml:space="preserve">.  </w:t>
      </w:r>
      <w:r w:rsidRPr="00A60056">
        <w:rPr>
          <w:rFonts w:cs="Times New Roman"/>
          <w:bCs/>
          <w:szCs w:val="24"/>
        </w:rPr>
        <w:t xml:space="preserve">The Lord said prophetically </w:t>
      </w:r>
      <w:r w:rsidR="004F26F1">
        <w:rPr>
          <w:rFonts w:cs="Times New Roman"/>
          <w:bCs/>
          <w:szCs w:val="24"/>
        </w:rPr>
        <w:t>“</w:t>
      </w:r>
      <w:r w:rsidRPr="00A60056">
        <w:rPr>
          <w:rFonts w:cs="Times New Roman"/>
          <w:bCs/>
          <w:szCs w:val="24"/>
        </w:rPr>
        <w:t>I have laboured in vain, I have spent my strength for nought and in vain</w:t>
      </w:r>
      <w:r w:rsidR="004F26F1">
        <w:rPr>
          <w:rFonts w:cs="Times New Roman"/>
          <w:bCs/>
          <w:szCs w:val="24"/>
        </w:rPr>
        <w:t>”</w:t>
      </w:r>
      <w:r w:rsidRPr="00A60056">
        <w:rPr>
          <w:rFonts w:cs="Times New Roman"/>
          <w:bCs/>
          <w:szCs w:val="24"/>
        </w:rPr>
        <w:t>, Isa 49: 4</w:t>
      </w:r>
      <w:r w:rsidR="009B2024">
        <w:rPr>
          <w:rFonts w:cs="Times New Roman"/>
          <w:bCs/>
          <w:szCs w:val="24"/>
        </w:rPr>
        <w:t xml:space="preserve">.  </w:t>
      </w:r>
      <w:r w:rsidRPr="00A60056">
        <w:rPr>
          <w:rFonts w:cs="Times New Roman"/>
          <w:bCs/>
          <w:szCs w:val="24"/>
        </w:rPr>
        <w:t>Was He discouraged</w:t>
      </w:r>
      <w:r w:rsidR="003C3CAD">
        <w:rPr>
          <w:rFonts w:cs="Times New Roman"/>
          <w:bCs/>
          <w:szCs w:val="24"/>
        </w:rPr>
        <w:t xml:space="preserve">?  </w:t>
      </w:r>
      <w:r w:rsidRPr="00A60056">
        <w:rPr>
          <w:rFonts w:cs="Times New Roman"/>
          <w:bCs/>
          <w:szCs w:val="24"/>
        </w:rPr>
        <w:t>Was He disappointed</w:t>
      </w:r>
      <w:r w:rsidR="003C3CAD">
        <w:rPr>
          <w:rFonts w:cs="Times New Roman"/>
          <w:bCs/>
          <w:szCs w:val="24"/>
        </w:rPr>
        <w:t xml:space="preserve">?  </w:t>
      </w:r>
      <w:r w:rsidRPr="00A60056">
        <w:rPr>
          <w:rFonts w:cs="Times New Roman"/>
          <w:bCs/>
          <w:szCs w:val="24"/>
        </w:rPr>
        <w:t>He was not</w:t>
      </w:r>
      <w:r w:rsidR="009B2024">
        <w:rPr>
          <w:rFonts w:cs="Times New Roman"/>
          <w:bCs/>
          <w:szCs w:val="24"/>
        </w:rPr>
        <w:t xml:space="preserve">.  </w:t>
      </w:r>
      <w:r w:rsidRPr="00A60056">
        <w:rPr>
          <w:rFonts w:cs="Times New Roman"/>
          <w:bCs/>
          <w:szCs w:val="24"/>
        </w:rPr>
        <w:t>He was with His Father, looking down on the situation; He was not in the midst of these cities, looking up to God</w:t>
      </w:r>
      <w:r w:rsidR="009B2024">
        <w:rPr>
          <w:rFonts w:cs="Times New Roman"/>
          <w:bCs/>
          <w:szCs w:val="24"/>
        </w:rPr>
        <w:t xml:space="preserve">.  </w:t>
      </w:r>
      <w:r w:rsidR="004F26F1">
        <w:rPr>
          <w:rFonts w:cs="Times New Roman"/>
          <w:bCs/>
          <w:szCs w:val="24"/>
        </w:rPr>
        <w:t>“</w:t>
      </w:r>
      <w:r w:rsidRPr="00A60056">
        <w:rPr>
          <w:rFonts w:cs="Times New Roman"/>
          <w:bCs/>
          <w:szCs w:val="24"/>
        </w:rPr>
        <w:t>At that time, Jesus answering said, I praise thee, Father, Lord of the heaven and of the earth</w:t>
      </w:r>
      <w:r w:rsidR="004F26F1">
        <w:rPr>
          <w:rFonts w:cs="Times New Roman"/>
          <w:bCs/>
          <w:szCs w:val="24"/>
        </w:rPr>
        <w:t>”</w:t>
      </w:r>
      <w:r w:rsidR="009B2024">
        <w:rPr>
          <w:rFonts w:cs="Times New Roman"/>
          <w:bCs/>
          <w:szCs w:val="24"/>
        </w:rPr>
        <w:t xml:space="preserve">.  </w:t>
      </w:r>
      <w:r w:rsidRPr="00A60056">
        <w:rPr>
          <w:rFonts w:cs="Times New Roman"/>
          <w:bCs/>
          <w:szCs w:val="24"/>
        </w:rPr>
        <w:t>In Luke</w:t>
      </w:r>
      <w:r w:rsidR="004F26F1">
        <w:rPr>
          <w:rFonts w:cs="Times New Roman"/>
          <w:bCs/>
          <w:szCs w:val="24"/>
        </w:rPr>
        <w:t>’</w:t>
      </w:r>
      <w:r w:rsidRPr="00A60056">
        <w:rPr>
          <w:rFonts w:cs="Times New Roman"/>
          <w:bCs/>
          <w:szCs w:val="24"/>
        </w:rPr>
        <w:t xml:space="preserve">s account of this it says </w:t>
      </w:r>
      <w:r w:rsidR="004F26F1">
        <w:rPr>
          <w:rFonts w:cs="Times New Roman"/>
          <w:bCs/>
          <w:szCs w:val="24"/>
        </w:rPr>
        <w:t>“</w:t>
      </w:r>
      <w:r w:rsidRPr="00A60056">
        <w:rPr>
          <w:rFonts w:cs="Times New Roman"/>
          <w:bCs/>
          <w:szCs w:val="24"/>
        </w:rPr>
        <w:t>Jesus rejoiced in spirit</w:t>
      </w:r>
      <w:r w:rsidR="004F26F1">
        <w:rPr>
          <w:rFonts w:cs="Times New Roman"/>
          <w:bCs/>
          <w:szCs w:val="24"/>
        </w:rPr>
        <w:t>”</w:t>
      </w:r>
      <w:r w:rsidRPr="00A60056">
        <w:rPr>
          <w:rFonts w:cs="Times New Roman"/>
          <w:bCs/>
          <w:szCs w:val="24"/>
        </w:rPr>
        <w:t>, chap 10: 21</w:t>
      </w:r>
      <w:r w:rsidR="009B2024">
        <w:rPr>
          <w:rFonts w:cs="Times New Roman"/>
          <w:bCs/>
          <w:szCs w:val="24"/>
        </w:rPr>
        <w:t xml:space="preserve">.  </w:t>
      </w:r>
      <w:r w:rsidRPr="00A60056">
        <w:rPr>
          <w:rFonts w:cs="Times New Roman"/>
          <w:bCs/>
          <w:szCs w:val="24"/>
        </w:rPr>
        <w:t>He was not in the midst of these cities, looking up to God; He was with God, looking down on these cities</w:t>
      </w:r>
      <w:r w:rsidR="009B2024">
        <w:rPr>
          <w:rFonts w:cs="Times New Roman"/>
          <w:bCs/>
          <w:szCs w:val="24"/>
        </w:rPr>
        <w:t xml:space="preserve">.  </w:t>
      </w:r>
      <w:r w:rsidRPr="00A60056">
        <w:rPr>
          <w:rFonts w:cs="Times New Roman"/>
          <w:bCs/>
          <w:szCs w:val="24"/>
        </w:rPr>
        <w:t>Oh, we need this, dear brethren</w:t>
      </w:r>
      <w:r w:rsidR="009B2024">
        <w:rPr>
          <w:rFonts w:cs="Times New Roman"/>
          <w:bCs/>
          <w:szCs w:val="24"/>
        </w:rPr>
        <w:t xml:space="preserve">.  </w:t>
      </w:r>
      <w:r w:rsidRPr="00A60056">
        <w:rPr>
          <w:rFonts w:cs="Times New Roman"/>
          <w:bCs/>
          <w:szCs w:val="24"/>
        </w:rPr>
        <w:t>If there is one thing we need to improve our state, this is needed</w:t>
      </w:r>
      <w:r w:rsidR="009B2024">
        <w:rPr>
          <w:rFonts w:cs="Times New Roman"/>
          <w:bCs/>
          <w:szCs w:val="24"/>
        </w:rPr>
        <w:t xml:space="preserve">.  </w:t>
      </w:r>
      <w:r w:rsidR="004F26F1">
        <w:rPr>
          <w:rFonts w:cs="Times New Roman"/>
          <w:bCs/>
          <w:szCs w:val="24"/>
        </w:rPr>
        <w:t>“</w:t>
      </w:r>
      <w:r w:rsidRPr="00A60056">
        <w:rPr>
          <w:rFonts w:cs="Times New Roman"/>
          <w:bCs/>
          <w:szCs w:val="24"/>
        </w:rPr>
        <w:t>I praise thee, Father, Lord of the heaven and of the earth, that thou hast hid these things from the wise and prudent, and hast revealed them to babes</w:t>
      </w:r>
      <w:r w:rsidR="004F26F1">
        <w:rPr>
          <w:rFonts w:cs="Times New Roman"/>
          <w:bCs/>
          <w:szCs w:val="24"/>
        </w:rPr>
        <w:t>”</w:t>
      </w:r>
      <w:r w:rsidR="009B2024">
        <w:rPr>
          <w:rFonts w:cs="Times New Roman"/>
          <w:bCs/>
          <w:szCs w:val="24"/>
        </w:rPr>
        <w:t xml:space="preserve">.  </w:t>
      </w:r>
      <w:r w:rsidRPr="00A60056">
        <w:rPr>
          <w:rFonts w:cs="Times New Roman"/>
          <w:bCs/>
          <w:szCs w:val="24"/>
        </w:rPr>
        <w:t>He was with His Father, having His Father</w:t>
      </w:r>
      <w:r w:rsidR="004F26F1">
        <w:rPr>
          <w:rFonts w:cs="Times New Roman"/>
          <w:bCs/>
          <w:szCs w:val="24"/>
        </w:rPr>
        <w:t>’</w:t>
      </w:r>
      <w:r w:rsidRPr="00A60056">
        <w:rPr>
          <w:rFonts w:cs="Times New Roman"/>
          <w:bCs/>
          <w:szCs w:val="24"/>
        </w:rPr>
        <w:t>s view of the whole situation, in communion with His Father, seeing things as He saw them</w:t>
      </w:r>
      <w:r w:rsidR="009B2024">
        <w:rPr>
          <w:rFonts w:cs="Times New Roman"/>
          <w:bCs/>
          <w:szCs w:val="24"/>
        </w:rPr>
        <w:t xml:space="preserve">.  </w:t>
      </w:r>
      <w:r w:rsidRPr="00A60056">
        <w:rPr>
          <w:rFonts w:cs="Times New Roman"/>
          <w:bCs/>
          <w:szCs w:val="24"/>
        </w:rPr>
        <w:t>He was able to praise His Father in this situation</w:t>
      </w:r>
      <w:r w:rsidR="009B2024">
        <w:rPr>
          <w:rFonts w:cs="Times New Roman"/>
          <w:bCs/>
          <w:szCs w:val="24"/>
        </w:rPr>
        <w:t xml:space="preserve">.  </w:t>
      </w:r>
      <w:r w:rsidR="004F26F1">
        <w:rPr>
          <w:rFonts w:cs="Times New Roman"/>
          <w:bCs/>
          <w:szCs w:val="24"/>
        </w:rPr>
        <w:t>“</w:t>
      </w:r>
      <w:r w:rsidRPr="00A60056">
        <w:rPr>
          <w:rFonts w:cs="Times New Roman"/>
          <w:bCs/>
          <w:szCs w:val="24"/>
        </w:rPr>
        <w:t>Yea, Father</w:t>
      </w:r>
      <w:r w:rsidR="004F26F1">
        <w:rPr>
          <w:rFonts w:cs="Times New Roman"/>
          <w:bCs/>
          <w:szCs w:val="24"/>
        </w:rPr>
        <w:t>”</w:t>
      </w:r>
      <w:r w:rsidRPr="00A60056">
        <w:rPr>
          <w:rFonts w:cs="Times New Roman"/>
          <w:bCs/>
          <w:szCs w:val="24"/>
        </w:rPr>
        <w:t xml:space="preserve">, He says, </w:t>
      </w:r>
      <w:r w:rsidR="004F26F1">
        <w:rPr>
          <w:rFonts w:cs="Times New Roman"/>
          <w:bCs/>
          <w:szCs w:val="24"/>
        </w:rPr>
        <w:t>“</w:t>
      </w:r>
      <w:r w:rsidRPr="00A60056">
        <w:rPr>
          <w:rFonts w:cs="Times New Roman"/>
          <w:bCs/>
          <w:szCs w:val="24"/>
        </w:rPr>
        <w:t>for thus has it been well-pleasing in thy sight</w:t>
      </w:r>
      <w:r w:rsidR="009B2024">
        <w:rPr>
          <w:rFonts w:cs="Times New Roman"/>
          <w:bCs/>
          <w:szCs w:val="24"/>
        </w:rPr>
        <w:t xml:space="preserve">.  </w:t>
      </w:r>
      <w:r w:rsidRPr="00A60056">
        <w:rPr>
          <w:rFonts w:cs="Times New Roman"/>
          <w:bCs/>
          <w:szCs w:val="24"/>
        </w:rPr>
        <w:t>All things have been delivered to me by my Father, and no one knows the Son but the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We could say something about these things if we were able, but what I want to come to is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Are there exercises involving labour, are things burdening you, dear brother or sister</w:t>
      </w:r>
      <w:r w:rsidR="003C3CAD">
        <w:rPr>
          <w:rFonts w:cs="Times New Roman"/>
          <w:bCs/>
          <w:szCs w:val="24"/>
        </w:rPr>
        <w:t xml:space="preserve">?  </w:t>
      </w:r>
      <w:r w:rsidRPr="00A60056">
        <w:rPr>
          <w:rFonts w:cs="Times New Roman"/>
          <w:bCs/>
          <w:szCs w:val="24"/>
        </w:rPr>
        <w:t xml:space="preserve">The Lord says </w:t>
      </w:r>
      <w:r w:rsidR="004F26F1">
        <w:rPr>
          <w:rFonts w:cs="Times New Roman"/>
          <w:bCs/>
          <w:szCs w:val="24"/>
        </w:rPr>
        <w:t>“</w:t>
      </w:r>
      <w:r w:rsidRPr="00A60056">
        <w:rPr>
          <w:rFonts w:cs="Times New Roman"/>
          <w:bCs/>
          <w:szCs w:val="24"/>
        </w:rPr>
        <w:t>Come to me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He does not say, Look to me; </w:t>
      </w:r>
      <w:r w:rsidRPr="00A60056">
        <w:rPr>
          <w:rFonts w:cs="Times New Roman"/>
          <w:bCs/>
          <w:szCs w:val="24"/>
        </w:rPr>
        <w:lastRenderedPageBreak/>
        <w:t xml:space="preserve">He does not say, Pray to me; He says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that is, to be with Him where He is, to see things as He sees them, to feel about things as He feels them</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w:t>
      </w:r>
      <w:r w:rsidR="004F26F1">
        <w:rPr>
          <w:rFonts w:cs="Times New Roman"/>
          <w:bCs/>
          <w:szCs w:val="24"/>
        </w:rPr>
        <w:t>”</w:t>
      </w:r>
      <w:r w:rsidRPr="00A60056">
        <w:rPr>
          <w:rFonts w:cs="Times New Roman"/>
          <w:bCs/>
          <w:szCs w:val="24"/>
        </w:rPr>
        <w:t>.</w:t>
      </w:r>
    </w:p>
    <w:p w14:paraId="73916BBE" w14:textId="4B5C81F8"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Maybe there are some persons here who labour and are burdened because of conditions</w:t>
      </w:r>
      <w:r w:rsidR="009B2024">
        <w:rPr>
          <w:rFonts w:cs="Times New Roman"/>
          <w:bCs/>
          <w:szCs w:val="24"/>
        </w:rPr>
        <w:t xml:space="preserve">.  </w:t>
      </w:r>
      <w:r w:rsidRPr="00A60056">
        <w:rPr>
          <w:rFonts w:cs="Times New Roman"/>
          <w:bCs/>
          <w:szCs w:val="24"/>
        </w:rPr>
        <w:t>Maybe some sisters, some widows living alone, are feeling the state and are looking up to the Lord and crying to Him</w:t>
      </w:r>
      <w:r w:rsidR="009B2024">
        <w:rPr>
          <w:rFonts w:cs="Times New Roman"/>
          <w:bCs/>
          <w:szCs w:val="24"/>
        </w:rPr>
        <w:t xml:space="preserve">.  </w:t>
      </w:r>
      <w:r w:rsidRPr="00A60056">
        <w:rPr>
          <w:rFonts w:cs="Times New Roman"/>
          <w:bCs/>
          <w:szCs w:val="24"/>
        </w:rPr>
        <w:t>The Lord will hear you, but there is another way and that is to be with Him, having His view of the situation</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The Lord Jesus was restful in this situation, although His works of power had not had the effect they ought to have had</w:t>
      </w:r>
      <w:r w:rsidR="009B2024">
        <w:rPr>
          <w:rFonts w:cs="Times New Roman"/>
          <w:bCs/>
          <w:szCs w:val="24"/>
        </w:rPr>
        <w:t xml:space="preserve">.  </w:t>
      </w:r>
      <w:r w:rsidRPr="00A60056">
        <w:rPr>
          <w:rFonts w:cs="Times New Roman"/>
          <w:bCs/>
          <w:szCs w:val="24"/>
        </w:rPr>
        <w:t>He was restful with His Father viewing it all</w:t>
      </w:r>
      <w:r w:rsidR="009B2024">
        <w:rPr>
          <w:rFonts w:cs="Times New Roman"/>
          <w:bCs/>
          <w:szCs w:val="24"/>
        </w:rPr>
        <w:t xml:space="preserve">.  </w:t>
      </w:r>
      <w:r w:rsidRPr="00A60056">
        <w:rPr>
          <w:rFonts w:cs="Times New Roman"/>
          <w:bCs/>
          <w:szCs w:val="24"/>
        </w:rPr>
        <w:t xml:space="preserve">We can be obsessed with difficulties but this is the answer: </w:t>
      </w:r>
      <w:r w:rsidR="004F26F1">
        <w:rPr>
          <w:rFonts w:cs="Times New Roman"/>
          <w:bCs/>
          <w:szCs w:val="24"/>
        </w:rPr>
        <w:t>“</w:t>
      </w:r>
      <w:r w:rsidRPr="00A60056">
        <w:rPr>
          <w:rFonts w:cs="Times New Roman"/>
          <w:bCs/>
          <w:szCs w:val="24"/>
        </w:rPr>
        <w:t>Come to me, all ye who labour and are burdened, and I</w:t>
      </w:r>
      <w:r w:rsidR="004F26F1">
        <w:rPr>
          <w:rFonts w:cs="Times New Roman"/>
          <w:bCs/>
          <w:szCs w:val="24"/>
        </w:rPr>
        <w:t>”</w:t>
      </w:r>
      <w:r w:rsidR="009B2024">
        <w:rPr>
          <w:rFonts w:cs="Times New Roman"/>
          <w:bCs/>
          <w:szCs w:val="24"/>
        </w:rPr>
        <w:t>—“</w:t>
      </w:r>
      <w:r w:rsidRPr="00A60056">
        <w:rPr>
          <w:rFonts w:cs="Times New Roman"/>
          <w:bCs/>
          <w:szCs w:val="24"/>
        </w:rPr>
        <w:t>I</w:t>
      </w:r>
      <w:r w:rsidR="004F26F1">
        <w:rPr>
          <w:rFonts w:cs="Times New Roman"/>
          <w:bCs/>
          <w:szCs w:val="24"/>
        </w:rPr>
        <w:t>”</w:t>
      </w:r>
      <w:r w:rsidRPr="00A60056">
        <w:rPr>
          <w:rFonts w:cs="Times New Roman"/>
          <w:bCs/>
          <w:szCs w:val="24"/>
        </w:rPr>
        <w:t xml:space="preserve"> He says</w:t>
      </w:r>
      <w:r w:rsidR="009B2024">
        <w:rPr>
          <w:rFonts w:cs="Times New Roman"/>
          <w:bCs/>
          <w:szCs w:val="24"/>
        </w:rPr>
        <w:t>—“</w:t>
      </w:r>
      <w:r w:rsidRPr="00A60056">
        <w:rPr>
          <w:rFonts w:cs="Times New Roman"/>
          <w:bCs/>
          <w:szCs w:val="24"/>
        </w:rPr>
        <w:t>will give you rest</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A60056">
        <w:rPr>
          <w:rFonts w:cs="Times New Roman"/>
          <w:bCs/>
          <w:szCs w:val="24"/>
        </w:rPr>
        <w:t>I</w:t>
      </w:r>
      <w:r w:rsidR="004F26F1">
        <w:rPr>
          <w:rFonts w:cs="Times New Roman"/>
          <w:bCs/>
          <w:szCs w:val="24"/>
        </w:rPr>
        <w:t>”</w:t>
      </w:r>
      <w:r w:rsidRPr="00A60056">
        <w:rPr>
          <w:rFonts w:cs="Times New Roman"/>
          <w:bCs/>
          <w:szCs w:val="24"/>
        </w:rPr>
        <w:t xml:space="preserve">, who found rest with His Father in this situation in this chapter, </w:t>
      </w:r>
      <w:r w:rsidR="004F26F1">
        <w:rPr>
          <w:rFonts w:cs="Times New Roman"/>
          <w:bCs/>
          <w:szCs w:val="24"/>
        </w:rPr>
        <w:t>“</w:t>
      </w:r>
      <w:r w:rsidRPr="00A60056">
        <w:rPr>
          <w:rFonts w:cs="Times New Roman"/>
          <w:bCs/>
          <w:szCs w:val="24"/>
        </w:rPr>
        <w:t>I will give you rest</w:t>
      </w:r>
      <w:r w:rsidR="004F26F1">
        <w:rPr>
          <w:rFonts w:cs="Times New Roman"/>
          <w:bCs/>
          <w:szCs w:val="24"/>
        </w:rPr>
        <w:t>”</w:t>
      </w:r>
      <w:r w:rsidRPr="00A60056">
        <w:rPr>
          <w:rFonts w:cs="Times New Roman"/>
          <w:bCs/>
          <w:szCs w:val="24"/>
        </w:rPr>
        <w:t xml:space="preserve"> in whatever situation you find yourself</w:t>
      </w:r>
      <w:r w:rsidR="009B2024">
        <w:rPr>
          <w:rFonts w:cs="Times New Roman"/>
          <w:bCs/>
          <w:szCs w:val="24"/>
        </w:rPr>
        <w:t xml:space="preserve">.  </w:t>
      </w:r>
      <w:r w:rsidRPr="00A60056">
        <w:rPr>
          <w:rFonts w:cs="Times New Roman"/>
          <w:bCs/>
          <w:szCs w:val="24"/>
        </w:rPr>
        <w:t>Mary chose the good part</w:t>
      </w:r>
      <w:r w:rsidR="009B2024">
        <w:rPr>
          <w:rFonts w:cs="Times New Roman"/>
          <w:bCs/>
          <w:szCs w:val="24"/>
        </w:rPr>
        <w:t xml:space="preserve">.  </w:t>
      </w:r>
      <w:r w:rsidRPr="00A60056">
        <w:rPr>
          <w:rFonts w:cs="Times New Roman"/>
          <w:bCs/>
          <w:szCs w:val="24"/>
        </w:rPr>
        <w:t xml:space="preserve">Maybe we have not chosen the good part, but the good part is open to us; the Lord invites us: </w:t>
      </w:r>
      <w:r w:rsidR="004F26F1">
        <w:rPr>
          <w:rFonts w:cs="Times New Roman"/>
          <w:bCs/>
          <w:szCs w:val="24"/>
        </w:rPr>
        <w:t>“</w:t>
      </w:r>
      <w:r w:rsidRPr="00A60056">
        <w:rPr>
          <w:rFonts w:cs="Times New Roman"/>
          <w:bCs/>
          <w:szCs w:val="24"/>
        </w:rPr>
        <w:t>Come to me</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not, as I said, Pray to Me, or Cry to Me, which in itself is all right</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2340EF">
        <w:rPr>
          <w:rFonts w:cs="Times New Roman"/>
          <w:bCs/>
          <w:szCs w:val="24"/>
        </w:rPr>
        <w:t xml:space="preserve"> </w:t>
      </w:r>
      <w:r w:rsidR="009B2024">
        <w:rPr>
          <w:rFonts w:cs="Times New Roman"/>
          <w:bCs/>
          <w:szCs w:val="24"/>
        </w:rPr>
        <w:t xml:space="preserve">... </w:t>
      </w:r>
      <w:r w:rsidRPr="00A60056">
        <w:rPr>
          <w:rFonts w:cs="Times New Roman"/>
          <w:bCs/>
          <w:szCs w:val="24"/>
        </w:rPr>
        <w:t>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In verse 28 rest is to be known immediately</w:t>
      </w:r>
      <w:r w:rsidR="00454682" w:rsidRPr="00A60056">
        <w:rPr>
          <w:rFonts w:cs="Times New Roman"/>
          <w:bCs/>
          <w:szCs w:val="24"/>
        </w:rPr>
        <w:t>: “</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That is the way to restfulness of spirit in spite of what conditions are</w:t>
      </w:r>
      <w:r w:rsidR="009B2024">
        <w:rPr>
          <w:rFonts w:cs="Times New Roman"/>
          <w:bCs/>
          <w:szCs w:val="24"/>
        </w:rPr>
        <w:t xml:space="preserve">.  </w:t>
      </w:r>
      <w:r w:rsidRPr="00A60056">
        <w:rPr>
          <w:rFonts w:cs="Times New Roman"/>
          <w:bCs/>
          <w:szCs w:val="24"/>
        </w:rPr>
        <w:t xml:space="preserve">The longer-term view is </w:t>
      </w:r>
      <w:r w:rsidR="004F26F1">
        <w:rPr>
          <w:rFonts w:cs="Times New Roman"/>
          <w:bCs/>
          <w:szCs w:val="24"/>
        </w:rPr>
        <w:t>“</w:t>
      </w:r>
      <w:r w:rsidRPr="00A60056">
        <w:rPr>
          <w:rFonts w:cs="Times New Roman"/>
          <w:bCs/>
          <w:szCs w:val="24"/>
        </w:rPr>
        <w:t>Take my yoke upon you, and learn from me</w:t>
      </w:r>
      <w:r w:rsidR="00155187">
        <w:rPr>
          <w:rFonts w:cs="Times New Roman"/>
          <w:bCs/>
          <w:szCs w:val="24"/>
        </w:rPr>
        <w:t xml:space="preserve"> </w:t>
      </w:r>
      <w:r w:rsidR="009B2024">
        <w:rPr>
          <w:rFonts w:cs="Times New Roman"/>
          <w:bCs/>
          <w:szCs w:val="24"/>
        </w:rPr>
        <w:t xml:space="preserve">... </w:t>
      </w:r>
      <w:r w:rsidRPr="00A60056">
        <w:rPr>
          <w:rFonts w:cs="Times New Roman"/>
          <w:bCs/>
          <w:szCs w:val="24"/>
        </w:rPr>
        <w:t>and ye shall find rest to your souls</w:t>
      </w:r>
      <w:r w:rsidR="004F26F1">
        <w:rPr>
          <w:rFonts w:cs="Times New Roman"/>
          <w:bCs/>
          <w:szCs w:val="24"/>
        </w:rPr>
        <w:t>”</w:t>
      </w:r>
      <w:r w:rsidR="009B2024">
        <w:rPr>
          <w:rFonts w:cs="Times New Roman"/>
          <w:bCs/>
          <w:szCs w:val="24"/>
        </w:rPr>
        <w:t xml:space="preserve">.  </w:t>
      </w:r>
      <w:r w:rsidRPr="00A60056">
        <w:rPr>
          <w:rFonts w:cs="Times New Roman"/>
          <w:bCs/>
          <w:szCs w:val="24"/>
        </w:rPr>
        <w:t>Finding rest may be a more settled experience as a result of answering to what the Lord says</w:t>
      </w:r>
      <w:r w:rsidR="00454682" w:rsidRPr="00A60056">
        <w:rPr>
          <w:rFonts w:cs="Times New Roman"/>
          <w:bCs/>
          <w:szCs w:val="24"/>
        </w:rPr>
        <w:t>: “</w:t>
      </w:r>
      <w:r w:rsidRPr="00A60056">
        <w:rPr>
          <w:rFonts w:cs="Times New Roman"/>
          <w:bCs/>
          <w:szCs w:val="24"/>
        </w:rPr>
        <w:t>Take my yoke upon you</w:t>
      </w:r>
      <w:r w:rsidR="004F26F1">
        <w:rPr>
          <w:rFonts w:cs="Times New Roman"/>
          <w:bCs/>
          <w:szCs w:val="24"/>
        </w:rPr>
        <w:t>”</w:t>
      </w:r>
      <w:r w:rsidR="009B2024">
        <w:rPr>
          <w:rFonts w:cs="Times New Roman"/>
          <w:bCs/>
          <w:szCs w:val="24"/>
        </w:rPr>
        <w:t xml:space="preserve">.  </w:t>
      </w:r>
      <w:r w:rsidRPr="00A60056">
        <w:rPr>
          <w:rFonts w:cs="Times New Roman"/>
          <w:bCs/>
          <w:szCs w:val="24"/>
        </w:rPr>
        <w:t>What was His yoke</w:t>
      </w:r>
      <w:r w:rsidR="003C3CAD">
        <w:rPr>
          <w:rFonts w:cs="Times New Roman"/>
          <w:bCs/>
          <w:szCs w:val="24"/>
        </w:rPr>
        <w:t xml:space="preserve">?  </w:t>
      </w:r>
      <w:r w:rsidRPr="00A60056">
        <w:rPr>
          <w:rFonts w:cs="Times New Roman"/>
          <w:bCs/>
          <w:szCs w:val="24"/>
        </w:rPr>
        <w:t xml:space="preserve">His yoke was committal to the will of His Father who is in the heavens; that was His yoke and the Lord would welcome us to be in the same yoke: </w:t>
      </w:r>
      <w:r w:rsidR="004F26F1">
        <w:rPr>
          <w:rFonts w:cs="Times New Roman"/>
          <w:bCs/>
          <w:szCs w:val="24"/>
        </w:rPr>
        <w:t>“</w:t>
      </w:r>
      <w:r w:rsidRPr="00A60056">
        <w:rPr>
          <w:rFonts w:cs="Times New Roman"/>
          <w:bCs/>
          <w:szCs w:val="24"/>
        </w:rPr>
        <w:t>Take my yoke upon you, and learn from me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says </w:t>
      </w:r>
      <w:r w:rsidR="004F26F1">
        <w:rPr>
          <w:rFonts w:cs="Times New Roman"/>
          <w:bCs/>
          <w:szCs w:val="24"/>
        </w:rPr>
        <w:t>“</w:t>
      </w:r>
      <w:r w:rsidRPr="00A60056">
        <w:rPr>
          <w:rFonts w:cs="Times New Roman"/>
          <w:bCs/>
          <w:szCs w:val="24"/>
        </w:rPr>
        <w:t>for I am meek and lowly in heart</w:t>
      </w:r>
      <w:r w:rsidR="004F26F1">
        <w:rPr>
          <w:rFonts w:cs="Times New Roman"/>
          <w:bCs/>
          <w:szCs w:val="24"/>
        </w:rPr>
        <w:t>”</w:t>
      </w:r>
      <w:r w:rsidR="009B2024">
        <w:rPr>
          <w:rFonts w:cs="Times New Roman"/>
          <w:bCs/>
          <w:szCs w:val="24"/>
        </w:rPr>
        <w:t xml:space="preserve">.  </w:t>
      </w:r>
      <w:r w:rsidRPr="00A60056">
        <w:rPr>
          <w:rFonts w:cs="Times New Roman"/>
          <w:bCs/>
          <w:szCs w:val="24"/>
        </w:rPr>
        <w:t>Where do we learn lowliness, dear brethren</w:t>
      </w:r>
      <w:r w:rsidR="003C3CAD">
        <w:rPr>
          <w:rFonts w:cs="Times New Roman"/>
          <w:bCs/>
          <w:szCs w:val="24"/>
        </w:rPr>
        <w:t xml:space="preserve">?  </w:t>
      </w:r>
      <w:r w:rsidRPr="00A60056">
        <w:rPr>
          <w:rFonts w:cs="Times New Roman"/>
          <w:bCs/>
          <w:szCs w:val="24"/>
        </w:rPr>
        <w:t>It is so difficult for us to be lowly, so easy for us to be otherwise</w:t>
      </w:r>
      <w:r w:rsidR="009B2024">
        <w:rPr>
          <w:rFonts w:cs="Times New Roman"/>
          <w:bCs/>
          <w:szCs w:val="24"/>
        </w:rPr>
        <w:t xml:space="preserve">.  </w:t>
      </w:r>
      <w:r w:rsidRPr="00A60056">
        <w:rPr>
          <w:rFonts w:cs="Times New Roman"/>
          <w:bCs/>
          <w:szCs w:val="24"/>
        </w:rPr>
        <w:t>We learn it as coming to Him</w:t>
      </w:r>
      <w:r w:rsidR="00454682" w:rsidRPr="00A60056">
        <w:rPr>
          <w:rFonts w:cs="Times New Roman"/>
          <w:bCs/>
          <w:szCs w:val="24"/>
        </w:rPr>
        <w:t>: “</w:t>
      </w:r>
      <w:r w:rsidRPr="00A60056">
        <w:rPr>
          <w:rFonts w:cs="Times New Roman"/>
          <w:bCs/>
          <w:szCs w:val="24"/>
        </w:rPr>
        <w:t>learn from me</w:t>
      </w:r>
      <w:r w:rsidR="004F26F1">
        <w:rPr>
          <w:rFonts w:cs="Times New Roman"/>
          <w:bCs/>
          <w:szCs w:val="24"/>
        </w:rPr>
        <w:t>”</w:t>
      </w:r>
      <w:r w:rsidR="009B2024">
        <w:rPr>
          <w:rFonts w:cs="Times New Roman"/>
          <w:bCs/>
          <w:szCs w:val="24"/>
        </w:rPr>
        <w:t xml:space="preserve">.  </w:t>
      </w:r>
      <w:r w:rsidRPr="00A60056">
        <w:rPr>
          <w:rFonts w:cs="Times New Roman"/>
          <w:bCs/>
          <w:szCs w:val="24"/>
        </w:rPr>
        <w:t>The Lord has been spoken of here as a great model for us; we learn from Him</w:t>
      </w:r>
      <w:r w:rsidR="003C3CAD">
        <w:rPr>
          <w:rFonts w:cs="Times New Roman"/>
          <w:bCs/>
          <w:szCs w:val="24"/>
        </w:rPr>
        <w:t xml:space="preserve">!  </w:t>
      </w:r>
      <w:r w:rsidR="004F26F1">
        <w:rPr>
          <w:rFonts w:cs="Times New Roman"/>
          <w:bCs/>
          <w:szCs w:val="24"/>
        </w:rPr>
        <w:t>“</w:t>
      </w:r>
      <w:r w:rsidRPr="00A60056">
        <w:rPr>
          <w:rFonts w:cs="Times New Roman"/>
          <w:bCs/>
          <w:szCs w:val="24"/>
        </w:rPr>
        <w:t>And ye shall find rest to your souls; for my yoke is easy, and my burden is light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will not put upon us any burden we are not able to bear even if we may feel burdened, heavily burdened; </w:t>
      </w:r>
      <w:r w:rsidR="004F26F1">
        <w:rPr>
          <w:rFonts w:cs="Times New Roman"/>
          <w:bCs/>
          <w:szCs w:val="24"/>
        </w:rPr>
        <w:t>“</w:t>
      </w:r>
      <w:r w:rsidRPr="00A60056">
        <w:rPr>
          <w:rFonts w:cs="Times New Roman"/>
          <w:bCs/>
          <w:szCs w:val="24"/>
        </w:rPr>
        <w:t>my yoke is easy</w:t>
      </w:r>
      <w:r w:rsidR="004F26F1">
        <w:rPr>
          <w:rFonts w:cs="Times New Roman"/>
          <w:bCs/>
          <w:szCs w:val="24"/>
        </w:rPr>
        <w:t>”</w:t>
      </w:r>
      <w:r w:rsidRPr="00A60056">
        <w:rPr>
          <w:rFonts w:cs="Times New Roman"/>
          <w:bCs/>
          <w:szCs w:val="24"/>
        </w:rPr>
        <w:t>, He said</w:t>
      </w:r>
      <w:r w:rsidR="009B2024">
        <w:rPr>
          <w:rFonts w:cs="Times New Roman"/>
          <w:bCs/>
          <w:szCs w:val="24"/>
        </w:rPr>
        <w:t xml:space="preserve">.  </w:t>
      </w:r>
      <w:r w:rsidRPr="00A60056">
        <w:rPr>
          <w:rFonts w:cs="Times New Roman"/>
          <w:bCs/>
          <w:szCs w:val="24"/>
        </w:rPr>
        <w:t>It is easy if we in our measure are committed to the will of His Father who is in the heavens as He was</w:t>
      </w:r>
      <w:r w:rsidR="009B2024">
        <w:rPr>
          <w:rFonts w:cs="Times New Roman"/>
          <w:bCs/>
          <w:szCs w:val="24"/>
        </w:rPr>
        <w:t xml:space="preserve">.  </w:t>
      </w:r>
      <w:r w:rsidR="004F26F1">
        <w:rPr>
          <w:rFonts w:cs="Times New Roman"/>
          <w:bCs/>
          <w:szCs w:val="24"/>
        </w:rPr>
        <w:t>“</w:t>
      </w:r>
      <w:r w:rsidRPr="00A60056">
        <w:rPr>
          <w:rFonts w:cs="Times New Roman"/>
          <w:bCs/>
          <w:szCs w:val="24"/>
        </w:rPr>
        <w:t>My yoke is easy, and my burden is light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invites us: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xml:space="preserve">; come to His side, be with Him in how He views every matter, and then if we do anything </w:t>
      </w:r>
      <w:r w:rsidRPr="00A60056">
        <w:rPr>
          <w:rFonts w:cs="Times New Roman"/>
          <w:bCs/>
          <w:szCs w:val="24"/>
        </w:rPr>
        <w:lastRenderedPageBreak/>
        <w:t>or say anything, if we write anything from this viewpoint it will help the situation</w:t>
      </w:r>
      <w:r w:rsidR="009B2024">
        <w:rPr>
          <w:rFonts w:cs="Times New Roman"/>
          <w:bCs/>
          <w:szCs w:val="24"/>
        </w:rPr>
        <w:t xml:space="preserve">.  </w:t>
      </w:r>
      <w:r w:rsidRPr="00A60056">
        <w:rPr>
          <w:rFonts w:cs="Times New Roman"/>
          <w:bCs/>
          <w:szCs w:val="24"/>
        </w:rPr>
        <w:t>We have valuable letters of those who have gone before us which were no doubt written from this viewpoint; I do not know if that can be said of all that we write</w:t>
      </w:r>
      <w:r w:rsidR="009B2024">
        <w:rPr>
          <w:rFonts w:cs="Times New Roman"/>
          <w:bCs/>
          <w:szCs w:val="24"/>
        </w:rPr>
        <w:t xml:space="preserve">.  </w:t>
      </w:r>
      <w:r w:rsidR="004F26F1">
        <w:rPr>
          <w:rFonts w:cs="Times New Roman"/>
          <w:bCs/>
          <w:szCs w:val="24"/>
        </w:rPr>
        <w:t>“</w:t>
      </w:r>
      <w:r w:rsidRPr="00A60056">
        <w:rPr>
          <w:rFonts w:cs="Times New Roman"/>
          <w:bCs/>
          <w:szCs w:val="24"/>
        </w:rPr>
        <w:t>My yoke</w:t>
      </w:r>
      <w:r w:rsidR="004F26F1">
        <w:rPr>
          <w:rFonts w:cs="Times New Roman"/>
          <w:bCs/>
          <w:szCs w:val="24"/>
        </w:rPr>
        <w:t>”</w:t>
      </w:r>
      <w:r w:rsidRPr="00A60056">
        <w:rPr>
          <w:rFonts w:cs="Times New Roman"/>
          <w:bCs/>
          <w:szCs w:val="24"/>
        </w:rPr>
        <w:t xml:space="preserve"> is service under His control</w:t>
      </w:r>
      <w:r w:rsidR="009B2024">
        <w:rPr>
          <w:rFonts w:cs="Times New Roman"/>
          <w:bCs/>
          <w:szCs w:val="24"/>
        </w:rPr>
        <w:t xml:space="preserve">.  </w:t>
      </w:r>
      <w:r w:rsidRPr="00A60056">
        <w:rPr>
          <w:rFonts w:cs="Times New Roman"/>
          <w:bCs/>
          <w:szCs w:val="24"/>
        </w:rPr>
        <w:t>The Spirit will help us to fulfil committal to the will of His Father who is in the heavens</w:t>
      </w:r>
      <w:r w:rsidR="009B2024">
        <w:rPr>
          <w:rFonts w:cs="Times New Roman"/>
          <w:bCs/>
          <w:szCs w:val="24"/>
        </w:rPr>
        <w:t xml:space="preserve">.  </w:t>
      </w:r>
      <w:r w:rsidRPr="00A60056">
        <w:rPr>
          <w:rFonts w:cs="Times New Roman"/>
          <w:bCs/>
          <w:szCs w:val="24"/>
        </w:rPr>
        <w:t>May the Lord help us in these things.</w:t>
      </w:r>
    </w:p>
    <w:p w14:paraId="2CDF529C" w14:textId="1AD68B19"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In the gospel of John, chapter 12, the Lord is nearing the end of His life here</w:t>
      </w:r>
      <w:r w:rsidR="009B2024">
        <w:rPr>
          <w:rFonts w:cs="Times New Roman"/>
          <w:bCs/>
          <w:szCs w:val="24"/>
        </w:rPr>
        <w:t xml:space="preserve">.  </w:t>
      </w:r>
      <w:r w:rsidRPr="00A60056">
        <w:rPr>
          <w:rFonts w:cs="Times New Roman"/>
          <w:bCs/>
          <w:szCs w:val="24"/>
        </w:rPr>
        <w:t xml:space="preserve">He said </w:t>
      </w:r>
      <w:r w:rsidR="004F26F1">
        <w:rPr>
          <w:rFonts w:cs="Times New Roman"/>
          <w:bCs/>
          <w:szCs w:val="24"/>
        </w:rPr>
        <w:t>“</w:t>
      </w:r>
      <w:r w:rsidRPr="00A60056">
        <w:rPr>
          <w:rFonts w:cs="Times New Roman"/>
          <w:bCs/>
          <w:szCs w:val="24"/>
        </w:rPr>
        <w:t>The hour is come that the Son of man should be glorified</w:t>
      </w:r>
      <w:r w:rsidR="004F26F1">
        <w:rPr>
          <w:rFonts w:cs="Times New Roman"/>
          <w:bCs/>
          <w:szCs w:val="24"/>
        </w:rPr>
        <w:t>”</w:t>
      </w:r>
      <w:r w:rsidR="009B2024">
        <w:rPr>
          <w:rFonts w:cs="Times New Roman"/>
          <w:bCs/>
          <w:szCs w:val="24"/>
        </w:rPr>
        <w:t xml:space="preserve">.  </w:t>
      </w:r>
      <w:r w:rsidRPr="00A60056">
        <w:rPr>
          <w:rFonts w:cs="Times New Roman"/>
          <w:bCs/>
          <w:szCs w:val="24"/>
        </w:rPr>
        <w:t>What was the way taken that the Son of man should be glorified</w:t>
      </w:r>
      <w:r w:rsidR="003C3CAD">
        <w:rPr>
          <w:rFonts w:cs="Times New Roman"/>
          <w:bCs/>
          <w:szCs w:val="24"/>
        </w:rPr>
        <w:t xml:space="preserve">?  </w:t>
      </w:r>
      <w:r w:rsidR="004F26F1">
        <w:rPr>
          <w:rFonts w:cs="Times New Roman"/>
          <w:bCs/>
          <w:szCs w:val="24"/>
        </w:rPr>
        <w:t>“</w:t>
      </w:r>
      <w:r w:rsidRPr="00A60056">
        <w:rPr>
          <w:rFonts w:cs="Times New Roman"/>
          <w:bCs/>
          <w:szCs w:val="24"/>
        </w:rPr>
        <w:t>Verily, verily, I say unto you, Except the grain of wheat falling into the ground die, it abides alone; but if it die, it bears much fruit</w:t>
      </w:r>
      <w:r w:rsidR="004F26F1">
        <w:rPr>
          <w:rFonts w:cs="Times New Roman"/>
          <w:bCs/>
          <w:szCs w:val="24"/>
        </w:rPr>
        <w:t>”</w:t>
      </w:r>
      <w:r w:rsidR="009B2024">
        <w:rPr>
          <w:rFonts w:cs="Times New Roman"/>
          <w:bCs/>
          <w:szCs w:val="24"/>
        </w:rPr>
        <w:t xml:space="preserve">.  </w:t>
      </w:r>
      <w:r w:rsidRPr="00A60056">
        <w:rPr>
          <w:rFonts w:cs="Times New Roman"/>
          <w:bCs/>
          <w:szCs w:val="24"/>
        </w:rPr>
        <w:t>This is the way in which the Son of man was glorified; in His death; and the result of the death of the Lord Jesus in this character is that there is fruit like Himself, after its own kind</w:t>
      </w:r>
      <w:r w:rsidR="009B2024">
        <w:rPr>
          <w:rFonts w:cs="Times New Roman"/>
          <w:bCs/>
          <w:szCs w:val="24"/>
        </w:rPr>
        <w:t xml:space="preserve">.  </w:t>
      </w:r>
      <w:r w:rsidRPr="00A60056">
        <w:rPr>
          <w:rFonts w:cs="Times New Roman"/>
          <w:bCs/>
          <w:szCs w:val="24"/>
        </w:rPr>
        <w:t>We were speaking earlier about going down; we see it in the Lord Himself</w:t>
      </w:r>
      <w:r w:rsidR="009B2024">
        <w:rPr>
          <w:rFonts w:cs="Times New Roman"/>
          <w:bCs/>
          <w:szCs w:val="24"/>
        </w:rPr>
        <w:t xml:space="preserve">.  </w:t>
      </w:r>
      <w:r w:rsidRPr="00A60056">
        <w:rPr>
          <w:rFonts w:cs="Times New Roman"/>
          <w:bCs/>
          <w:szCs w:val="24"/>
        </w:rPr>
        <w:t>It is not so much the suffering side stressed here, nor the atoning work; it is the attitude of the Son of man, falling into the ground, dying</w:t>
      </w:r>
      <w:r w:rsidR="009B2024">
        <w:rPr>
          <w:rFonts w:cs="Times New Roman"/>
          <w:bCs/>
          <w:szCs w:val="24"/>
        </w:rPr>
        <w:t xml:space="preserve">.  </w:t>
      </w:r>
      <w:r w:rsidRPr="00A60056">
        <w:rPr>
          <w:rFonts w:cs="Times New Roman"/>
          <w:bCs/>
          <w:szCs w:val="24"/>
        </w:rPr>
        <w:t>It refers to His death; would it refer to His burial</w:t>
      </w:r>
      <w:r w:rsidR="003C3CAD">
        <w:rPr>
          <w:rFonts w:cs="Times New Roman"/>
          <w:bCs/>
          <w:szCs w:val="24"/>
        </w:rPr>
        <w:t xml:space="preserve">?  </w:t>
      </w:r>
      <w:r w:rsidR="004F26F1">
        <w:rPr>
          <w:rFonts w:cs="Times New Roman"/>
          <w:bCs/>
          <w:szCs w:val="24"/>
        </w:rPr>
        <w:t>“</w:t>
      </w:r>
      <w:r w:rsidRPr="00A60056">
        <w:rPr>
          <w:rFonts w:cs="Times New Roman"/>
          <w:bCs/>
          <w:szCs w:val="24"/>
        </w:rPr>
        <w:t>Except the grain of wheat falling into the ground die, it abides alone; but if it die, it bears much fruit</w:t>
      </w:r>
      <w:r w:rsidR="004F26F1">
        <w:rPr>
          <w:rFonts w:cs="Times New Roman"/>
          <w:bCs/>
          <w:szCs w:val="24"/>
        </w:rPr>
        <w:t>”</w:t>
      </w:r>
      <w:r w:rsidR="009B2024">
        <w:rPr>
          <w:rFonts w:cs="Times New Roman"/>
          <w:bCs/>
          <w:szCs w:val="24"/>
        </w:rPr>
        <w:t xml:space="preserve">.  </w:t>
      </w:r>
      <w:r w:rsidRPr="00A60056">
        <w:rPr>
          <w:rFonts w:cs="Times New Roman"/>
          <w:bCs/>
          <w:szCs w:val="24"/>
        </w:rPr>
        <w:t>It bears fruit like itself, fruit like the grain of wheat that fell into the ground and died</w:t>
      </w:r>
      <w:r w:rsidR="009B2024">
        <w:rPr>
          <w:rFonts w:cs="Times New Roman"/>
          <w:bCs/>
          <w:szCs w:val="24"/>
        </w:rPr>
        <w:t xml:space="preserve">.  </w:t>
      </w:r>
      <w:r w:rsidRPr="00A60056">
        <w:rPr>
          <w:rFonts w:cs="Times New Roman"/>
          <w:bCs/>
          <w:szCs w:val="24"/>
        </w:rPr>
        <w:t xml:space="preserve">Therefore the Lord says immediately, </w:t>
      </w:r>
      <w:r w:rsidR="004F26F1">
        <w:rPr>
          <w:rFonts w:cs="Times New Roman"/>
          <w:bCs/>
          <w:szCs w:val="24"/>
        </w:rPr>
        <w:t>“</w:t>
      </w:r>
      <w:r w:rsidRPr="00A60056">
        <w:rPr>
          <w:rFonts w:cs="Times New Roman"/>
          <w:bCs/>
          <w:szCs w:val="24"/>
        </w:rPr>
        <w:t>He that loves his life shall lose it, and 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If there is to be fruit according to the character of the grain of wheat, how is it arrived at</w:t>
      </w:r>
      <w:r w:rsidR="003C3CAD">
        <w:rPr>
          <w:rFonts w:cs="Times New Roman"/>
          <w:bCs/>
          <w:szCs w:val="24"/>
        </w:rPr>
        <w:t xml:space="preserve">?  </w:t>
      </w:r>
      <w:r w:rsidRPr="00A60056">
        <w:rPr>
          <w:rFonts w:cs="Times New Roman"/>
          <w:bCs/>
          <w:szCs w:val="24"/>
        </w:rPr>
        <w:t>It is not arrived at without moral exercises on the part of those who are to be the fruit</w:t>
      </w:r>
      <w:r w:rsidR="009B2024">
        <w:rPr>
          <w:rFonts w:cs="Times New Roman"/>
          <w:bCs/>
          <w:szCs w:val="24"/>
        </w:rPr>
        <w:t xml:space="preserve">.  </w:t>
      </w:r>
      <w:r w:rsidR="004F26F1">
        <w:rPr>
          <w:rFonts w:cs="Times New Roman"/>
          <w:bCs/>
          <w:szCs w:val="24"/>
        </w:rPr>
        <w:t>“</w:t>
      </w:r>
      <w:r w:rsidRPr="00A60056">
        <w:rPr>
          <w:rFonts w:cs="Times New Roman"/>
          <w:bCs/>
          <w:szCs w:val="24"/>
        </w:rPr>
        <w:t>He that loves his life shall lose it</w:t>
      </w:r>
      <w:r w:rsidR="004F26F1">
        <w:rPr>
          <w:rFonts w:cs="Times New Roman"/>
          <w:bCs/>
          <w:szCs w:val="24"/>
        </w:rPr>
        <w:t>”</w:t>
      </w:r>
      <w:r w:rsidR="009B2024">
        <w:rPr>
          <w:rFonts w:cs="Times New Roman"/>
          <w:bCs/>
          <w:szCs w:val="24"/>
        </w:rPr>
        <w:t xml:space="preserve">.  </w:t>
      </w:r>
      <w:r w:rsidRPr="00A60056">
        <w:rPr>
          <w:rFonts w:cs="Times New Roman"/>
          <w:bCs/>
          <w:szCs w:val="24"/>
        </w:rPr>
        <w:t>It is very striking how the Lord immediately says this after verse 24</w:t>
      </w:r>
      <w:r w:rsidR="009B2024">
        <w:rPr>
          <w:rFonts w:cs="Times New Roman"/>
          <w:bCs/>
          <w:szCs w:val="24"/>
        </w:rPr>
        <w:t xml:space="preserve">.  </w:t>
      </w:r>
      <w:r w:rsidRPr="00A60056">
        <w:rPr>
          <w:rFonts w:cs="Times New Roman"/>
          <w:bCs/>
          <w:szCs w:val="24"/>
        </w:rPr>
        <w:t>Some difficulties among us are caused because we love our lives, love ourselves, love our own ideas, love our own activities</w:t>
      </w:r>
      <w:r w:rsidR="009B2024">
        <w:rPr>
          <w:rFonts w:cs="Times New Roman"/>
          <w:bCs/>
          <w:szCs w:val="24"/>
        </w:rPr>
        <w:t xml:space="preserve">.  </w:t>
      </w:r>
      <w:r w:rsidR="004F26F1">
        <w:rPr>
          <w:rFonts w:cs="Times New Roman"/>
          <w:bCs/>
          <w:szCs w:val="24"/>
        </w:rPr>
        <w:t>“</w:t>
      </w:r>
      <w:r w:rsidRPr="00A60056">
        <w:rPr>
          <w:rFonts w:cs="Times New Roman"/>
          <w:bCs/>
          <w:szCs w:val="24"/>
        </w:rPr>
        <w:t>He that loves his life shall lose it and he that hates his life in this world</w:t>
      </w:r>
      <w:r w:rsidR="004F26F1">
        <w:rPr>
          <w:rFonts w:cs="Times New Roman"/>
          <w:bCs/>
          <w:szCs w:val="24"/>
        </w:rPr>
        <w:t>”</w:t>
      </w:r>
      <w:r w:rsidR="009B2024">
        <w:rPr>
          <w:rFonts w:cs="Times New Roman"/>
          <w:bCs/>
          <w:szCs w:val="24"/>
        </w:rPr>
        <w:t>—</w:t>
      </w:r>
      <w:r w:rsidRPr="00A60056">
        <w:rPr>
          <w:rFonts w:cs="Times New Roman"/>
          <w:bCs/>
          <w:szCs w:val="24"/>
        </w:rPr>
        <w:t>very strong language</w:t>
      </w:r>
      <w:r w:rsidR="003C3CAD">
        <w:rPr>
          <w:rFonts w:cs="Times New Roman"/>
          <w:bCs/>
          <w:szCs w:val="24"/>
        </w:rPr>
        <w:t xml:space="preserve">! </w:t>
      </w:r>
      <w:r w:rsidR="009B2024">
        <w:rPr>
          <w:rFonts w:cs="Times New Roman"/>
          <w:bCs/>
          <w:szCs w:val="24"/>
        </w:rPr>
        <w:t>—“</w:t>
      </w:r>
      <w:r w:rsidRPr="00A60056">
        <w:rPr>
          <w:rFonts w:cs="Times New Roman"/>
          <w:bCs/>
          <w:szCs w:val="24"/>
        </w:rPr>
        <w:t>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What is in view</w:t>
      </w:r>
      <w:r w:rsidR="003C3CAD">
        <w:rPr>
          <w:rFonts w:cs="Times New Roman"/>
          <w:bCs/>
          <w:szCs w:val="24"/>
        </w:rPr>
        <w:t xml:space="preserve">?  </w:t>
      </w:r>
      <w:r w:rsidRPr="00A60056">
        <w:rPr>
          <w:rFonts w:cs="Times New Roman"/>
          <w:bCs/>
          <w:szCs w:val="24"/>
        </w:rPr>
        <w:t>That there should be fruit according to the character of the grain of wheat that fell into the ground and died</w:t>
      </w:r>
      <w:r w:rsidR="009B2024">
        <w:rPr>
          <w:rFonts w:cs="Times New Roman"/>
          <w:bCs/>
          <w:szCs w:val="24"/>
        </w:rPr>
        <w:t xml:space="preserve">.  </w:t>
      </w:r>
      <w:r w:rsidRPr="00A60056">
        <w:rPr>
          <w:rFonts w:cs="Times New Roman"/>
          <w:bCs/>
          <w:szCs w:val="24"/>
        </w:rPr>
        <w:t>What does it involve with us</w:t>
      </w:r>
      <w:r w:rsidR="003C3CAD">
        <w:rPr>
          <w:rFonts w:cs="Times New Roman"/>
          <w:bCs/>
          <w:szCs w:val="24"/>
        </w:rPr>
        <w:t xml:space="preserve">?  </w:t>
      </w:r>
      <w:r w:rsidRPr="00A60056">
        <w:rPr>
          <w:rFonts w:cs="Times New Roman"/>
          <w:bCs/>
          <w:szCs w:val="24"/>
        </w:rPr>
        <w:t>Moral exercises, hating of self, detesting anything that promotes self</w:t>
      </w:r>
      <w:r w:rsidR="009B2024">
        <w:rPr>
          <w:rFonts w:cs="Times New Roman"/>
          <w:bCs/>
          <w:szCs w:val="24"/>
        </w:rPr>
        <w:t xml:space="preserve">.  </w:t>
      </w:r>
      <w:r w:rsidRPr="00A60056">
        <w:rPr>
          <w:rFonts w:cs="Times New Roman"/>
          <w:bCs/>
          <w:szCs w:val="24"/>
        </w:rPr>
        <w:t>Do I detest anything that promotes self at the expense of the promotion of Christ</w:t>
      </w:r>
      <w:r w:rsidR="003C3CAD">
        <w:rPr>
          <w:rFonts w:cs="Times New Roman"/>
          <w:bCs/>
          <w:szCs w:val="24"/>
        </w:rPr>
        <w:t xml:space="preserve">?  </w:t>
      </w:r>
      <w:r w:rsidR="004F26F1">
        <w:rPr>
          <w:rFonts w:cs="Times New Roman"/>
          <w:bCs/>
          <w:szCs w:val="24"/>
        </w:rPr>
        <w:t>“</w:t>
      </w:r>
      <w:r w:rsidRPr="00A60056">
        <w:rPr>
          <w:rFonts w:cs="Times New Roman"/>
          <w:bCs/>
          <w:szCs w:val="24"/>
        </w:rPr>
        <w:t>He that loves his life shall lose it, and 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Life eternal is reached through the conclusion of moral exercises</w:t>
      </w:r>
      <w:r w:rsidR="009B2024">
        <w:rPr>
          <w:rFonts w:cs="Times New Roman"/>
          <w:bCs/>
          <w:szCs w:val="24"/>
        </w:rPr>
        <w:t xml:space="preserve">.  </w:t>
      </w:r>
      <w:r w:rsidRPr="00A60056">
        <w:rPr>
          <w:rFonts w:cs="Times New Roman"/>
          <w:bCs/>
          <w:szCs w:val="24"/>
        </w:rPr>
        <w:t>These are real exercises which we have to face</w:t>
      </w:r>
      <w:r w:rsidR="009B2024">
        <w:rPr>
          <w:rFonts w:cs="Times New Roman"/>
          <w:bCs/>
          <w:szCs w:val="24"/>
        </w:rPr>
        <w:t xml:space="preserve">.  </w:t>
      </w:r>
      <w:r w:rsidRPr="00A60056">
        <w:rPr>
          <w:rFonts w:cs="Times New Roman"/>
          <w:bCs/>
          <w:szCs w:val="24"/>
        </w:rPr>
        <w:t xml:space="preserve">It is true discipleship, true committal to our Lord Jesus Christ and His will, His </w:t>
      </w:r>
      <w:r w:rsidRPr="00A60056">
        <w:rPr>
          <w:rFonts w:cs="Times New Roman"/>
          <w:bCs/>
          <w:szCs w:val="24"/>
        </w:rPr>
        <w:lastRenderedPageBreak/>
        <w:t>yoke</w:t>
      </w:r>
      <w:r w:rsidR="009B2024">
        <w:rPr>
          <w:rFonts w:cs="Times New Roman"/>
          <w:bCs/>
          <w:szCs w:val="24"/>
        </w:rPr>
        <w:t xml:space="preserve">.  </w:t>
      </w:r>
      <w:r w:rsidR="004F26F1">
        <w:rPr>
          <w:rFonts w:cs="Times New Roman"/>
          <w:bCs/>
          <w:szCs w:val="24"/>
        </w:rPr>
        <w:t>“</w:t>
      </w:r>
      <w:r w:rsidRPr="00A60056">
        <w:rPr>
          <w:rFonts w:cs="Times New Roman"/>
          <w:bCs/>
          <w:szCs w:val="24"/>
        </w:rPr>
        <w:t>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says </w:t>
      </w:r>
      <w:r w:rsidR="004F26F1">
        <w:rPr>
          <w:rFonts w:cs="Times New Roman"/>
          <w:bCs/>
          <w:szCs w:val="24"/>
        </w:rPr>
        <w:t>“</w:t>
      </w:r>
      <w:r w:rsidRPr="00A60056">
        <w:rPr>
          <w:rFonts w:cs="Times New Roman"/>
          <w:bCs/>
          <w:szCs w:val="24"/>
        </w:rPr>
        <w:t>If anyone serve me, let him follow me; and 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Oh, what a prospect</w:t>
      </w:r>
      <w:r w:rsidR="003C3CAD">
        <w:rPr>
          <w:rFonts w:cs="Times New Roman"/>
          <w:bCs/>
          <w:szCs w:val="24"/>
        </w:rPr>
        <w:t xml:space="preserve">!  </w:t>
      </w:r>
      <w:r w:rsidRPr="00A60056">
        <w:rPr>
          <w:rFonts w:cs="Times New Roman"/>
          <w:bCs/>
          <w:szCs w:val="24"/>
        </w:rPr>
        <w:t>What an objective to have before us, to be with Him</w:t>
      </w:r>
      <w:r w:rsidR="003C3CAD">
        <w:rPr>
          <w:rFonts w:cs="Times New Roman"/>
          <w:bCs/>
          <w:szCs w:val="24"/>
        </w:rPr>
        <w:t xml:space="preserve">!  </w:t>
      </w:r>
      <w:r w:rsidRPr="00A60056">
        <w:rPr>
          <w:rFonts w:cs="Times New Roman"/>
          <w:bCs/>
          <w:szCs w:val="24"/>
        </w:rPr>
        <w:t xml:space="preserve">The Lord does not say, Where My servant is, there will I be; He says </w:t>
      </w:r>
      <w:r w:rsidR="004F26F1">
        <w:rPr>
          <w:rFonts w:cs="Times New Roman"/>
          <w:bCs/>
          <w:szCs w:val="24"/>
        </w:rPr>
        <w:t>“</w:t>
      </w:r>
      <w:r w:rsidRPr="00A60056">
        <w:rPr>
          <w:rFonts w:cs="Times New Roman"/>
          <w:bCs/>
          <w:szCs w:val="24"/>
        </w:rPr>
        <w:t>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It was true of Mary in Luke 10; where He was Mary was</w:t>
      </w:r>
      <w:r w:rsidR="009B2024">
        <w:rPr>
          <w:rFonts w:cs="Times New Roman"/>
          <w:bCs/>
          <w:szCs w:val="24"/>
        </w:rPr>
        <w:t xml:space="preserve">.  </w:t>
      </w:r>
      <w:r w:rsidRPr="00A60056">
        <w:rPr>
          <w:rFonts w:cs="Times New Roman"/>
          <w:bCs/>
          <w:szCs w:val="24"/>
        </w:rPr>
        <w:t>Martha was distracted</w:t>
      </w:r>
      <w:r w:rsidR="009B2024">
        <w:rPr>
          <w:rFonts w:cs="Times New Roman"/>
          <w:bCs/>
          <w:szCs w:val="24"/>
        </w:rPr>
        <w:t xml:space="preserve">.  </w:t>
      </w:r>
      <w:r w:rsidRPr="00A60056">
        <w:rPr>
          <w:rFonts w:cs="Times New Roman"/>
          <w:bCs/>
          <w:szCs w:val="24"/>
        </w:rPr>
        <w:t>I need not go over that again but these are the facts</w:t>
      </w:r>
      <w:r w:rsidR="009B2024">
        <w:rPr>
          <w:rFonts w:cs="Times New Roman"/>
          <w:bCs/>
          <w:szCs w:val="24"/>
        </w:rPr>
        <w:t xml:space="preserve">.  </w:t>
      </w:r>
      <w:r w:rsidRPr="00A60056">
        <w:rPr>
          <w:rFonts w:cs="Times New Roman"/>
          <w:bCs/>
          <w:szCs w:val="24"/>
        </w:rPr>
        <w:t>Mary was with Him where He was</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It means that we are to be with Him where He is</w:t>
      </w:r>
      <w:r w:rsidR="009B2024">
        <w:rPr>
          <w:rFonts w:cs="Times New Roman"/>
          <w:bCs/>
          <w:szCs w:val="24"/>
        </w:rPr>
        <w:t xml:space="preserve">.  </w:t>
      </w:r>
      <w:r w:rsidR="004F26F1">
        <w:rPr>
          <w:rFonts w:cs="Times New Roman"/>
          <w:bCs/>
          <w:szCs w:val="24"/>
        </w:rPr>
        <w:t>“</w:t>
      </w:r>
      <w:r w:rsidRPr="00A60056">
        <w:rPr>
          <w:rFonts w:cs="Times New Roman"/>
          <w:bCs/>
          <w:szCs w:val="24"/>
        </w:rPr>
        <w:t>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That is open to every one of us as we face the moral exercises of verse 25 and follow Him</w:t>
      </w:r>
      <w:r w:rsidR="009B2024">
        <w:rPr>
          <w:rFonts w:cs="Times New Roman"/>
          <w:bCs/>
          <w:szCs w:val="24"/>
        </w:rPr>
        <w:t xml:space="preserve">.  </w:t>
      </w:r>
      <w:r w:rsidR="004F26F1">
        <w:rPr>
          <w:rFonts w:cs="Times New Roman"/>
          <w:bCs/>
          <w:szCs w:val="24"/>
        </w:rPr>
        <w:t>“</w:t>
      </w:r>
      <w:r w:rsidRPr="00A60056">
        <w:rPr>
          <w:rFonts w:cs="Times New Roman"/>
          <w:bCs/>
          <w:szCs w:val="24"/>
        </w:rPr>
        <w:t>If anyone serve me, let him follow me; and 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was the perfect Servant; </w:t>
      </w:r>
      <w:r w:rsidR="004F26F1">
        <w:rPr>
          <w:rFonts w:cs="Times New Roman"/>
          <w:bCs/>
          <w:szCs w:val="24"/>
        </w:rPr>
        <w:t>“</w:t>
      </w:r>
      <w:r w:rsidRPr="00A60056">
        <w:rPr>
          <w:rFonts w:cs="Times New Roman"/>
          <w:bCs/>
          <w:szCs w:val="24"/>
        </w:rPr>
        <w:t>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That is fruit, fruit after the character of the grain of wheat</w:t>
      </w:r>
      <w:r w:rsidR="009B2024">
        <w:rPr>
          <w:rFonts w:cs="Times New Roman"/>
          <w:bCs/>
          <w:szCs w:val="24"/>
        </w:rPr>
        <w:t xml:space="preserve">.  </w:t>
      </w:r>
      <w:r w:rsidRPr="00A60056">
        <w:rPr>
          <w:rFonts w:cs="Times New Roman"/>
          <w:bCs/>
          <w:szCs w:val="24"/>
        </w:rPr>
        <w:t xml:space="preserve">Then the Lord adds </w:t>
      </w:r>
      <w:r w:rsidR="004F26F1">
        <w:rPr>
          <w:rFonts w:cs="Times New Roman"/>
          <w:bCs/>
          <w:szCs w:val="24"/>
        </w:rPr>
        <w:t>“</w:t>
      </w:r>
      <w:r w:rsidRPr="00A60056">
        <w:rPr>
          <w:rFonts w:cs="Times New Roman"/>
          <w:bCs/>
          <w:szCs w:val="24"/>
        </w:rPr>
        <w:t>And if any one serve me, him shall the Father honour</w:t>
      </w:r>
      <w:r w:rsidR="004F26F1">
        <w:rPr>
          <w:rFonts w:cs="Times New Roman"/>
          <w:bCs/>
          <w:szCs w:val="24"/>
        </w:rPr>
        <w:t>”</w:t>
      </w:r>
      <w:r w:rsidR="009B2024">
        <w:rPr>
          <w:rFonts w:cs="Times New Roman"/>
          <w:bCs/>
          <w:szCs w:val="24"/>
        </w:rPr>
        <w:t xml:space="preserve">.  </w:t>
      </w:r>
      <w:r w:rsidRPr="00A60056">
        <w:rPr>
          <w:rFonts w:cs="Times New Roman"/>
          <w:bCs/>
          <w:szCs w:val="24"/>
        </w:rPr>
        <w:t>Oh, how blessed to be honoured by the Father</w:t>
      </w:r>
      <w:r w:rsidR="003C3CAD">
        <w:rPr>
          <w:rFonts w:cs="Times New Roman"/>
          <w:bCs/>
          <w:szCs w:val="24"/>
        </w:rPr>
        <w:t xml:space="preserve">!  </w:t>
      </w:r>
      <w:r w:rsidRPr="00A60056">
        <w:rPr>
          <w:rFonts w:cs="Times New Roman"/>
          <w:bCs/>
          <w:szCs w:val="24"/>
        </w:rPr>
        <w:t xml:space="preserve">The Lord was honoured by the Father distinctively, but the true fruit of the death of the Lord Jesus is to be honoured by the Father: </w:t>
      </w:r>
      <w:r w:rsidR="004F26F1">
        <w:rPr>
          <w:rFonts w:cs="Times New Roman"/>
          <w:bCs/>
          <w:szCs w:val="24"/>
        </w:rPr>
        <w:t>“</w:t>
      </w:r>
      <w:r w:rsidRPr="00A60056">
        <w:rPr>
          <w:rFonts w:cs="Times New Roman"/>
          <w:bCs/>
          <w:szCs w:val="24"/>
        </w:rPr>
        <w:t>him shall the Father honour</w:t>
      </w:r>
      <w:r w:rsidR="004F26F1">
        <w:rPr>
          <w:rFonts w:cs="Times New Roman"/>
          <w:bCs/>
          <w:szCs w:val="24"/>
        </w:rPr>
        <w:t>”</w:t>
      </w:r>
      <w:r w:rsidR="009B2024">
        <w:rPr>
          <w:rFonts w:cs="Times New Roman"/>
          <w:bCs/>
          <w:szCs w:val="24"/>
        </w:rPr>
        <w:t xml:space="preserve">.  </w:t>
      </w:r>
      <w:r w:rsidRPr="00A60056">
        <w:rPr>
          <w:rFonts w:cs="Times New Roman"/>
          <w:bCs/>
          <w:szCs w:val="24"/>
        </w:rPr>
        <w:t>It is not honour in this world; it is not even honour among the brethren</w:t>
      </w:r>
      <w:r w:rsidR="009B2024">
        <w:rPr>
          <w:rFonts w:cs="Times New Roman"/>
          <w:bCs/>
          <w:szCs w:val="24"/>
        </w:rPr>
        <w:t xml:space="preserve">.  </w:t>
      </w:r>
      <w:r w:rsidRPr="00A60056">
        <w:rPr>
          <w:rFonts w:cs="Times New Roman"/>
          <w:bCs/>
          <w:szCs w:val="24"/>
        </w:rPr>
        <w:t>I have been impressed with Paul</w:t>
      </w:r>
      <w:r w:rsidR="004F26F1">
        <w:rPr>
          <w:rFonts w:cs="Times New Roman"/>
          <w:bCs/>
          <w:szCs w:val="24"/>
        </w:rPr>
        <w:t>’</w:t>
      </w:r>
      <w:r w:rsidRPr="00A60056">
        <w:rPr>
          <w:rFonts w:cs="Times New Roman"/>
          <w:bCs/>
          <w:szCs w:val="24"/>
        </w:rPr>
        <w:t>s last days</w:t>
      </w:r>
      <w:r w:rsidR="009B2024">
        <w:rPr>
          <w:rFonts w:cs="Times New Roman"/>
          <w:bCs/>
          <w:szCs w:val="24"/>
        </w:rPr>
        <w:t xml:space="preserve">.  </w:t>
      </w:r>
      <w:r w:rsidRPr="00A60056">
        <w:rPr>
          <w:rFonts w:cs="Times New Roman"/>
          <w:bCs/>
          <w:szCs w:val="24"/>
        </w:rPr>
        <w:t>You would have thought that a servant like Paul would have been greatly honoured among the brethren</w:t>
      </w:r>
      <w:r w:rsidR="009B2024">
        <w:rPr>
          <w:rFonts w:cs="Times New Roman"/>
          <w:bCs/>
          <w:szCs w:val="24"/>
        </w:rPr>
        <w:t xml:space="preserve">.  </w:t>
      </w:r>
      <w:r w:rsidRPr="00A60056">
        <w:rPr>
          <w:rFonts w:cs="Times New Roman"/>
          <w:bCs/>
          <w:szCs w:val="24"/>
        </w:rPr>
        <w:t>What a servant he was</w:t>
      </w:r>
      <w:r w:rsidR="003C3CAD">
        <w:rPr>
          <w:rFonts w:cs="Times New Roman"/>
          <w:bCs/>
          <w:szCs w:val="24"/>
        </w:rPr>
        <w:t xml:space="preserve">!  </w:t>
      </w:r>
      <w:r w:rsidRPr="00A60056">
        <w:rPr>
          <w:rFonts w:cs="Times New Roman"/>
          <w:bCs/>
          <w:szCs w:val="24"/>
        </w:rPr>
        <w:t>How devoted he was</w:t>
      </w:r>
      <w:r w:rsidR="003C3CAD">
        <w:rPr>
          <w:rFonts w:cs="Times New Roman"/>
          <w:bCs/>
          <w:szCs w:val="24"/>
        </w:rPr>
        <w:t xml:space="preserve">!  </w:t>
      </w:r>
      <w:r w:rsidRPr="00A60056">
        <w:rPr>
          <w:rFonts w:cs="Times New Roman"/>
          <w:bCs/>
          <w:szCs w:val="24"/>
        </w:rPr>
        <w:t>Localities owed their existence to Paul, under the Lord of course</w:t>
      </w:r>
      <w:r w:rsidR="009B2024">
        <w:rPr>
          <w:rFonts w:cs="Times New Roman"/>
          <w:bCs/>
          <w:szCs w:val="24"/>
        </w:rPr>
        <w:t xml:space="preserve">.  </w:t>
      </w:r>
      <w:r w:rsidRPr="00A60056">
        <w:rPr>
          <w:rFonts w:cs="Times New Roman"/>
          <w:bCs/>
          <w:szCs w:val="24"/>
        </w:rPr>
        <w:t>At the end of his days it does not seem that he had much honour among persons in Asia</w:t>
      </w:r>
      <w:r w:rsidR="009B2024">
        <w:rPr>
          <w:rFonts w:cs="Times New Roman"/>
          <w:bCs/>
          <w:szCs w:val="24"/>
        </w:rPr>
        <w:t xml:space="preserve">.  </w:t>
      </w:r>
      <w:r w:rsidRPr="00A60056">
        <w:rPr>
          <w:rFonts w:cs="Times New Roman"/>
          <w:bCs/>
          <w:szCs w:val="24"/>
        </w:rPr>
        <w:t>Onesiphorus had to seek him out; but oh, the Father honoured him</w:t>
      </w:r>
      <w:r w:rsidR="009B2024">
        <w:rPr>
          <w:rFonts w:cs="Times New Roman"/>
          <w:bCs/>
          <w:szCs w:val="24"/>
        </w:rPr>
        <w:t xml:space="preserve">.  </w:t>
      </w:r>
      <w:r w:rsidRPr="00A60056">
        <w:rPr>
          <w:rFonts w:cs="Times New Roman"/>
          <w:bCs/>
          <w:szCs w:val="24"/>
        </w:rPr>
        <w:t>The Father</w:t>
      </w:r>
      <w:r w:rsidR="004F26F1">
        <w:rPr>
          <w:rFonts w:cs="Times New Roman"/>
          <w:bCs/>
          <w:szCs w:val="24"/>
        </w:rPr>
        <w:t>’</w:t>
      </w:r>
      <w:r w:rsidRPr="00A60056">
        <w:rPr>
          <w:rFonts w:cs="Times New Roman"/>
          <w:bCs/>
          <w:szCs w:val="24"/>
        </w:rPr>
        <w:t>s honours, dear brethren, are worth far more than any place we may have among the brethren; that will pass away.</w:t>
      </w:r>
    </w:p>
    <w:p w14:paraId="0E70E472" w14:textId="514F18EE"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In chapter 13</w:t>
      </w:r>
      <w:r w:rsidR="009B2024">
        <w:rPr>
          <w:rFonts w:cs="Times New Roman"/>
          <w:bCs/>
          <w:szCs w:val="24"/>
        </w:rPr>
        <w:t>—</w:t>
      </w:r>
      <w:r w:rsidRPr="00A60056">
        <w:rPr>
          <w:rFonts w:cs="Times New Roman"/>
          <w:bCs/>
          <w:szCs w:val="24"/>
        </w:rPr>
        <w:t>these are well-known scriptures</w:t>
      </w:r>
      <w:r w:rsidR="009B2024">
        <w:rPr>
          <w:rFonts w:cs="Times New Roman"/>
          <w:bCs/>
          <w:szCs w:val="24"/>
        </w:rPr>
        <w:t>—</w:t>
      </w:r>
      <w:r w:rsidRPr="00A60056">
        <w:rPr>
          <w:rFonts w:cs="Times New Roman"/>
          <w:bCs/>
          <w:szCs w:val="24"/>
        </w:rPr>
        <w:t>we have John in the bosom of Jesus</w:t>
      </w:r>
      <w:r w:rsidR="009B2024">
        <w:rPr>
          <w:rFonts w:cs="Times New Roman"/>
          <w:bCs/>
          <w:szCs w:val="24"/>
        </w:rPr>
        <w:t xml:space="preserve">.  </w:t>
      </w:r>
      <w:r w:rsidRPr="00A60056">
        <w:rPr>
          <w:rFonts w:cs="Times New Roman"/>
          <w:bCs/>
          <w:szCs w:val="24"/>
        </w:rPr>
        <w:t>I suppose only one could have been in the position that John was in, in the physical setting of that table</w:t>
      </w:r>
      <w:r w:rsidR="009B2024">
        <w:rPr>
          <w:rFonts w:cs="Times New Roman"/>
          <w:bCs/>
          <w:szCs w:val="24"/>
        </w:rPr>
        <w:t xml:space="preserve">.  </w:t>
      </w:r>
      <w:r w:rsidRPr="00A60056">
        <w:rPr>
          <w:rFonts w:cs="Times New Roman"/>
          <w:bCs/>
          <w:szCs w:val="24"/>
        </w:rPr>
        <w:t>I suppose they were lying at table, and John was lying in the bosom of Jesus</w:t>
      </w:r>
      <w:r w:rsidR="009B2024">
        <w:rPr>
          <w:rFonts w:cs="Times New Roman"/>
          <w:bCs/>
          <w:szCs w:val="24"/>
        </w:rPr>
        <w:t xml:space="preserve">.  </w:t>
      </w:r>
      <w:r w:rsidRPr="00A60056">
        <w:rPr>
          <w:rFonts w:cs="Times New Roman"/>
          <w:bCs/>
          <w:szCs w:val="24"/>
        </w:rPr>
        <w:t>Oh, how John would appreciate that position</w:t>
      </w:r>
      <w:r w:rsidR="003C3CAD">
        <w:rPr>
          <w:rFonts w:cs="Times New Roman"/>
          <w:bCs/>
          <w:szCs w:val="24"/>
        </w:rPr>
        <w:t xml:space="preserve">!  </w:t>
      </w:r>
      <w:r w:rsidRPr="00A60056">
        <w:rPr>
          <w:rFonts w:cs="Times New Roman"/>
          <w:bCs/>
          <w:szCs w:val="24"/>
        </w:rPr>
        <w:t>But, you know dear brethren, the bosom of Jesus is open to every one of us, each of us can know what it is to be in the bosom of Jesus</w:t>
      </w:r>
      <w:r w:rsidR="009B2024">
        <w:rPr>
          <w:rFonts w:cs="Times New Roman"/>
          <w:bCs/>
          <w:szCs w:val="24"/>
        </w:rPr>
        <w:t xml:space="preserve">.  </w:t>
      </w:r>
      <w:r w:rsidRPr="00A60056">
        <w:rPr>
          <w:rFonts w:cs="Times New Roman"/>
          <w:bCs/>
          <w:szCs w:val="24"/>
        </w:rPr>
        <w:t>I do not know if we know very much about it</w:t>
      </w:r>
      <w:r w:rsidR="009B2024">
        <w:rPr>
          <w:rFonts w:cs="Times New Roman"/>
          <w:bCs/>
          <w:szCs w:val="24"/>
        </w:rPr>
        <w:t xml:space="preserve">.  </w:t>
      </w:r>
      <w:r w:rsidRPr="00A60056">
        <w:rPr>
          <w:rFonts w:cs="Times New Roman"/>
          <w:bCs/>
          <w:szCs w:val="24"/>
        </w:rPr>
        <w:t>I do not know if I know very much about it, but at least it ought to be attractive to us</w:t>
      </w:r>
      <w:r w:rsidR="009B2024">
        <w:rPr>
          <w:rFonts w:cs="Times New Roman"/>
          <w:bCs/>
          <w:szCs w:val="24"/>
        </w:rPr>
        <w:t xml:space="preserve">.  </w:t>
      </w:r>
      <w:r w:rsidRPr="00A60056">
        <w:rPr>
          <w:rFonts w:cs="Times New Roman"/>
          <w:bCs/>
          <w:szCs w:val="24"/>
        </w:rPr>
        <w:t>It is a setting of love, a setting of enjoyed, experienced love, in the bosom of Jesus</w:t>
      </w:r>
      <w:r w:rsidR="009B2024">
        <w:rPr>
          <w:rFonts w:cs="Times New Roman"/>
          <w:bCs/>
          <w:szCs w:val="24"/>
        </w:rPr>
        <w:t xml:space="preserve">.  </w:t>
      </w:r>
      <w:r w:rsidR="004F26F1">
        <w:rPr>
          <w:rFonts w:cs="Times New Roman"/>
          <w:bCs/>
          <w:szCs w:val="24"/>
        </w:rPr>
        <w:t>“</w:t>
      </w:r>
      <w:r w:rsidRPr="00A60056">
        <w:rPr>
          <w:rFonts w:cs="Times New Roman"/>
          <w:bCs/>
          <w:szCs w:val="24"/>
        </w:rPr>
        <w:t>Now there was at table one of his disciples in the bosom of Jesus, whom Jesus loved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This is the </w:t>
      </w:r>
      <w:r w:rsidRPr="00A60056">
        <w:rPr>
          <w:rFonts w:cs="Times New Roman"/>
          <w:bCs/>
          <w:szCs w:val="24"/>
        </w:rPr>
        <w:lastRenderedPageBreak/>
        <w:t>first reference in this gospel to the disciple whom Jesus loved</w:t>
      </w:r>
      <w:r w:rsidR="009B2024">
        <w:rPr>
          <w:rFonts w:cs="Times New Roman"/>
          <w:bCs/>
          <w:szCs w:val="24"/>
        </w:rPr>
        <w:t xml:space="preserve">.  </w:t>
      </w:r>
      <w:r w:rsidRPr="00A60056">
        <w:rPr>
          <w:rFonts w:cs="Times New Roman"/>
          <w:bCs/>
          <w:szCs w:val="24"/>
        </w:rPr>
        <w:t>He speaks of himself later in this way, but I think I am right in saying that this is the first reference to it</w:t>
      </w:r>
      <w:r w:rsidR="009B2024">
        <w:rPr>
          <w:rFonts w:cs="Times New Roman"/>
          <w:bCs/>
          <w:szCs w:val="24"/>
        </w:rPr>
        <w:t xml:space="preserve">.  </w:t>
      </w:r>
      <w:r w:rsidRPr="00A60056">
        <w:rPr>
          <w:rFonts w:cs="Times New Roman"/>
          <w:bCs/>
          <w:szCs w:val="24"/>
        </w:rPr>
        <w:t>He knew Jesus</w:t>
      </w:r>
      <w:r w:rsidR="004F26F1">
        <w:rPr>
          <w:rFonts w:cs="Times New Roman"/>
          <w:bCs/>
          <w:szCs w:val="24"/>
        </w:rPr>
        <w:t>’</w:t>
      </w:r>
      <w:r w:rsidRPr="00A60056">
        <w:rPr>
          <w:rFonts w:cs="Times New Roman"/>
          <w:bCs/>
          <w:szCs w:val="24"/>
        </w:rPr>
        <w:t xml:space="preserve"> love by lying in His bosom</w:t>
      </w:r>
      <w:r w:rsidR="009B2024">
        <w:rPr>
          <w:rFonts w:cs="Times New Roman"/>
          <w:bCs/>
          <w:szCs w:val="24"/>
        </w:rPr>
        <w:t xml:space="preserve">.  </w:t>
      </w:r>
      <w:r w:rsidRPr="00A60056">
        <w:rPr>
          <w:rFonts w:cs="Times New Roman"/>
          <w:bCs/>
          <w:szCs w:val="24"/>
        </w:rPr>
        <w:t>That was his experience and John was in a secret that no one else had</w:t>
      </w:r>
      <w:r w:rsidR="009B2024">
        <w:rPr>
          <w:rFonts w:cs="Times New Roman"/>
          <w:bCs/>
          <w:szCs w:val="24"/>
        </w:rPr>
        <w:t xml:space="preserve">.  </w:t>
      </w:r>
      <w:r w:rsidRPr="00A60056">
        <w:rPr>
          <w:rFonts w:cs="Times New Roman"/>
          <w:bCs/>
          <w:szCs w:val="24"/>
        </w:rPr>
        <w:t xml:space="preserve">Everyone else said </w:t>
      </w:r>
      <w:r w:rsidR="004F26F1">
        <w:rPr>
          <w:rFonts w:cs="Times New Roman"/>
          <w:bCs/>
          <w:szCs w:val="24"/>
        </w:rPr>
        <w:t>“</w:t>
      </w:r>
      <w:r w:rsidRPr="00A60056">
        <w:rPr>
          <w:rFonts w:cs="Times New Roman"/>
          <w:bCs/>
          <w:szCs w:val="24"/>
        </w:rPr>
        <w:t>Is it I?</w:t>
      </w:r>
      <w:r w:rsidR="004F26F1">
        <w:rPr>
          <w:rFonts w:cs="Times New Roman"/>
          <w:bCs/>
          <w:szCs w:val="24"/>
        </w:rPr>
        <w:t>”</w:t>
      </w:r>
      <w:r w:rsidRPr="00A60056">
        <w:rPr>
          <w:rFonts w:cs="Times New Roman"/>
          <w:bCs/>
          <w:szCs w:val="24"/>
        </w:rPr>
        <w:t xml:space="preserve"> (Matt 26: 22; Mark 14: 19) according to other gospels, but John said </w:t>
      </w:r>
      <w:r w:rsidR="004F26F1">
        <w:rPr>
          <w:rFonts w:cs="Times New Roman"/>
          <w:bCs/>
          <w:szCs w:val="24"/>
        </w:rPr>
        <w:t>“</w:t>
      </w:r>
      <w:r w:rsidRPr="00A60056">
        <w:rPr>
          <w:rFonts w:cs="Times New Roman"/>
          <w:bCs/>
          <w:szCs w:val="24"/>
        </w:rPr>
        <w:t>who is it?</w:t>
      </w:r>
      <w:r w:rsidR="004F26F1">
        <w:rPr>
          <w:rFonts w:cs="Times New Roman"/>
          <w:bCs/>
          <w:szCs w:val="24"/>
        </w:rPr>
        <w:t>”</w:t>
      </w:r>
      <w:r w:rsidRPr="00A60056">
        <w:rPr>
          <w:rFonts w:cs="Times New Roman"/>
          <w:bCs/>
          <w:szCs w:val="24"/>
        </w:rPr>
        <w:t xml:space="preserve">  Jesus and he shared a divine secret no one else knew about</w:t>
      </w:r>
      <w:r w:rsidR="009B2024">
        <w:rPr>
          <w:rFonts w:cs="Times New Roman"/>
          <w:bCs/>
          <w:szCs w:val="24"/>
        </w:rPr>
        <w:t xml:space="preserve">.  </w:t>
      </w:r>
      <w:r w:rsidRPr="00A60056">
        <w:rPr>
          <w:rFonts w:cs="Times New Roman"/>
          <w:bCs/>
          <w:szCs w:val="24"/>
        </w:rPr>
        <w:t>This kind of thing is open to us, to be in the confidence of our Lord Jesus Christ</w:t>
      </w:r>
      <w:r w:rsidR="009B2024">
        <w:rPr>
          <w:rFonts w:cs="Times New Roman"/>
          <w:bCs/>
          <w:szCs w:val="24"/>
        </w:rPr>
        <w:t xml:space="preserve">.  </w:t>
      </w:r>
      <w:r w:rsidRPr="00A60056">
        <w:rPr>
          <w:rFonts w:cs="Times New Roman"/>
          <w:bCs/>
          <w:szCs w:val="24"/>
        </w:rPr>
        <w:t>Is anything more desirable</w:t>
      </w:r>
      <w:r w:rsidR="003C3CAD">
        <w:rPr>
          <w:rFonts w:cs="Times New Roman"/>
          <w:bCs/>
          <w:szCs w:val="24"/>
        </w:rPr>
        <w:t xml:space="preserve">?  </w:t>
      </w:r>
      <w:r w:rsidRPr="00A60056">
        <w:rPr>
          <w:rFonts w:cs="Times New Roman"/>
          <w:bCs/>
          <w:szCs w:val="24"/>
        </w:rPr>
        <w:t>This was John</w:t>
      </w:r>
      <w:r w:rsidR="004F26F1">
        <w:rPr>
          <w:rFonts w:cs="Times New Roman"/>
          <w:bCs/>
          <w:szCs w:val="24"/>
        </w:rPr>
        <w:t>’</w:t>
      </w:r>
      <w:r w:rsidRPr="00A60056">
        <w:rPr>
          <w:rFonts w:cs="Times New Roman"/>
          <w:bCs/>
          <w:szCs w:val="24"/>
        </w:rPr>
        <w:t>s position</w:t>
      </w:r>
      <w:r w:rsidR="009B2024">
        <w:rPr>
          <w:rFonts w:cs="Times New Roman"/>
          <w:bCs/>
          <w:szCs w:val="24"/>
        </w:rPr>
        <w:t xml:space="preserve">.  </w:t>
      </w:r>
      <w:r w:rsidRPr="00A60056">
        <w:rPr>
          <w:rFonts w:cs="Times New Roman"/>
          <w:bCs/>
          <w:szCs w:val="24"/>
        </w:rPr>
        <w:t>He was with Jesus, in the bosom of Jesus, looking round on the situation, just as Jesus was</w:t>
      </w:r>
      <w:r w:rsidR="009B2024">
        <w:rPr>
          <w:rFonts w:cs="Times New Roman"/>
          <w:bCs/>
          <w:szCs w:val="24"/>
        </w:rPr>
        <w:t xml:space="preserve">.  </w:t>
      </w:r>
      <w:r w:rsidRPr="00A60056">
        <w:rPr>
          <w:rFonts w:cs="Times New Roman"/>
          <w:bCs/>
          <w:szCs w:val="24"/>
        </w:rPr>
        <w:t xml:space="preserve">Then it says </w:t>
      </w:r>
      <w:r w:rsidR="004F26F1">
        <w:rPr>
          <w:rFonts w:cs="Times New Roman"/>
          <w:bCs/>
          <w:szCs w:val="24"/>
        </w:rPr>
        <w:t>“</w:t>
      </w:r>
      <w:r w:rsidRPr="00A60056">
        <w:rPr>
          <w:rFonts w:cs="Times New Roman"/>
          <w:bCs/>
          <w:szCs w:val="24"/>
        </w:rPr>
        <w:t>leaning on the breast of Jesus, says to him, Lord, who is it?</w:t>
      </w:r>
      <w:r w:rsidR="004F26F1">
        <w:rPr>
          <w:rFonts w:cs="Times New Roman"/>
          <w:bCs/>
          <w:szCs w:val="24"/>
        </w:rPr>
        <w:t>”</w:t>
      </w:r>
      <w:r w:rsidRPr="00A60056">
        <w:rPr>
          <w:rFonts w:cs="Times New Roman"/>
          <w:bCs/>
          <w:szCs w:val="24"/>
        </w:rPr>
        <w:t xml:space="preserve"> and the Lord indicates who it is, and John and the Lord Jesus shared this secret</w:t>
      </w:r>
      <w:r w:rsidR="009B2024">
        <w:rPr>
          <w:rFonts w:cs="Times New Roman"/>
          <w:bCs/>
          <w:szCs w:val="24"/>
        </w:rPr>
        <w:t xml:space="preserve">.  </w:t>
      </w:r>
      <w:r w:rsidRPr="00A60056">
        <w:rPr>
          <w:rFonts w:cs="Times New Roman"/>
          <w:bCs/>
          <w:szCs w:val="24"/>
        </w:rPr>
        <w:t>We can be in the secret of things</w:t>
      </w:r>
      <w:r w:rsidR="009B2024">
        <w:rPr>
          <w:rFonts w:cs="Times New Roman"/>
          <w:bCs/>
          <w:szCs w:val="24"/>
        </w:rPr>
        <w:t xml:space="preserve">.  </w:t>
      </w:r>
      <w:r w:rsidRPr="00A60056">
        <w:rPr>
          <w:rFonts w:cs="Times New Roman"/>
          <w:bCs/>
          <w:szCs w:val="24"/>
        </w:rPr>
        <w:t>Only John was here, but it is open to all of us to be with the Lord, looking down on whatever situation may occur, and if we are in that setting, if we are maintained in that setting, whatever we do, whatever we say will help conditions, it will improve any situation, it will improve the state of things among us</w:t>
      </w:r>
      <w:r w:rsidR="009B2024">
        <w:rPr>
          <w:rFonts w:cs="Times New Roman"/>
          <w:bCs/>
          <w:szCs w:val="24"/>
        </w:rPr>
        <w:t xml:space="preserve">.  </w:t>
      </w:r>
      <w:r w:rsidRPr="00A60056">
        <w:rPr>
          <w:rFonts w:cs="Times New Roman"/>
          <w:bCs/>
          <w:szCs w:val="24"/>
        </w:rPr>
        <w:t>May the Lord help us for His Name</w:t>
      </w:r>
      <w:r w:rsidR="004F26F1">
        <w:rPr>
          <w:rFonts w:cs="Times New Roman"/>
          <w:bCs/>
          <w:szCs w:val="24"/>
        </w:rPr>
        <w:t>’</w:t>
      </w:r>
      <w:r w:rsidRPr="00A60056">
        <w:rPr>
          <w:rFonts w:cs="Times New Roman"/>
          <w:bCs/>
          <w:szCs w:val="24"/>
        </w:rPr>
        <w:t>s sake.</w:t>
      </w:r>
    </w:p>
    <w:p w14:paraId="1BF89E9E" w14:textId="77777777" w:rsidR="00A60056" w:rsidRPr="00A60056" w:rsidRDefault="00A60056" w:rsidP="00A60056">
      <w:pPr>
        <w:spacing w:before="120" w:after="0" w:line="240" w:lineRule="auto"/>
        <w:jc w:val="both"/>
        <w:rPr>
          <w:rFonts w:cs="Times New Roman"/>
          <w:bCs/>
          <w:szCs w:val="24"/>
        </w:rPr>
      </w:pPr>
    </w:p>
    <w:p w14:paraId="2BE9C587"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LONDON</w:t>
      </w:r>
    </w:p>
    <w:p w14:paraId="656856FF" w14:textId="1A69550F" w:rsidR="00A60056" w:rsidRPr="00A60056" w:rsidRDefault="00A60056" w:rsidP="00A60056">
      <w:pPr>
        <w:spacing w:before="120" w:after="0" w:line="240" w:lineRule="auto"/>
        <w:jc w:val="both"/>
        <w:rPr>
          <w:rFonts w:cs="Times New Roman"/>
          <w:bCs/>
          <w:szCs w:val="24"/>
        </w:rPr>
      </w:pPr>
      <w:r w:rsidRPr="00A60056">
        <w:rPr>
          <w:rFonts w:cs="Times New Roman"/>
          <w:b/>
          <w:szCs w:val="24"/>
        </w:rPr>
        <w:t>19</w:t>
      </w:r>
      <w:r w:rsidRPr="00A60056">
        <w:rPr>
          <w:rFonts w:cs="Times New Roman"/>
          <w:b/>
          <w:szCs w:val="24"/>
          <w:vertAlign w:val="superscript"/>
        </w:rPr>
        <w:t>th</w:t>
      </w:r>
      <w:r w:rsidRPr="00A60056">
        <w:rPr>
          <w:rFonts w:cs="Times New Roman"/>
          <w:b/>
          <w:szCs w:val="24"/>
        </w:rPr>
        <w:t xml:space="preserve"> November 1983</w:t>
      </w:r>
    </w:p>
    <w:p w14:paraId="5D872822" w14:textId="251B7E8A" w:rsidR="00A60056" w:rsidRDefault="00A60056" w:rsidP="00A60056">
      <w:pPr>
        <w:spacing w:before="120" w:after="0" w:line="240" w:lineRule="auto"/>
        <w:jc w:val="center"/>
        <w:rPr>
          <w:rFonts w:cs="Times New Roman"/>
          <w:bCs/>
          <w:szCs w:val="24"/>
        </w:rPr>
      </w:pPr>
      <w:r w:rsidRPr="00FD428C">
        <w:rPr>
          <w:rFonts w:cs="Times New Roman"/>
          <w:bCs/>
          <w:szCs w:val="24"/>
        </w:rPr>
        <w:t>_____________________</w:t>
      </w:r>
    </w:p>
    <w:p w14:paraId="44521419" w14:textId="55F0F26B" w:rsidR="00A60056" w:rsidRDefault="00A60056" w:rsidP="00A60056">
      <w:pPr>
        <w:spacing w:before="120" w:after="0" w:line="240" w:lineRule="auto"/>
        <w:jc w:val="both"/>
        <w:rPr>
          <w:rFonts w:cs="Times New Roman"/>
          <w:bCs/>
          <w:szCs w:val="24"/>
        </w:rPr>
      </w:pPr>
    </w:p>
    <w:p w14:paraId="2D264475" w14:textId="77777777" w:rsidR="00A60056" w:rsidRDefault="00A60056">
      <w:pPr>
        <w:rPr>
          <w:rFonts w:eastAsiaTheme="majorEastAsia" w:cstheme="majorBidi"/>
          <w:b/>
          <w:sz w:val="28"/>
          <w:szCs w:val="32"/>
        </w:rPr>
      </w:pPr>
      <w:r>
        <w:br w:type="page"/>
      </w:r>
    </w:p>
    <w:p w14:paraId="66F310C0" w14:textId="246E0BA7" w:rsidR="00A60056" w:rsidRPr="00A60056" w:rsidRDefault="00A60056" w:rsidP="00A60056">
      <w:pPr>
        <w:pStyle w:val="Heading1"/>
      </w:pPr>
      <w:bookmarkStart w:id="96" w:name="_Toc26879142"/>
      <w:bookmarkStart w:id="97" w:name="_Toc35685500"/>
      <w:r w:rsidRPr="00A60056">
        <w:lastRenderedPageBreak/>
        <w:t>SUBJECTS OF THE LORD</w:t>
      </w:r>
      <w:r w:rsidR="004F26F1">
        <w:t>’</w:t>
      </w:r>
      <w:r w:rsidRPr="00A60056">
        <w:t>S INTEREST</w:t>
      </w:r>
      <w:bookmarkEnd w:id="96"/>
      <w:bookmarkEnd w:id="97"/>
      <w:r w:rsidRPr="00A60056">
        <w:t xml:space="preserve"> </w:t>
      </w:r>
    </w:p>
    <w:p w14:paraId="13DCD7CC"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John 20: 17-23</w:t>
      </w:r>
    </w:p>
    <w:p w14:paraId="558BCBB9" w14:textId="77777777" w:rsidR="00A60056" w:rsidRPr="00A60056" w:rsidRDefault="00A60056" w:rsidP="00A60056">
      <w:pPr>
        <w:spacing w:after="0" w:line="240" w:lineRule="auto"/>
        <w:jc w:val="both"/>
        <w:rPr>
          <w:rFonts w:cs="Times New Roman"/>
          <w:b/>
          <w:szCs w:val="24"/>
        </w:rPr>
      </w:pPr>
      <w:r w:rsidRPr="00A60056">
        <w:rPr>
          <w:rFonts w:cs="Times New Roman"/>
          <w:b/>
          <w:szCs w:val="24"/>
        </w:rPr>
        <w:t>Luke 24: 33-43</w:t>
      </w:r>
    </w:p>
    <w:p w14:paraId="15D68146" w14:textId="714A96E5" w:rsidR="00A60056" w:rsidRPr="00A60056" w:rsidRDefault="00A60056" w:rsidP="00A60056">
      <w:pPr>
        <w:spacing w:after="0" w:line="240" w:lineRule="auto"/>
        <w:jc w:val="both"/>
        <w:rPr>
          <w:rFonts w:cs="Times New Roman"/>
          <w:b/>
          <w:szCs w:val="24"/>
        </w:rPr>
      </w:pPr>
      <w:r w:rsidRPr="00A60056">
        <w:rPr>
          <w:rFonts w:cs="Times New Roman"/>
          <w:b/>
          <w:szCs w:val="24"/>
        </w:rPr>
        <w:t>John 12: 1-3</w:t>
      </w:r>
    </w:p>
    <w:p w14:paraId="612A2701" w14:textId="09B1CB4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 suggestion is to look again at these well­known scriptures</w:t>
      </w:r>
      <w:r w:rsidR="009B2024">
        <w:rPr>
          <w:rFonts w:cs="Times New Roman"/>
          <w:bCs/>
          <w:szCs w:val="24"/>
        </w:rPr>
        <w:t xml:space="preserve">.  </w:t>
      </w:r>
      <w:r w:rsidRPr="00A60056">
        <w:rPr>
          <w:rFonts w:cs="Times New Roman"/>
          <w:bCs/>
          <w:szCs w:val="24"/>
        </w:rPr>
        <w:t>The Lord came to His own in John 20; they were the subjects of His interest, the subjects of God</w:t>
      </w:r>
      <w:r w:rsidR="004F26F1">
        <w:rPr>
          <w:rFonts w:cs="Times New Roman"/>
          <w:bCs/>
          <w:szCs w:val="24"/>
        </w:rPr>
        <w:t>’</w:t>
      </w:r>
      <w:r w:rsidRPr="00A60056">
        <w:rPr>
          <w:rFonts w:cs="Times New Roman"/>
          <w:bCs/>
          <w:szCs w:val="24"/>
        </w:rPr>
        <w:t>s purpose</w:t>
      </w:r>
      <w:r w:rsidR="009B2024">
        <w:rPr>
          <w:rFonts w:cs="Times New Roman"/>
          <w:bCs/>
          <w:szCs w:val="24"/>
        </w:rPr>
        <w:t xml:space="preserve">.  </w:t>
      </w:r>
      <w:r w:rsidRPr="00A60056">
        <w:rPr>
          <w:rFonts w:cs="Times New Roman"/>
          <w:bCs/>
          <w:szCs w:val="24"/>
        </w:rPr>
        <w:t>The Lord came where the disciples were and the record is all what He did and what He said</w:t>
      </w:r>
      <w:r w:rsidR="009B2024">
        <w:rPr>
          <w:rFonts w:cs="Times New Roman"/>
          <w:bCs/>
          <w:szCs w:val="24"/>
        </w:rPr>
        <w:t xml:space="preserve">.  </w:t>
      </w:r>
      <w:r w:rsidRPr="00A60056">
        <w:rPr>
          <w:rFonts w:cs="Times New Roman"/>
          <w:bCs/>
          <w:szCs w:val="24"/>
        </w:rPr>
        <w:t>In Luke 24 the Lord stood in their midst</w:t>
      </w:r>
      <w:r w:rsidR="009B2024">
        <w:rPr>
          <w:rFonts w:cs="Times New Roman"/>
          <w:bCs/>
          <w:szCs w:val="24"/>
        </w:rPr>
        <w:t xml:space="preserve">.  </w:t>
      </w:r>
      <w:r w:rsidRPr="00A60056">
        <w:rPr>
          <w:rFonts w:cs="Times New Roman"/>
          <w:bCs/>
          <w:szCs w:val="24"/>
        </w:rPr>
        <w:t>It does not say He came but that He stood in their midst; again they were the subjects of His interest and of His own care; He gathered them</w:t>
      </w:r>
      <w:r w:rsidR="009B2024">
        <w:rPr>
          <w:rFonts w:cs="Times New Roman"/>
          <w:bCs/>
          <w:szCs w:val="24"/>
        </w:rPr>
        <w:t xml:space="preserve">.  </w:t>
      </w:r>
      <w:r w:rsidRPr="00A60056">
        <w:rPr>
          <w:rFonts w:cs="Times New Roman"/>
          <w:bCs/>
          <w:szCs w:val="24"/>
        </w:rPr>
        <w:t>The Lord came to Bethany and they did things, they made Him a supper</w:t>
      </w:r>
      <w:r w:rsidR="009B2024">
        <w:rPr>
          <w:rFonts w:cs="Times New Roman"/>
          <w:bCs/>
          <w:szCs w:val="24"/>
        </w:rPr>
        <w:t xml:space="preserve">.  </w:t>
      </w:r>
      <w:r w:rsidRPr="00A60056">
        <w:rPr>
          <w:rFonts w:cs="Times New Roman"/>
          <w:bCs/>
          <w:szCs w:val="24"/>
        </w:rPr>
        <w:t>Martha served, Mary took the ointment; they did everything</w:t>
      </w:r>
      <w:r w:rsidR="009B2024">
        <w:rPr>
          <w:rFonts w:cs="Times New Roman"/>
          <w:bCs/>
          <w:szCs w:val="24"/>
        </w:rPr>
        <w:t xml:space="preserve">.  </w:t>
      </w:r>
      <w:r w:rsidRPr="00A60056">
        <w:rPr>
          <w:rFonts w:cs="Times New Roman"/>
          <w:bCs/>
          <w:szCs w:val="24"/>
        </w:rPr>
        <w:t>What is specially in mind is John 12, where they received Him, where they did things, and everything was so acceptable to Him</w:t>
      </w:r>
      <w:r w:rsidR="009B2024">
        <w:rPr>
          <w:rFonts w:cs="Times New Roman"/>
          <w:bCs/>
          <w:szCs w:val="24"/>
        </w:rPr>
        <w:t xml:space="preserve">.  </w:t>
      </w:r>
      <w:r w:rsidRPr="00A60056">
        <w:rPr>
          <w:rFonts w:cs="Times New Roman"/>
          <w:bCs/>
          <w:szCs w:val="24"/>
        </w:rPr>
        <w:t>These features might engage us for our profit</w:t>
      </w:r>
      <w:r w:rsidR="009B2024">
        <w:rPr>
          <w:rFonts w:cs="Times New Roman"/>
          <w:bCs/>
          <w:szCs w:val="24"/>
        </w:rPr>
        <w:t xml:space="preserve">.  </w:t>
      </w:r>
      <w:r w:rsidRPr="00A60056">
        <w:rPr>
          <w:rFonts w:cs="Times New Roman"/>
          <w:bCs/>
          <w:szCs w:val="24"/>
        </w:rPr>
        <w:t xml:space="preserve">In John 20 </w:t>
      </w:r>
      <w:r w:rsidR="004F26F1">
        <w:rPr>
          <w:rFonts w:cs="Times New Roman"/>
          <w:bCs/>
          <w:szCs w:val="24"/>
        </w:rPr>
        <w:t>“</w:t>
      </w:r>
      <w:r w:rsidRPr="00A60056">
        <w:rPr>
          <w:rFonts w:cs="Times New Roman"/>
          <w:bCs/>
          <w:szCs w:val="24"/>
        </w:rPr>
        <w:t>Jesus came and stood in the midst, and says to them, Peace be to you</w:t>
      </w:r>
      <w:r w:rsidR="009B2024">
        <w:rPr>
          <w:rFonts w:cs="Times New Roman"/>
          <w:bCs/>
          <w:szCs w:val="24"/>
        </w:rPr>
        <w:t xml:space="preserve">.  </w:t>
      </w:r>
      <w:r w:rsidRPr="00A60056">
        <w:rPr>
          <w:rFonts w:cs="Times New Roman"/>
          <w:bCs/>
          <w:szCs w:val="24"/>
        </w:rPr>
        <w:t>And having said this, he shewed to them his hands and his side</w:t>
      </w:r>
      <w:r w:rsidR="009B2024">
        <w:rPr>
          <w:rFonts w:cs="Times New Roman"/>
          <w:bCs/>
          <w:szCs w:val="24"/>
        </w:rPr>
        <w:t xml:space="preserve">.  </w:t>
      </w:r>
      <w:r w:rsidRPr="00A60056">
        <w:rPr>
          <w:rFonts w:cs="Times New Roman"/>
          <w:bCs/>
          <w:szCs w:val="24"/>
        </w:rPr>
        <w:t>The disciples rejoiced therefore, having seen the Lord</w:t>
      </w:r>
      <w:r w:rsidR="004F26F1">
        <w:rPr>
          <w:rFonts w:cs="Times New Roman"/>
          <w:bCs/>
          <w:szCs w:val="24"/>
        </w:rPr>
        <w:t>”</w:t>
      </w:r>
      <w:r w:rsidR="009B2024">
        <w:rPr>
          <w:rFonts w:cs="Times New Roman"/>
          <w:bCs/>
          <w:szCs w:val="24"/>
        </w:rPr>
        <w:t xml:space="preserve">.  </w:t>
      </w:r>
      <w:r w:rsidRPr="00A60056">
        <w:rPr>
          <w:rFonts w:cs="Times New Roman"/>
          <w:bCs/>
          <w:szCs w:val="24"/>
        </w:rPr>
        <w:t>They did not do anything</w:t>
      </w:r>
      <w:r w:rsidR="009B2024">
        <w:rPr>
          <w:rFonts w:cs="Times New Roman"/>
          <w:bCs/>
          <w:szCs w:val="24"/>
        </w:rPr>
        <w:t xml:space="preserve">.  </w:t>
      </w:r>
      <w:r w:rsidRPr="00A60056">
        <w:rPr>
          <w:rFonts w:cs="Times New Roman"/>
          <w:bCs/>
          <w:szCs w:val="24"/>
        </w:rPr>
        <w:t>It is the Lord having His way with persons who are the subjects of divine purpose and who are brought into wonderful relationship</w:t>
      </w:r>
      <w:r w:rsidR="009B2024">
        <w:rPr>
          <w:rFonts w:cs="Times New Roman"/>
          <w:bCs/>
          <w:szCs w:val="24"/>
        </w:rPr>
        <w:t xml:space="preserve">.  </w:t>
      </w:r>
      <w:r w:rsidRPr="00A60056">
        <w:rPr>
          <w:rFonts w:cs="Times New Roman"/>
          <w:bCs/>
          <w:szCs w:val="24"/>
        </w:rPr>
        <w:t xml:space="preserve">The Lord had said to Mary </w:t>
      </w:r>
      <w:r w:rsidR="004F26F1">
        <w:rPr>
          <w:rFonts w:cs="Times New Roman"/>
          <w:bCs/>
          <w:szCs w:val="24"/>
        </w:rPr>
        <w:t>“</w:t>
      </w:r>
      <w:r w:rsidRPr="00A60056">
        <w:rPr>
          <w:rFonts w:cs="Times New Roman"/>
          <w:bCs/>
          <w:szCs w:val="24"/>
        </w:rPr>
        <w:t>my Father and your Father</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God and your God</w:t>
      </w:r>
      <w:r w:rsidR="004F26F1">
        <w:rPr>
          <w:rFonts w:cs="Times New Roman"/>
          <w:bCs/>
          <w:szCs w:val="24"/>
        </w:rPr>
        <w:t>”</w:t>
      </w:r>
      <w:r w:rsidR="009B2024">
        <w:rPr>
          <w:rFonts w:cs="Times New Roman"/>
          <w:bCs/>
          <w:szCs w:val="24"/>
        </w:rPr>
        <w:t xml:space="preserve">.  </w:t>
      </w:r>
      <w:r w:rsidRPr="00A60056">
        <w:rPr>
          <w:rFonts w:cs="Times New Roman"/>
          <w:bCs/>
          <w:szCs w:val="24"/>
        </w:rPr>
        <w:t>We have often gone over this ground but I thought we might see that the Lord does everything here.</w:t>
      </w:r>
    </w:p>
    <w:p w14:paraId="292743A1" w14:textId="03AD72B6"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Is there a very blessed sense of the Lord as a servant even in conditions of great privilege like this</w:t>
      </w:r>
      <w:r w:rsidR="009B2024">
        <w:rPr>
          <w:rFonts w:cs="Times New Roman"/>
          <w:bCs/>
          <w:szCs w:val="24"/>
        </w:rPr>
        <w:t xml:space="preserve">.  </w:t>
      </w:r>
      <w:r w:rsidRPr="00A60056">
        <w:rPr>
          <w:rFonts w:cs="Times New Roman"/>
          <w:bCs/>
          <w:szCs w:val="24"/>
        </w:rPr>
        <w:t>As you say, He does everything; He is really serving His own, and less directly perhaps serving the Father.</w:t>
      </w:r>
    </w:p>
    <w:p w14:paraId="625A5167" w14:textId="4612C36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w:t>
      </w:r>
      <w:r w:rsidR="009B2024">
        <w:rPr>
          <w:rFonts w:cs="Times New Roman"/>
          <w:bCs/>
          <w:szCs w:val="24"/>
        </w:rPr>
        <w:t xml:space="preserve">.  </w:t>
      </w:r>
      <w:r w:rsidRPr="00A60056">
        <w:rPr>
          <w:rFonts w:cs="Times New Roman"/>
          <w:bCs/>
          <w:szCs w:val="24"/>
        </w:rPr>
        <w:t>The disciples are not said to worship, they are not said to do anything</w:t>
      </w:r>
      <w:r w:rsidR="009B2024">
        <w:rPr>
          <w:rFonts w:cs="Times New Roman"/>
          <w:bCs/>
          <w:szCs w:val="24"/>
        </w:rPr>
        <w:t xml:space="preserve">.  </w:t>
      </w:r>
      <w:r w:rsidRPr="00A60056">
        <w:rPr>
          <w:rFonts w:cs="Times New Roman"/>
          <w:bCs/>
          <w:szCs w:val="24"/>
        </w:rPr>
        <w:t>It is the Lord acting, and of course we ought to have some experience of this</w:t>
      </w:r>
      <w:r w:rsidR="009B2024">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where the disciples were</w:t>
      </w:r>
      <w:r w:rsidR="004F26F1">
        <w:rPr>
          <w:rFonts w:cs="Times New Roman"/>
          <w:bCs/>
          <w:szCs w:val="24"/>
        </w:rPr>
        <w:t>”</w:t>
      </w:r>
      <w:r w:rsidRPr="00A60056">
        <w:rPr>
          <w:rFonts w:cs="Times New Roman"/>
          <w:bCs/>
          <w:szCs w:val="24"/>
        </w:rPr>
        <w:t>: it is the persons He has in mind</w:t>
      </w:r>
      <w:r w:rsidR="009B2024">
        <w:rPr>
          <w:rFonts w:cs="Times New Roman"/>
          <w:bCs/>
          <w:szCs w:val="24"/>
        </w:rPr>
        <w:t xml:space="preserve">.  </w:t>
      </w:r>
      <w:r w:rsidRPr="00A60056">
        <w:rPr>
          <w:rFonts w:cs="Times New Roman"/>
          <w:bCs/>
          <w:szCs w:val="24"/>
        </w:rPr>
        <w:t>It is all a question of His interest in them, they being the subjects of His interest; and we are all such, dear brethren</w:t>
      </w:r>
      <w:r w:rsidR="009B2024">
        <w:rPr>
          <w:rFonts w:cs="Times New Roman"/>
          <w:bCs/>
          <w:szCs w:val="24"/>
        </w:rPr>
        <w:t xml:space="preserve">.  </w:t>
      </w:r>
      <w:r w:rsidRPr="00A60056">
        <w:rPr>
          <w:rFonts w:cs="Times New Roman"/>
          <w:bCs/>
          <w:szCs w:val="24"/>
        </w:rPr>
        <w:t>It is good to be conscious of it</w:t>
      </w:r>
      <w:r w:rsidR="009B2024">
        <w:rPr>
          <w:rFonts w:cs="Times New Roman"/>
          <w:bCs/>
          <w:szCs w:val="24"/>
        </w:rPr>
        <w:t xml:space="preserve">.  </w:t>
      </w:r>
      <w:r w:rsidRPr="00A60056">
        <w:rPr>
          <w:rFonts w:cs="Times New Roman"/>
          <w:bCs/>
          <w:szCs w:val="24"/>
        </w:rPr>
        <w:t>We are all the subject of the Lord</w:t>
      </w:r>
      <w:r w:rsidR="004F26F1">
        <w:rPr>
          <w:rFonts w:cs="Times New Roman"/>
          <w:bCs/>
          <w:szCs w:val="24"/>
        </w:rPr>
        <w:t>’</w:t>
      </w:r>
      <w:r w:rsidRPr="00A60056">
        <w:rPr>
          <w:rFonts w:cs="Times New Roman"/>
          <w:bCs/>
          <w:szCs w:val="24"/>
        </w:rPr>
        <w:t>s intense interest and affection.</w:t>
      </w:r>
    </w:p>
    <w:p w14:paraId="3DF1B50F" w14:textId="0B6D4640"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 xml:space="preserve">Is it interesting that the Lord immediately communicates to Mary those who are the subjects of His interest: </w:t>
      </w:r>
      <w:r w:rsidR="004F26F1">
        <w:rPr>
          <w:rFonts w:cs="Times New Roman"/>
          <w:bCs/>
          <w:szCs w:val="24"/>
        </w:rPr>
        <w:t>“</w:t>
      </w:r>
      <w:r w:rsidRPr="00A60056">
        <w:rPr>
          <w:rFonts w:cs="Times New Roman"/>
          <w:bCs/>
          <w:szCs w:val="24"/>
        </w:rPr>
        <w:t xml:space="preserve">go to my </w:t>
      </w:r>
      <w:r w:rsidR="006B335D" w:rsidRPr="00A60056">
        <w:rPr>
          <w:rFonts w:cs="Times New Roman"/>
          <w:bCs/>
          <w:szCs w:val="24"/>
        </w:rPr>
        <w:t>brethren</w:t>
      </w:r>
      <w:r w:rsidR="006B335D">
        <w:rPr>
          <w:rFonts w:cs="Times New Roman"/>
          <w:bCs/>
          <w:szCs w:val="24"/>
        </w:rPr>
        <w:t>”?</w:t>
      </w:r>
      <w:r w:rsidR="009B2024">
        <w:rPr>
          <w:rFonts w:cs="Times New Roman"/>
          <w:bCs/>
          <w:szCs w:val="24"/>
        </w:rPr>
        <w:t xml:space="preserve">  </w:t>
      </w:r>
      <w:r w:rsidRPr="00A60056">
        <w:rPr>
          <w:rFonts w:cs="Times New Roman"/>
          <w:bCs/>
          <w:szCs w:val="24"/>
        </w:rPr>
        <w:t xml:space="preserve">Mary would stand for something in that relation, the affectionate </w:t>
      </w:r>
      <w:r w:rsidRPr="00A60056">
        <w:rPr>
          <w:rFonts w:cs="Times New Roman"/>
          <w:bCs/>
          <w:szCs w:val="24"/>
        </w:rPr>
        <w:lastRenderedPageBreak/>
        <w:t>intelligence to which the Lord could confide where the circle of His interest is to be known.</w:t>
      </w:r>
    </w:p>
    <w:p w14:paraId="7CBBD5B7" w14:textId="193CA59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Mary was strong in affection</w:t>
      </w:r>
      <w:r w:rsidR="009B2024">
        <w:rPr>
          <w:rFonts w:cs="Times New Roman"/>
          <w:bCs/>
          <w:szCs w:val="24"/>
        </w:rPr>
        <w:t xml:space="preserve">.  </w:t>
      </w:r>
      <w:r w:rsidRPr="00A60056">
        <w:rPr>
          <w:rFonts w:cs="Times New Roman"/>
          <w:bCs/>
          <w:szCs w:val="24"/>
        </w:rPr>
        <w:t>Was that in your mind</w:t>
      </w:r>
      <w:r w:rsidR="003C3CAD">
        <w:rPr>
          <w:rFonts w:cs="Times New Roman"/>
          <w:bCs/>
          <w:szCs w:val="24"/>
        </w:rPr>
        <w:t xml:space="preserve">?  </w:t>
      </w:r>
      <w:r w:rsidRPr="00A60056">
        <w:rPr>
          <w:rFonts w:cs="Times New Roman"/>
          <w:bCs/>
          <w:szCs w:val="24"/>
        </w:rPr>
        <w:t>Say more as to what Mary represents.</w:t>
      </w:r>
    </w:p>
    <w:p w14:paraId="4D02C271" w14:textId="18AAA19B"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We have sometimes spoken of her as suggestive of the assembly, and if we could carry that forward here, the Lord is quick to confide to the assembly, in figure, where the centre of His interest is and where these activities that you speak of are to be experienced.</w:t>
      </w:r>
    </w:p>
    <w:p w14:paraId="7DEA57B7" w14:textId="3BC16D2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It is a great matter to regard ourselves as the subjects of the Lord</w:t>
      </w:r>
      <w:r w:rsidR="004F26F1">
        <w:rPr>
          <w:rFonts w:cs="Times New Roman"/>
          <w:bCs/>
          <w:szCs w:val="24"/>
        </w:rPr>
        <w:t>’</w:t>
      </w:r>
      <w:r w:rsidRPr="00A60056">
        <w:rPr>
          <w:rFonts w:cs="Times New Roman"/>
          <w:bCs/>
          <w:szCs w:val="24"/>
        </w:rPr>
        <w:t>s interest</w:t>
      </w:r>
      <w:r w:rsidR="009B2024">
        <w:rPr>
          <w:rFonts w:cs="Times New Roman"/>
          <w:bCs/>
          <w:szCs w:val="24"/>
        </w:rPr>
        <w:t xml:space="preserve">.  </w:t>
      </w:r>
      <w:r w:rsidRPr="00A60056">
        <w:rPr>
          <w:rFonts w:cs="Times New Roman"/>
          <w:bCs/>
          <w:szCs w:val="24"/>
        </w:rPr>
        <w:t>At the moment He is with His Father in His throne</w:t>
      </w:r>
      <w:r w:rsidR="009B2024">
        <w:rPr>
          <w:rFonts w:cs="Times New Roman"/>
          <w:bCs/>
          <w:szCs w:val="24"/>
        </w:rPr>
        <w:t xml:space="preserve">.  </w:t>
      </w:r>
      <w:r w:rsidRPr="00A60056">
        <w:rPr>
          <w:rFonts w:cs="Times New Roman"/>
          <w:bCs/>
          <w:szCs w:val="24"/>
        </w:rPr>
        <w:t>The Father is over all in a universal sense; the nations are under His control: but the Lord</w:t>
      </w:r>
      <w:r w:rsidR="004F26F1">
        <w:rPr>
          <w:rFonts w:cs="Times New Roman"/>
          <w:bCs/>
          <w:szCs w:val="24"/>
        </w:rPr>
        <w:t>’</w:t>
      </w:r>
      <w:r w:rsidRPr="00A60056">
        <w:rPr>
          <w:rFonts w:cs="Times New Roman"/>
          <w:bCs/>
          <w:szCs w:val="24"/>
        </w:rPr>
        <w:t>s chief interest is His own, and it is good to be conscious of that, as the disciples were made to feel here.</w:t>
      </w:r>
    </w:p>
    <w:p w14:paraId="2234128D" w14:textId="1C3A5770" w:rsidR="00A60056" w:rsidRPr="00A60056" w:rsidRDefault="00A60056" w:rsidP="00A60056">
      <w:pPr>
        <w:spacing w:before="120" w:after="0" w:line="240" w:lineRule="auto"/>
        <w:jc w:val="both"/>
        <w:rPr>
          <w:rFonts w:cs="Times New Roman"/>
          <w:bCs/>
          <w:szCs w:val="24"/>
        </w:rPr>
      </w:pPr>
      <w:r w:rsidRPr="00A60056">
        <w:rPr>
          <w:rFonts w:cs="Times New Roman"/>
          <w:bCs/>
          <w:szCs w:val="24"/>
        </w:rPr>
        <w:t>E.O</w:t>
      </w:r>
      <w:r w:rsidR="009B2024">
        <w:rPr>
          <w:rFonts w:cs="Times New Roman"/>
          <w:bCs/>
          <w:szCs w:val="24"/>
        </w:rPr>
        <w:t xml:space="preserve">.  </w:t>
      </w:r>
      <w:r w:rsidRPr="00A60056">
        <w:rPr>
          <w:rFonts w:cs="Times New Roman"/>
          <w:bCs/>
          <w:szCs w:val="24"/>
        </w:rPr>
        <w:t>Would that be emphasised when it says in the next chapter that it is the third time that He manifested Himself to them, showing His intense interest in the disciples</w:t>
      </w:r>
      <w:r w:rsidR="003C3CAD">
        <w:rPr>
          <w:rFonts w:cs="Times New Roman"/>
          <w:bCs/>
          <w:szCs w:val="24"/>
        </w:rPr>
        <w:t xml:space="preserve">?  </w:t>
      </w:r>
    </w:p>
    <w:p w14:paraId="42B8637E" w14:textId="1700914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Before the Lord ascended to His Father His own are in His mind</w:t>
      </w:r>
      <w:r w:rsidR="009B2024">
        <w:rPr>
          <w:rFonts w:cs="Times New Roman"/>
          <w:bCs/>
          <w:szCs w:val="24"/>
        </w:rPr>
        <w:t xml:space="preserve">.  </w:t>
      </w:r>
      <w:r w:rsidR="004F26F1">
        <w:rPr>
          <w:rFonts w:cs="Times New Roman"/>
          <w:bCs/>
          <w:szCs w:val="24"/>
        </w:rPr>
        <w:t>“</w:t>
      </w:r>
      <w:r w:rsidRPr="00A60056">
        <w:rPr>
          <w:rFonts w:cs="Times New Roman"/>
          <w:bCs/>
          <w:szCs w:val="24"/>
        </w:rPr>
        <w:t>I have not yet ascended to my Father</w:t>
      </w:r>
      <w:r w:rsidR="004F26F1">
        <w:rPr>
          <w:rFonts w:cs="Times New Roman"/>
          <w:bCs/>
          <w:szCs w:val="24"/>
        </w:rPr>
        <w:t>”</w:t>
      </w:r>
      <w:r w:rsidRPr="00A60056">
        <w:rPr>
          <w:rFonts w:cs="Times New Roman"/>
          <w:bCs/>
          <w:szCs w:val="24"/>
        </w:rPr>
        <w:t xml:space="preserve"> He said to Mary; the disciples are the subjects of His intense personal interest.</w:t>
      </w:r>
    </w:p>
    <w:p w14:paraId="36CDC26C" w14:textId="60D1D978"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We were impressed this morning at the Supper that, whilst we are in the waiting time, we enter now into eternal relationships</w:t>
      </w:r>
      <w:r w:rsidR="009B2024">
        <w:rPr>
          <w:rFonts w:cs="Times New Roman"/>
          <w:bCs/>
          <w:szCs w:val="24"/>
        </w:rPr>
        <w:t xml:space="preserve">.  </w:t>
      </w:r>
      <w:r w:rsidRPr="00A60056">
        <w:rPr>
          <w:rFonts w:cs="Times New Roman"/>
          <w:bCs/>
          <w:szCs w:val="24"/>
        </w:rPr>
        <w:t>We do not have to wait for the experience of them</w:t>
      </w:r>
      <w:r w:rsidR="009B2024">
        <w:rPr>
          <w:rFonts w:cs="Times New Roman"/>
          <w:bCs/>
          <w:szCs w:val="24"/>
        </w:rPr>
        <w:t xml:space="preserve">.  </w:t>
      </w:r>
      <w:r w:rsidRPr="00A60056">
        <w:rPr>
          <w:rFonts w:cs="Times New Roman"/>
          <w:bCs/>
          <w:szCs w:val="24"/>
        </w:rPr>
        <w:t>Would that be related to this, that immediately, as out of death, He speaks of relationships that are going right through</w:t>
      </w:r>
      <w:r w:rsidR="003C3CAD">
        <w:rPr>
          <w:rFonts w:cs="Times New Roman"/>
          <w:bCs/>
          <w:szCs w:val="24"/>
        </w:rPr>
        <w:t xml:space="preserve">?  </w:t>
      </w:r>
    </w:p>
    <w:p w14:paraId="0EA8876C" w14:textId="0EF616C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It is </w:t>
      </w:r>
      <w:r w:rsidR="004F26F1">
        <w:rPr>
          <w:rFonts w:cs="Times New Roman"/>
          <w:bCs/>
          <w:szCs w:val="24"/>
        </w:rPr>
        <w:t>“</w:t>
      </w:r>
      <w:r w:rsidRPr="00A60056">
        <w:rPr>
          <w:rFonts w:cs="Times New Roman"/>
          <w:bCs/>
          <w:szCs w:val="24"/>
        </w:rPr>
        <w:t>my brethren</w:t>
      </w:r>
      <w:r w:rsidR="004F26F1">
        <w:rPr>
          <w:rFonts w:cs="Times New Roman"/>
          <w:bCs/>
          <w:szCs w:val="24"/>
        </w:rPr>
        <w:t>”</w:t>
      </w:r>
      <w:r w:rsidRPr="00A60056">
        <w:rPr>
          <w:rFonts w:cs="Times New Roman"/>
          <w:bCs/>
          <w:szCs w:val="24"/>
        </w:rPr>
        <w:t xml:space="preserve"> here, and sonship: </w:t>
      </w:r>
      <w:r w:rsidR="004F26F1">
        <w:rPr>
          <w:rFonts w:cs="Times New Roman"/>
          <w:bCs/>
          <w:szCs w:val="24"/>
        </w:rPr>
        <w:t>“</w:t>
      </w:r>
      <w:r w:rsidRPr="00A60056">
        <w:rPr>
          <w:rFonts w:cs="Times New Roman"/>
          <w:bCs/>
          <w:szCs w:val="24"/>
        </w:rPr>
        <w:t>my Father and your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 suppose the Lord, when He says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is speaking in the experience and joy of sonship Himself</w:t>
      </w:r>
      <w:r w:rsidR="009B2024">
        <w:rPr>
          <w:rFonts w:cs="Times New Roman"/>
          <w:bCs/>
          <w:szCs w:val="24"/>
        </w:rPr>
        <w:t xml:space="preserve">.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xml:space="preserve">, He said, </w:t>
      </w:r>
      <w:r w:rsidR="004F26F1">
        <w:rPr>
          <w:rFonts w:cs="Times New Roman"/>
          <w:bCs/>
          <w:szCs w:val="24"/>
        </w:rPr>
        <w:t>“</w:t>
      </w:r>
      <w:r w:rsidRPr="00A60056">
        <w:rPr>
          <w:rFonts w:cs="Times New Roman"/>
          <w:bCs/>
          <w:szCs w:val="24"/>
        </w:rPr>
        <w:t>and your Father</w:t>
      </w:r>
      <w:r w:rsidR="004F26F1">
        <w:rPr>
          <w:rFonts w:cs="Times New Roman"/>
          <w:bCs/>
          <w:szCs w:val="24"/>
        </w:rPr>
        <w:t>”</w:t>
      </w:r>
      <w:r w:rsidR="009B2024">
        <w:rPr>
          <w:rFonts w:cs="Times New Roman"/>
          <w:bCs/>
          <w:szCs w:val="24"/>
        </w:rPr>
        <w:t xml:space="preserve">.  </w:t>
      </w:r>
      <w:r w:rsidRPr="00A60056">
        <w:rPr>
          <w:rFonts w:cs="Times New Roman"/>
          <w:bCs/>
          <w:szCs w:val="24"/>
        </w:rPr>
        <w:t>The Lord is distinctive in that relationship but we are brought into the same relationship.</w:t>
      </w:r>
    </w:p>
    <w:p w14:paraId="725FFA12" w14:textId="77489C8C"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 xml:space="preserve">And would not </w:t>
      </w:r>
      <w:r w:rsidR="004F26F1">
        <w:rPr>
          <w:rFonts w:cs="Times New Roman"/>
          <w:bCs/>
          <w:szCs w:val="24"/>
        </w:rPr>
        <w:t>“</w:t>
      </w:r>
      <w:r w:rsidRPr="00A60056">
        <w:rPr>
          <w:rFonts w:cs="Times New Roman"/>
          <w:bCs/>
          <w:szCs w:val="24"/>
        </w:rPr>
        <w:t>my God and your God</w:t>
      </w:r>
      <w:r w:rsidR="004F26F1">
        <w:rPr>
          <w:rFonts w:cs="Times New Roman"/>
          <w:bCs/>
          <w:szCs w:val="24"/>
        </w:rPr>
        <w:t>”</w:t>
      </w:r>
      <w:r w:rsidRPr="00A60056">
        <w:rPr>
          <w:rFonts w:cs="Times New Roman"/>
          <w:bCs/>
          <w:szCs w:val="24"/>
        </w:rPr>
        <w:t xml:space="preserve"> go right through to Revelation 21, the eternal day, God Himself being with them</w:t>
      </w:r>
      <w:r w:rsidR="003C3CAD">
        <w:rPr>
          <w:rFonts w:cs="Times New Roman"/>
          <w:bCs/>
          <w:szCs w:val="24"/>
        </w:rPr>
        <w:t xml:space="preserve">?  </w:t>
      </w:r>
    </w:p>
    <w:p w14:paraId="67097B73" w14:textId="3082468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Of course, the Father would go through to the eternal day too</w:t>
      </w:r>
      <w:r w:rsidR="009B2024">
        <w:rPr>
          <w:rFonts w:cs="Times New Roman"/>
          <w:bCs/>
          <w:szCs w:val="24"/>
        </w:rPr>
        <w:t xml:space="preserve">.  </w:t>
      </w:r>
      <w:r w:rsidRPr="00A60056">
        <w:rPr>
          <w:rFonts w:cs="Times New Roman"/>
          <w:bCs/>
          <w:szCs w:val="24"/>
        </w:rPr>
        <w:t>Relationship, sonship, goes through into eternity.</w:t>
      </w:r>
    </w:p>
    <w:p w14:paraId="71D1CECE" w14:textId="54F827CB"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Yes, I was thinking that all these relationships go through.</w:t>
      </w:r>
    </w:p>
    <w:p w14:paraId="18F7A17C" w14:textId="6B36969A"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J.R</w:t>
      </w:r>
      <w:r w:rsidR="009B2024">
        <w:rPr>
          <w:rFonts w:cs="Times New Roman"/>
          <w:bCs/>
          <w:szCs w:val="24"/>
        </w:rPr>
        <w:t xml:space="preserve">.  </w:t>
      </w:r>
      <w:r w:rsidRPr="00A60056">
        <w:rPr>
          <w:rFonts w:cs="Times New Roman"/>
          <w:bCs/>
          <w:szCs w:val="24"/>
        </w:rPr>
        <w:t xml:space="preserve">It seems to me that when the Lord says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xml:space="preserve"> He is speaking in the enjoyment of the relation of sonship; when He says </w:t>
      </w:r>
      <w:r w:rsidR="004F26F1">
        <w:rPr>
          <w:rFonts w:cs="Times New Roman"/>
          <w:bCs/>
          <w:szCs w:val="24"/>
        </w:rPr>
        <w:t>“</w:t>
      </w:r>
      <w:r w:rsidRPr="00A60056">
        <w:rPr>
          <w:rFonts w:cs="Times New Roman"/>
          <w:bCs/>
          <w:szCs w:val="24"/>
        </w:rPr>
        <w:t>my God</w:t>
      </w:r>
      <w:r w:rsidR="004F26F1">
        <w:rPr>
          <w:rFonts w:cs="Times New Roman"/>
          <w:bCs/>
          <w:szCs w:val="24"/>
        </w:rPr>
        <w:t>”</w:t>
      </w:r>
      <w:r w:rsidRPr="00A60056">
        <w:rPr>
          <w:rFonts w:cs="Times New Roman"/>
          <w:bCs/>
          <w:szCs w:val="24"/>
        </w:rPr>
        <w:t xml:space="preserve"> he is speaking as man, and other men are to be with Him in relationship with the same God.</w:t>
      </w:r>
    </w:p>
    <w:p w14:paraId="6EFAD435" w14:textId="331F1740"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I am sure that is right always bearing in mind the distinctive place that He has in every relationship.</w:t>
      </w:r>
    </w:p>
    <w:p w14:paraId="27ABDE01" w14:textId="1CD00B5E"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are believers who are enlightened as to the wonderful character of these relationships</w:t>
      </w:r>
      <w:r w:rsidR="009B2024">
        <w:rPr>
          <w:rFonts w:cs="Times New Roman"/>
          <w:bCs/>
          <w:szCs w:val="24"/>
        </w:rPr>
        <w:t xml:space="preserve">.  </w:t>
      </w:r>
      <w:r w:rsidRPr="00A60056">
        <w:rPr>
          <w:rFonts w:cs="Times New Roman"/>
          <w:bCs/>
          <w:szCs w:val="24"/>
        </w:rPr>
        <w:t>The teaching we have had is almost ingrained in us, the light of the wonderful character of our relations with Him with the Father and with one another on this level</w:t>
      </w:r>
      <w:r w:rsidR="009B2024">
        <w:rPr>
          <w:rFonts w:cs="Times New Roman"/>
          <w:bCs/>
          <w:szCs w:val="24"/>
        </w:rPr>
        <w:t xml:space="preserve">.  </w:t>
      </w:r>
      <w:r w:rsidRPr="00A60056">
        <w:rPr>
          <w:rFonts w:cs="Times New Roman"/>
          <w:bCs/>
          <w:szCs w:val="24"/>
        </w:rPr>
        <w:t>Of course it belongs to all believers; but we are in the light of it and know something of the enjoyment of it</w:t>
      </w:r>
      <w:r w:rsidR="009B2024">
        <w:rPr>
          <w:rFonts w:cs="Times New Roman"/>
          <w:bCs/>
          <w:szCs w:val="24"/>
        </w:rPr>
        <w:t xml:space="preserve">.  </w:t>
      </w:r>
      <w:r w:rsidRPr="00A60056">
        <w:rPr>
          <w:rFonts w:cs="Times New Roman"/>
          <w:bCs/>
          <w:szCs w:val="24"/>
        </w:rPr>
        <w:t>The Lord does everything here, He caters for the subjects of His interest on the level of the greatness of divine purpose; and we are such</w:t>
      </w:r>
      <w:r w:rsidR="009B2024">
        <w:rPr>
          <w:rFonts w:cs="Times New Roman"/>
          <w:bCs/>
          <w:szCs w:val="24"/>
        </w:rPr>
        <w:t xml:space="preserve">.  </w:t>
      </w:r>
      <w:r w:rsidRPr="00A60056">
        <w:rPr>
          <w:rFonts w:cs="Times New Roman"/>
          <w:bCs/>
          <w:szCs w:val="24"/>
        </w:rPr>
        <w:t>As I said, all believers are such, but we have the light of this.</w:t>
      </w:r>
    </w:p>
    <w:p w14:paraId="0770A3CF" w14:textId="499B0916"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Do you think one of the objectives that the Lord had was the perfecting of His disciples</w:t>
      </w:r>
      <w:r w:rsidR="003C3CAD">
        <w:rPr>
          <w:rFonts w:cs="Times New Roman"/>
          <w:bCs/>
          <w:szCs w:val="24"/>
        </w:rPr>
        <w:t xml:space="preserve">?  </w:t>
      </w:r>
      <w:r w:rsidRPr="00A60056">
        <w:rPr>
          <w:rFonts w:cs="Times New Roman"/>
          <w:bCs/>
          <w:szCs w:val="24"/>
        </w:rPr>
        <w:t>I was thinking of the frequent reference to disciples here, and in that sense they are the same as they were before the Lord died, but now they are disciples of One in resurrection</w:t>
      </w:r>
      <w:r w:rsidR="009B2024">
        <w:rPr>
          <w:rFonts w:cs="Times New Roman"/>
          <w:bCs/>
          <w:szCs w:val="24"/>
        </w:rPr>
        <w:t xml:space="preserve">.  </w:t>
      </w:r>
      <w:r w:rsidRPr="00A60056">
        <w:rPr>
          <w:rFonts w:cs="Times New Roman"/>
          <w:bCs/>
          <w:szCs w:val="24"/>
        </w:rPr>
        <w:t>Would that be something to further and complete the formation of these disciples</w:t>
      </w:r>
      <w:r w:rsidR="003C3CAD">
        <w:rPr>
          <w:rFonts w:cs="Times New Roman"/>
          <w:bCs/>
          <w:szCs w:val="24"/>
        </w:rPr>
        <w:t xml:space="preserve">?  </w:t>
      </w:r>
    </w:p>
    <w:p w14:paraId="0748EEB4" w14:textId="4A8FEDA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First of all He came to them and said </w:t>
      </w:r>
      <w:r w:rsidR="004F26F1">
        <w:rPr>
          <w:rFonts w:cs="Times New Roman"/>
          <w:bCs/>
          <w:szCs w:val="24"/>
        </w:rPr>
        <w:t>“</w:t>
      </w:r>
      <w:r w:rsidRPr="00A60056">
        <w:rPr>
          <w:rFonts w:cs="Times New Roman"/>
          <w:bCs/>
          <w:szCs w:val="24"/>
        </w:rPr>
        <w:t>Peace be to you</w:t>
      </w:r>
      <w:r w:rsidR="004F26F1">
        <w:rPr>
          <w:rFonts w:cs="Times New Roman"/>
          <w:bCs/>
          <w:szCs w:val="24"/>
        </w:rPr>
        <w:t>”</w:t>
      </w:r>
      <w:r w:rsidR="009B2024">
        <w:rPr>
          <w:rFonts w:cs="Times New Roman"/>
          <w:bCs/>
          <w:szCs w:val="24"/>
        </w:rPr>
        <w:t xml:space="preserve">.  </w:t>
      </w:r>
      <w:r w:rsidRPr="00A60056">
        <w:rPr>
          <w:rFonts w:cs="Times New Roman"/>
          <w:bCs/>
          <w:szCs w:val="24"/>
        </w:rPr>
        <w:t>But then He sends them forth; as He was sent forth, they are sent forth</w:t>
      </w:r>
      <w:r w:rsidR="009B2024">
        <w:rPr>
          <w:rFonts w:cs="Times New Roman"/>
          <w:bCs/>
          <w:szCs w:val="24"/>
        </w:rPr>
        <w:t xml:space="preserve">.  </w:t>
      </w:r>
      <w:r w:rsidRPr="00A60056">
        <w:rPr>
          <w:rFonts w:cs="Times New Roman"/>
          <w:bCs/>
          <w:szCs w:val="24"/>
        </w:rPr>
        <w:t>They are sent forth from this area of His interest in them, His affection for them being realised by these persons</w:t>
      </w:r>
      <w:r w:rsidR="009B2024">
        <w:rPr>
          <w:rFonts w:cs="Times New Roman"/>
          <w:bCs/>
          <w:szCs w:val="24"/>
        </w:rPr>
        <w:t xml:space="preserve">.  </w:t>
      </w:r>
      <w:r w:rsidRPr="00A60056">
        <w:rPr>
          <w:rFonts w:cs="Times New Roman"/>
          <w:bCs/>
          <w:szCs w:val="24"/>
        </w:rPr>
        <w:t xml:space="preserve">Twice He said </w:t>
      </w:r>
      <w:r w:rsidR="004F26F1">
        <w:rPr>
          <w:rFonts w:cs="Times New Roman"/>
          <w:bCs/>
          <w:szCs w:val="24"/>
        </w:rPr>
        <w:t>“</w:t>
      </w:r>
      <w:r w:rsidRPr="00A60056">
        <w:rPr>
          <w:rFonts w:cs="Times New Roman"/>
          <w:bCs/>
          <w:szCs w:val="24"/>
        </w:rPr>
        <w:t>Peace be to you</w:t>
      </w:r>
      <w:r w:rsidR="004F26F1">
        <w:rPr>
          <w:rFonts w:cs="Times New Roman"/>
          <w:bCs/>
          <w:szCs w:val="24"/>
        </w:rPr>
        <w:t>”</w:t>
      </w:r>
      <w:r w:rsidRPr="00A60056">
        <w:rPr>
          <w:rFonts w:cs="Times New Roman"/>
          <w:bCs/>
          <w:szCs w:val="24"/>
        </w:rPr>
        <w:t xml:space="preserve"> and then He sends them forth as He was sent forth.</w:t>
      </w:r>
    </w:p>
    <w:p w14:paraId="008B1422" w14:textId="4CC5A564"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You speak of what He did; He did not just speak, He showed them something</w:t>
      </w:r>
      <w:r w:rsidR="009B2024">
        <w:rPr>
          <w:rFonts w:cs="Times New Roman"/>
          <w:bCs/>
          <w:szCs w:val="24"/>
        </w:rPr>
        <w:t xml:space="preserve">.  </w:t>
      </w:r>
      <w:r w:rsidRPr="00A60056">
        <w:rPr>
          <w:rFonts w:cs="Times New Roman"/>
          <w:bCs/>
          <w:szCs w:val="24"/>
        </w:rPr>
        <w:t>I thought it was a mark of great intimacy and of the confiding love of Christ in those in whom His interest was, as if He would suggest that that interest would not just be passing but would remain, and they were to be brought into the settled sense of relationship and</w:t>
      </w:r>
      <w:r>
        <w:rPr>
          <w:rFonts w:cs="Times New Roman"/>
          <w:bCs/>
          <w:szCs w:val="24"/>
        </w:rPr>
        <w:t xml:space="preserve"> </w:t>
      </w:r>
      <w:r w:rsidRPr="00A60056">
        <w:rPr>
          <w:rFonts w:cs="Times New Roman"/>
          <w:bCs/>
          <w:szCs w:val="24"/>
        </w:rPr>
        <w:t>intimacy with Himself.</w:t>
      </w:r>
    </w:p>
    <w:p w14:paraId="728FFF57" w14:textId="75704C2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He showed them Himself, His hands and His side</w:t>
      </w:r>
      <w:r w:rsidR="009B2024">
        <w:rPr>
          <w:rFonts w:cs="Times New Roman"/>
          <w:bCs/>
          <w:szCs w:val="24"/>
        </w:rPr>
        <w:t xml:space="preserve">.  </w:t>
      </w:r>
      <w:r w:rsidRPr="00A60056">
        <w:rPr>
          <w:rFonts w:cs="Times New Roman"/>
          <w:bCs/>
          <w:szCs w:val="24"/>
        </w:rPr>
        <w:t>I know it has been said that His side would refer to Genesis 2, and I have no doubt it does</w:t>
      </w:r>
      <w:r w:rsidR="009B2024">
        <w:rPr>
          <w:rFonts w:cs="Times New Roman"/>
          <w:bCs/>
          <w:szCs w:val="24"/>
        </w:rPr>
        <w:t xml:space="preserve">.  </w:t>
      </w:r>
      <w:r w:rsidRPr="00A60056">
        <w:rPr>
          <w:rFonts w:cs="Times New Roman"/>
          <w:bCs/>
          <w:szCs w:val="24"/>
        </w:rPr>
        <w:t>Nevertheless, His side is mentioned in chapter 19; the only place it is mentioned in the gospels that the spear pierced His side</w:t>
      </w:r>
      <w:r w:rsidR="009B2024">
        <w:rPr>
          <w:rFonts w:cs="Times New Roman"/>
          <w:bCs/>
          <w:szCs w:val="24"/>
        </w:rPr>
        <w:t xml:space="preserve">.  </w:t>
      </w:r>
      <w:r w:rsidRPr="00A60056">
        <w:rPr>
          <w:rFonts w:cs="Times New Roman"/>
          <w:bCs/>
          <w:szCs w:val="24"/>
        </w:rPr>
        <w:t xml:space="preserve">It would give </w:t>
      </w:r>
      <w:r w:rsidR="00F17C2E" w:rsidRPr="00A60056">
        <w:rPr>
          <w:rFonts w:cs="Times New Roman"/>
          <w:bCs/>
          <w:szCs w:val="24"/>
        </w:rPr>
        <w:t>them</w:t>
      </w:r>
      <w:r w:rsidRPr="00A60056">
        <w:rPr>
          <w:rFonts w:cs="Times New Roman"/>
          <w:bCs/>
          <w:szCs w:val="24"/>
        </w:rPr>
        <w:t xml:space="preserve"> a sense of peace that everything was settled, everything was </w:t>
      </w:r>
      <w:r w:rsidRPr="00A60056">
        <w:rPr>
          <w:rFonts w:cs="Times New Roman"/>
          <w:bCs/>
          <w:szCs w:val="24"/>
        </w:rPr>
        <w:lastRenderedPageBreak/>
        <w:t>seen to</w:t>
      </w:r>
      <w:r w:rsidR="009B2024">
        <w:rPr>
          <w:rFonts w:cs="Times New Roman"/>
          <w:bCs/>
          <w:szCs w:val="24"/>
        </w:rPr>
        <w:t xml:space="preserve">.  </w:t>
      </w:r>
      <w:r w:rsidRPr="00A60056">
        <w:rPr>
          <w:rFonts w:cs="Times New Roman"/>
          <w:bCs/>
          <w:szCs w:val="24"/>
        </w:rPr>
        <w:t>From that side came blood and water; there was a means of solving every moral question in the blood and water that came from His side</w:t>
      </w:r>
      <w:r w:rsidR="009B2024">
        <w:rPr>
          <w:rFonts w:cs="Times New Roman"/>
          <w:bCs/>
          <w:szCs w:val="24"/>
        </w:rPr>
        <w:t xml:space="preserve">.  </w:t>
      </w:r>
      <w:r w:rsidRPr="00A60056">
        <w:rPr>
          <w:rFonts w:cs="Times New Roman"/>
          <w:bCs/>
          <w:szCs w:val="24"/>
        </w:rPr>
        <w:t>What assurance it would give them</w:t>
      </w:r>
      <w:r w:rsidR="003C3CAD">
        <w:rPr>
          <w:rFonts w:cs="Times New Roman"/>
          <w:bCs/>
          <w:szCs w:val="24"/>
        </w:rPr>
        <w:t xml:space="preserve">!  </w:t>
      </w:r>
      <w:r w:rsidRPr="00A60056">
        <w:rPr>
          <w:rFonts w:cs="Times New Roman"/>
          <w:bCs/>
          <w:szCs w:val="24"/>
        </w:rPr>
        <w:t>What assurance it gives us to realise that from His own side came the answer to every moral question</w:t>
      </w:r>
      <w:r w:rsidR="003C3CAD">
        <w:rPr>
          <w:rFonts w:cs="Times New Roman"/>
          <w:bCs/>
          <w:szCs w:val="24"/>
        </w:rPr>
        <w:t xml:space="preserve">!  </w:t>
      </w:r>
    </w:p>
    <w:p w14:paraId="1943A625" w14:textId="4279814F"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 xml:space="preserve">So you can understand that He says </w:t>
      </w:r>
      <w:r w:rsidR="004F26F1">
        <w:rPr>
          <w:rFonts w:cs="Times New Roman"/>
          <w:bCs/>
          <w:szCs w:val="24"/>
        </w:rPr>
        <w:t>“</w:t>
      </w:r>
      <w:r w:rsidRPr="00A60056">
        <w:rPr>
          <w:rFonts w:cs="Times New Roman"/>
          <w:bCs/>
          <w:szCs w:val="24"/>
        </w:rPr>
        <w:t>Peace be to you</w:t>
      </w:r>
      <w:r w:rsidR="009B2024">
        <w:rPr>
          <w:rFonts w:cs="Times New Roman"/>
          <w:bCs/>
          <w:szCs w:val="24"/>
        </w:rPr>
        <w:t xml:space="preserve">.  </w:t>
      </w:r>
      <w:r w:rsidRPr="00A60056">
        <w:rPr>
          <w:rFonts w:cs="Times New Roman"/>
          <w:bCs/>
          <w:szCs w:val="24"/>
        </w:rPr>
        <w:t>And having said this, he shewed to them his hands and his side</w:t>
      </w:r>
      <w:r w:rsidR="004F26F1">
        <w:rPr>
          <w:rFonts w:cs="Times New Roman"/>
          <w:bCs/>
          <w:szCs w:val="24"/>
        </w:rPr>
        <w:t>”</w:t>
      </w:r>
      <w:r w:rsidR="009B2024">
        <w:rPr>
          <w:rFonts w:cs="Times New Roman"/>
          <w:bCs/>
          <w:szCs w:val="24"/>
        </w:rPr>
        <w:t xml:space="preserve">.  </w:t>
      </w:r>
      <w:r w:rsidRPr="00A60056">
        <w:rPr>
          <w:rFonts w:cs="Times New Roman"/>
          <w:bCs/>
          <w:szCs w:val="24"/>
        </w:rPr>
        <w:t>It was a basis for eternal peace</w:t>
      </w:r>
    </w:p>
    <w:p w14:paraId="534989EB" w14:textId="753167A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w:t>
      </w:r>
      <w:r w:rsidR="009B2024">
        <w:rPr>
          <w:rFonts w:cs="Times New Roman"/>
          <w:bCs/>
          <w:szCs w:val="24"/>
        </w:rPr>
        <w:t xml:space="preserve">.  </w:t>
      </w:r>
      <w:r w:rsidRPr="00A60056">
        <w:rPr>
          <w:rFonts w:cs="Times New Roman"/>
          <w:bCs/>
          <w:szCs w:val="24"/>
        </w:rPr>
        <w:t>It was the heavenly Man, the One who was about to ascend; therefore it would be heavenly peace that He brought in, with the assurance that there was a basis for the settling of every moral question that could ever arise.</w:t>
      </w:r>
    </w:p>
    <w:p w14:paraId="473CEA37" w14:textId="5A52D863" w:rsidR="00A60056" w:rsidRPr="00A60056" w:rsidRDefault="00A60056" w:rsidP="00A60056">
      <w:pPr>
        <w:spacing w:before="120" w:after="0" w:line="240" w:lineRule="auto"/>
        <w:jc w:val="both"/>
        <w:rPr>
          <w:rFonts w:cs="Times New Roman"/>
          <w:bCs/>
          <w:szCs w:val="24"/>
        </w:rPr>
      </w:pPr>
      <w:r w:rsidRPr="00A60056">
        <w:rPr>
          <w:rFonts w:cs="Times New Roman"/>
          <w:bCs/>
          <w:szCs w:val="24"/>
        </w:rPr>
        <w:t>P.S.W</w:t>
      </w:r>
      <w:r w:rsidR="009B2024">
        <w:rPr>
          <w:rFonts w:cs="Times New Roman"/>
          <w:bCs/>
          <w:szCs w:val="24"/>
        </w:rPr>
        <w:t xml:space="preserve">.  </w:t>
      </w:r>
      <w:r w:rsidRPr="00A60056">
        <w:rPr>
          <w:rFonts w:cs="Times New Roman"/>
          <w:bCs/>
          <w:szCs w:val="24"/>
        </w:rPr>
        <w:t>Chapter 19 is the witness of the one that saw it, but this is experienced in the company</w:t>
      </w:r>
      <w:r w:rsidR="009B2024">
        <w:rPr>
          <w:rFonts w:cs="Times New Roman"/>
          <w:bCs/>
          <w:szCs w:val="24"/>
        </w:rPr>
        <w:t xml:space="preserve">.  </w:t>
      </w:r>
      <w:r w:rsidRPr="00A60056">
        <w:rPr>
          <w:rFonts w:cs="Times New Roman"/>
          <w:bCs/>
          <w:szCs w:val="24"/>
        </w:rPr>
        <w:t>We understand from 1 Corinthians 15 that there were several personal appearings, but is it important to see the collective experience and the answer that the Lord is really looking for</w:t>
      </w:r>
      <w:r w:rsidR="003C3CAD">
        <w:rPr>
          <w:rFonts w:cs="Times New Roman"/>
          <w:bCs/>
          <w:szCs w:val="24"/>
        </w:rPr>
        <w:t xml:space="preserve">?  </w:t>
      </w:r>
    </w:p>
    <w:p w14:paraId="06F224C3" w14:textId="505E117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l am sure it is.</w:t>
      </w:r>
    </w:p>
    <w:p w14:paraId="12790C15" w14:textId="166CAAC6"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Experience is a very blessed matter</w:t>
      </w:r>
      <w:r w:rsidR="009B2024">
        <w:rPr>
          <w:rFonts w:cs="Times New Roman"/>
          <w:bCs/>
          <w:szCs w:val="24"/>
        </w:rPr>
        <w:t xml:space="preserve">.  </w:t>
      </w:r>
      <w:r w:rsidRPr="00A60056">
        <w:rPr>
          <w:rFonts w:cs="Times New Roman"/>
          <w:bCs/>
          <w:szCs w:val="24"/>
        </w:rPr>
        <w:t>The disciples</w:t>
      </w:r>
      <w:r w:rsidR="004F26F1">
        <w:rPr>
          <w:rFonts w:cs="Times New Roman"/>
          <w:bCs/>
          <w:szCs w:val="24"/>
        </w:rPr>
        <w:t>’</w:t>
      </w:r>
      <w:r w:rsidRPr="00A60056">
        <w:rPr>
          <w:rFonts w:cs="Times New Roman"/>
          <w:bCs/>
          <w:szCs w:val="24"/>
        </w:rPr>
        <w:t xml:space="preserve"> testimony was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Mary said that she had seen the Lord and that He had said certain things to her, but the collective experience was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It is really sufficient.</w:t>
      </w:r>
    </w:p>
    <w:p w14:paraId="48D140CB" w14:textId="7DAF8025"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It seems that all that the disciples said to Thomas was just these five words: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That was the testimony to one who was absent</w:t>
      </w:r>
      <w:r w:rsidR="009B2024">
        <w:rPr>
          <w:rFonts w:cs="Times New Roman"/>
          <w:bCs/>
          <w:szCs w:val="24"/>
        </w:rPr>
        <w:t xml:space="preserve">.  </w:t>
      </w:r>
      <w:r w:rsidRPr="00A60056">
        <w:rPr>
          <w:rFonts w:cs="Times New Roman"/>
          <w:bCs/>
          <w:szCs w:val="24"/>
        </w:rPr>
        <w:t>They have affection for him; they want him in too</w:t>
      </w:r>
      <w:r w:rsidR="009B2024">
        <w:rPr>
          <w:rFonts w:cs="Times New Roman"/>
          <w:bCs/>
          <w:szCs w:val="24"/>
        </w:rPr>
        <w:t xml:space="preserve">.  </w:t>
      </w:r>
      <w:r w:rsidRPr="00A60056">
        <w:rPr>
          <w:rFonts w:cs="Times New Roman"/>
          <w:bCs/>
          <w:szCs w:val="24"/>
        </w:rPr>
        <w:t>The relationship in which we are to Christ, is also the relationship in which we are to one another</w:t>
      </w:r>
      <w:r w:rsidR="009B2024">
        <w:rPr>
          <w:rFonts w:cs="Times New Roman"/>
          <w:bCs/>
          <w:szCs w:val="24"/>
        </w:rPr>
        <w:t xml:space="preserve">.  </w:t>
      </w:r>
      <w:r w:rsidR="004F26F1">
        <w:rPr>
          <w:rFonts w:cs="Times New Roman"/>
          <w:bCs/>
          <w:szCs w:val="24"/>
        </w:rPr>
        <w:t>“</w:t>
      </w:r>
      <w:r w:rsidRPr="00A60056">
        <w:rPr>
          <w:rFonts w:cs="Times New Roman"/>
          <w:bCs/>
          <w:szCs w:val="24"/>
        </w:rPr>
        <w:t>My brethren</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Father and your Father</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God and your God</w:t>
      </w:r>
      <w:r w:rsidR="004F26F1">
        <w:rPr>
          <w:rFonts w:cs="Times New Roman"/>
          <w:bCs/>
          <w:szCs w:val="24"/>
        </w:rPr>
        <w:t>”</w:t>
      </w:r>
      <w:r w:rsidR="009B2024">
        <w:rPr>
          <w:rFonts w:cs="Times New Roman"/>
          <w:bCs/>
          <w:szCs w:val="24"/>
        </w:rPr>
        <w:t xml:space="preserve">.  </w:t>
      </w:r>
      <w:r w:rsidRPr="00A60056">
        <w:rPr>
          <w:rFonts w:cs="Times New Roman"/>
          <w:bCs/>
          <w:szCs w:val="24"/>
        </w:rPr>
        <w:t>It puts us together on the level of these wonderful, divine, eternal relationships.</w:t>
      </w:r>
    </w:p>
    <w:p w14:paraId="1EAF8A4F" w14:textId="7CEEF234"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So they rejoiced together</w:t>
      </w:r>
      <w:r w:rsidR="009B2024">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The disciples rejoiced therefore, having seen the Lord</w:t>
      </w:r>
      <w:r w:rsidR="004F26F1">
        <w:rPr>
          <w:rFonts w:cs="Times New Roman"/>
          <w:bCs/>
          <w:szCs w:val="24"/>
        </w:rPr>
        <w:t>”</w:t>
      </w:r>
      <w:r w:rsidR="009B2024">
        <w:rPr>
          <w:rFonts w:cs="Times New Roman"/>
          <w:bCs/>
          <w:szCs w:val="24"/>
        </w:rPr>
        <w:t xml:space="preserve">.  </w:t>
      </w:r>
      <w:r w:rsidRPr="00A60056">
        <w:rPr>
          <w:rFonts w:cs="Times New Roman"/>
          <w:bCs/>
          <w:szCs w:val="24"/>
        </w:rPr>
        <w:t>It was joy together, and it is a wonderful experience to rejoice together.</w:t>
      </w:r>
    </w:p>
    <w:p w14:paraId="4F59B504" w14:textId="7975133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It is a </w:t>
      </w:r>
      <w:r w:rsidR="004F26F1">
        <w:rPr>
          <w:rFonts w:cs="Times New Roman"/>
          <w:bCs/>
          <w:szCs w:val="24"/>
        </w:rPr>
        <w:t>‘</w:t>
      </w:r>
      <w:r w:rsidRPr="00A60056">
        <w:rPr>
          <w:rFonts w:cs="Times New Roman"/>
          <w:bCs/>
          <w:szCs w:val="24"/>
        </w:rPr>
        <w:t>together</w:t>
      </w:r>
      <w:r w:rsidR="004F26F1">
        <w:rPr>
          <w:rFonts w:cs="Times New Roman"/>
          <w:bCs/>
          <w:szCs w:val="24"/>
        </w:rPr>
        <w:t>’</w:t>
      </w:r>
      <w:r w:rsidRPr="00A60056">
        <w:rPr>
          <w:rFonts w:cs="Times New Roman"/>
          <w:bCs/>
          <w:szCs w:val="24"/>
        </w:rPr>
        <w:t xml:space="preserve"> scene: </w:t>
      </w:r>
      <w:r w:rsidR="004F26F1">
        <w:rPr>
          <w:rFonts w:cs="Times New Roman"/>
          <w:bCs/>
          <w:szCs w:val="24"/>
        </w:rPr>
        <w:t>“</w:t>
      </w:r>
      <w:r w:rsidRPr="00A60056">
        <w:rPr>
          <w:rFonts w:cs="Times New Roman"/>
          <w:bCs/>
          <w:szCs w:val="24"/>
        </w:rPr>
        <w:t>where the disciples were</w:t>
      </w:r>
      <w:r w:rsidR="004F26F1">
        <w:rPr>
          <w:rFonts w:cs="Times New Roman"/>
          <w:bCs/>
          <w:szCs w:val="24"/>
        </w:rPr>
        <w:t>”</w:t>
      </w:r>
      <w:r w:rsidR="009B2024">
        <w:rPr>
          <w:rFonts w:cs="Times New Roman"/>
          <w:bCs/>
          <w:szCs w:val="24"/>
        </w:rPr>
        <w:t xml:space="preserve">.  </w:t>
      </w:r>
      <w:r w:rsidRPr="00A60056">
        <w:rPr>
          <w:rFonts w:cs="Times New Roman"/>
          <w:bCs/>
          <w:szCs w:val="24"/>
        </w:rPr>
        <w:t>We have often gone over this section but it is good to get the impression that the Lord does all here</w:t>
      </w:r>
      <w:r w:rsidR="009B2024">
        <w:rPr>
          <w:rFonts w:cs="Times New Roman"/>
          <w:bCs/>
          <w:szCs w:val="24"/>
        </w:rPr>
        <w:t xml:space="preserve">.  </w:t>
      </w:r>
      <w:r w:rsidRPr="00A60056">
        <w:rPr>
          <w:rFonts w:cs="Times New Roman"/>
          <w:bCs/>
          <w:szCs w:val="24"/>
        </w:rPr>
        <w:t>He speaks and He shows them, it is from Him to them; and then the Lord looks for the result, He sends them forth</w:t>
      </w:r>
      <w:r w:rsidR="009B2024">
        <w:rPr>
          <w:rFonts w:cs="Times New Roman"/>
          <w:bCs/>
          <w:szCs w:val="24"/>
        </w:rPr>
        <w:t xml:space="preserve">.  </w:t>
      </w:r>
      <w:r w:rsidRPr="00A60056">
        <w:rPr>
          <w:rFonts w:cs="Times New Roman"/>
          <w:bCs/>
          <w:szCs w:val="24"/>
        </w:rPr>
        <w:t>How much has flowed from the Lord to us</w:t>
      </w:r>
      <w:r w:rsidR="003C3CAD">
        <w:rPr>
          <w:rFonts w:cs="Times New Roman"/>
          <w:bCs/>
          <w:szCs w:val="24"/>
        </w:rPr>
        <w:t xml:space="preserve">!  </w:t>
      </w:r>
    </w:p>
    <w:p w14:paraId="3F823CC2" w14:textId="7EA568E2"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H.A.H</w:t>
      </w:r>
      <w:r w:rsidR="009B2024">
        <w:rPr>
          <w:rFonts w:cs="Times New Roman"/>
          <w:bCs/>
          <w:szCs w:val="24"/>
        </w:rPr>
        <w:t xml:space="preserve">.  </w:t>
      </w:r>
      <w:r w:rsidRPr="00A60056">
        <w:rPr>
          <w:rFonts w:cs="Times New Roman"/>
          <w:bCs/>
          <w:szCs w:val="24"/>
        </w:rPr>
        <w:t>The hands were the hands that had taken the basin, the water and the towel, and the feet of each one of them</w:t>
      </w:r>
      <w:r w:rsidR="009B2024">
        <w:rPr>
          <w:rFonts w:cs="Times New Roman"/>
          <w:bCs/>
          <w:szCs w:val="24"/>
        </w:rPr>
        <w:t xml:space="preserve">.  </w:t>
      </w:r>
      <w:r w:rsidRPr="00A60056">
        <w:rPr>
          <w:rFonts w:cs="Times New Roman"/>
          <w:bCs/>
          <w:szCs w:val="24"/>
        </w:rPr>
        <w:t>He was still serving in love, showing Himself in this way.</w:t>
      </w:r>
    </w:p>
    <w:p w14:paraId="0261C44F" w14:textId="42295A2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It was His delight to be with them here in His resurrection, and also in the light of heaven, the light of ascension</w:t>
      </w:r>
      <w:r w:rsidR="009B2024">
        <w:rPr>
          <w:rFonts w:cs="Times New Roman"/>
          <w:bCs/>
          <w:szCs w:val="24"/>
        </w:rPr>
        <w:t xml:space="preserve">.  </w:t>
      </w:r>
      <w:r w:rsidRPr="00A60056">
        <w:rPr>
          <w:rFonts w:cs="Times New Roman"/>
          <w:bCs/>
          <w:szCs w:val="24"/>
        </w:rPr>
        <w:t>He would take them with Him in His affections when He ascended.</w:t>
      </w:r>
    </w:p>
    <w:p w14:paraId="7BB4B867" w14:textId="111C2726"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Do you have in mind that we might be alert to see what the Lord Himself does as He comes among us</w:t>
      </w:r>
      <w:r w:rsidR="003C3CAD">
        <w:rPr>
          <w:rFonts w:cs="Times New Roman"/>
          <w:bCs/>
          <w:szCs w:val="24"/>
        </w:rPr>
        <w:t xml:space="preserve">?  </w:t>
      </w:r>
      <w:r w:rsidRPr="00A60056">
        <w:rPr>
          <w:rFonts w:cs="Times New Roman"/>
          <w:bCs/>
          <w:szCs w:val="24"/>
        </w:rPr>
        <w:t>Your reference to His side connecting with chapter 19, might specially connect in our minds with the cup, the Lord being with us</w:t>
      </w:r>
      <w:r w:rsidR="009B2024">
        <w:rPr>
          <w:rFonts w:cs="Times New Roman"/>
          <w:bCs/>
          <w:szCs w:val="24"/>
        </w:rPr>
        <w:t xml:space="preserve">.  </w:t>
      </w:r>
      <w:r w:rsidRPr="00A60056">
        <w:rPr>
          <w:rFonts w:cs="Times New Roman"/>
          <w:bCs/>
          <w:szCs w:val="24"/>
        </w:rPr>
        <w:t>Is the question for us to see what He does</w:t>
      </w:r>
      <w:r w:rsidR="003C3CAD">
        <w:rPr>
          <w:rFonts w:cs="Times New Roman"/>
          <w:bCs/>
          <w:szCs w:val="24"/>
        </w:rPr>
        <w:t xml:space="preserve">?  </w:t>
      </w:r>
    </w:p>
    <w:p w14:paraId="5F133FFA" w14:textId="12EB16B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there is no doubt that in the cup there is the assurance that from the divine side everything is settled</w:t>
      </w:r>
      <w:r w:rsidR="009B2024">
        <w:rPr>
          <w:rFonts w:cs="Times New Roman"/>
          <w:bCs/>
          <w:szCs w:val="24"/>
        </w:rPr>
        <w:t xml:space="preserve">.  </w:t>
      </w:r>
      <w:r w:rsidRPr="00A60056">
        <w:rPr>
          <w:rFonts w:cs="Times New Roman"/>
          <w:bCs/>
          <w:szCs w:val="24"/>
        </w:rPr>
        <w:t>We would not be in full liberty unless we had that assurance, and that is available for the very youngest, the assurance that there is a basis for everything being settled, everything being according to the divine mind.</w:t>
      </w:r>
    </w:p>
    <w:p w14:paraId="008A54A2" w14:textId="056A2115"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 xml:space="preserve">I was thinking of those other five words: </w:t>
      </w:r>
      <w:r w:rsidR="004F26F1">
        <w:rPr>
          <w:rFonts w:cs="Times New Roman"/>
          <w:bCs/>
          <w:szCs w:val="24"/>
        </w:rPr>
        <w:t>“</w:t>
      </w:r>
      <w:r w:rsidRPr="00A60056">
        <w:rPr>
          <w:rFonts w:cs="Times New Roman"/>
          <w:bCs/>
          <w:szCs w:val="24"/>
        </w:rPr>
        <w:t>through fear of the Jews</w:t>
      </w:r>
      <w:r w:rsidR="004F26F1">
        <w:rPr>
          <w:rFonts w:cs="Times New Roman"/>
          <w:bCs/>
          <w:szCs w:val="24"/>
        </w:rPr>
        <w:t>”</w:t>
      </w:r>
      <w:r w:rsidR="009B2024">
        <w:rPr>
          <w:rFonts w:cs="Times New Roman"/>
          <w:bCs/>
          <w:szCs w:val="24"/>
        </w:rPr>
        <w:t xml:space="preserve">.  </w:t>
      </w:r>
      <w:r w:rsidRPr="00A60056">
        <w:rPr>
          <w:rFonts w:cs="Times New Roman"/>
          <w:bCs/>
          <w:szCs w:val="24"/>
        </w:rPr>
        <w:t>Was that a positive matter or was it protective</w:t>
      </w:r>
      <w:r w:rsidR="003C3CAD">
        <w:rPr>
          <w:rFonts w:cs="Times New Roman"/>
          <w:bCs/>
          <w:szCs w:val="24"/>
        </w:rPr>
        <w:t xml:space="preserve">?  </w:t>
      </w:r>
    </w:p>
    <w:p w14:paraId="55DD7329" w14:textId="56BCCC8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We often apply </w:t>
      </w:r>
      <w:r w:rsidR="004F26F1">
        <w:rPr>
          <w:rFonts w:cs="Times New Roman"/>
          <w:bCs/>
          <w:szCs w:val="24"/>
        </w:rPr>
        <w:t>“</w:t>
      </w:r>
      <w:r w:rsidRPr="00A60056">
        <w:rPr>
          <w:rFonts w:cs="Times New Roman"/>
          <w:bCs/>
          <w:szCs w:val="24"/>
        </w:rPr>
        <w:t>through fear of the Jews</w:t>
      </w:r>
      <w:r w:rsidR="004F26F1">
        <w:rPr>
          <w:rFonts w:cs="Times New Roman"/>
          <w:bCs/>
          <w:szCs w:val="24"/>
        </w:rPr>
        <w:t>”</w:t>
      </w:r>
      <w:r w:rsidRPr="00A60056">
        <w:rPr>
          <w:rFonts w:cs="Times New Roman"/>
          <w:bCs/>
          <w:szCs w:val="24"/>
        </w:rPr>
        <w:t xml:space="preserve"> to the need to keep out every Jewish element, but actually the Jews had just been the means of crucifying their Lord and I can understand them closing the doors, because the Jews might be after them too</w:t>
      </w:r>
      <w:r w:rsidR="009B2024">
        <w:rPr>
          <w:rFonts w:cs="Times New Roman"/>
          <w:bCs/>
          <w:szCs w:val="24"/>
        </w:rPr>
        <w:t xml:space="preserve">.  </w:t>
      </w:r>
      <w:r w:rsidRPr="00A60056">
        <w:rPr>
          <w:rFonts w:cs="Times New Roman"/>
          <w:bCs/>
          <w:szCs w:val="24"/>
        </w:rPr>
        <w:t>That is the actual situation; the opposition in this gospel was very, very real, and it had been the means of crucifying their Lord, the One they followed</w:t>
      </w:r>
      <w:r w:rsidR="009B2024">
        <w:rPr>
          <w:rFonts w:cs="Times New Roman"/>
          <w:bCs/>
          <w:szCs w:val="24"/>
        </w:rPr>
        <w:t xml:space="preserve">.  </w:t>
      </w:r>
      <w:r w:rsidRPr="00A60056">
        <w:rPr>
          <w:rFonts w:cs="Times New Roman"/>
          <w:bCs/>
          <w:szCs w:val="24"/>
        </w:rPr>
        <w:t>There is the application, that we keep out every Jewish element, but there is a touching scene here</w:t>
      </w:r>
      <w:r w:rsidR="009B2024">
        <w:rPr>
          <w:rFonts w:cs="Times New Roman"/>
          <w:bCs/>
          <w:szCs w:val="24"/>
        </w:rPr>
        <w:t xml:space="preserve">.  </w:t>
      </w:r>
      <w:r w:rsidRPr="00A60056">
        <w:rPr>
          <w:rFonts w:cs="Times New Roman"/>
          <w:bCs/>
          <w:szCs w:val="24"/>
        </w:rPr>
        <w:t>They may well fear the Jews when they had crucified the Lord.</w:t>
      </w:r>
    </w:p>
    <w:p w14:paraId="2B97E176" w14:textId="3CFE59B2"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We need spiritual eyesight for that.</w:t>
      </w:r>
    </w:p>
    <w:p w14:paraId="7CB12A94" w14:textId="4840E7E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we do</w:t>
      </w:r>
      <w:r w:rsidR="009B2024">
        <w:rPr>
          <w:rFonts w:cs="Times New Roman"/>
          <w:bCs/>
          <w:szCs w:val="24"/>
        </w:rPr>
        <w:t xml:space="preserve">.  </w:t>
      </w:r>
      <w:r w:rsidRPr="00A60056">
        <w:rPr>
          <w:rFonts w:cs="Times New Roman"/>
          <w:bCs/>
          <w:szCs w:val="24"/>
        </w:rPr>
        <w:t>The opposition is intense; it was intense here and it is at the present time</w:t>
      </w:r>
      <w:r w:rsidR="009B2024">
        <w:rPr>
          <w:rFonts w:cs="Times New Roman"/>
          <w:bCs/>
          <w:szCs w:val="24"/>
        </w:rPr>
        <w:t xml:space="preserve">.  </w:t>
      </w:r>
      <w:r w:rsidRPr="00A60056">
        <w:rPr>
          <w:rFonts w:cs="Times New Roman"/>
          <w:bCs/>
          <w:szCs w:val="24"/>
        </w:rPr>
        <w:t>But this is the Lord active where the disciples were in seclusion.</w:t>
      </w:r>
    </w:p>
    <w:p w14:paraId="33BB713E" w14:textId="17009233"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They had to open the doors; the Lord sent them forth</w:t>
      </w:r>
      <w:r w:rsidR="009B2024">
        <w:rPr>
          <w:rFonts w:cs="Times New Roman"/>
          <w:bCs/>
          <w:szCs w:val="24"/>
        </w:rPr>
        <w:t xml:space="preserve">.  </w:t>
      </w:r>
      <w:r w:rsidRPr="00A60056">
        <w:rPr>
          <w:rFonts w:cs="Times New Roman"/>
          <w:bCs/>
          <w:szCs w:val="24"/>
        </w:rPr>
        <w:t>He sent them out into the very circumstances and elements that put Him to death</w:t>
      </w:r>
      <w:r w:rsidR="009B2024">
        <w:rPr>
          <w:rFonts w:cs="Times New Roman"/>
          <w:bCs/>
          <w:szCs w:val="24"/>
        </w:rPr>
        <w:t xml:space="preserve">.  </w:t>
      </w:r>
      <w:r w:rsidRPr="00A60056">
        <w:rPr>
          <w:rFonts w:cs="Times New Roman"/>
          <w:bCs/>
          <w:szCs w:val="24"/>
        </w:rPr>
        <w:t>I think He strengthened them by the impartation of the Spirit.</w:t>
      </w:r>
    </w:p>
    <w:p w14:paraId="38F42C91" w14:textId="5718EE6D"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It is a personal transaction here; He breathed into them</w:t>
      </w:r>
      <w:r w:rsidR="009B2024">
        <w:rPr>
          <w:rFonts w:cs="Times New Roman"/>
          <w:bCs/>
          <w:szCs w:val="24"/>
        </w:rPr>
        <w:t xml:space="preserve">.  </w:t>
      </w:r>
      <w:r w:rsidRPr="00A60056">
        <w:rPr>
          <w:rFonts w:cs="Times New Roman"/>
          <w:bCs/>
          <w:szCs w:val="24"/>
        </w:rPr>
        <w:t>He gave them His own breath to represent Him down here, as you say, in a scene of opposition, yet of testimony, to continue in the same breath as He was here.</w:t>
      </w:r>
    </w:p>
    <w:p w14:paraId="0A5E96BD" w14:textId="27573F95" w:rsidR="00A60056" w:rsidRPr="00A60056" w:rsidRDefault="00A60056" w:rsidP="00A60056">
      <w:pPr>
        <w:spacing w:before="120" w:after="0" w:line="240" w:lineRule="auto"/>
        <w:jc w:val="both"/>
        <w:rPr>
          <w:rFonts w:cs="Times New Roman"/>
          <w:bCs/>
          <w:szCs w:val="24"/>
        </w:rPr>
      </w:pPr>
      <w:r w:rsidRPr="00A60056">
        <w:rPr>
          <w:rFonts w:cs="Times New Roman"/>
          <w:bCs/>
          <w:szCs w:val="24"/>
        </w:rPr>
        <w:t>R.W.F</w:t>
      </w:r>
      <w:r w:rsidR="009B2024">
        <w:rPr>
          <w:rFonts w:cs="Times New Roman"/>
          <w:bCs/>
          <w:szCs w:val="24"/>
        </w:rPr>
        <w:t xml:space="preserve">.  </w:t>
      </w:r>
      <w:r w:rsidRPr="00A60056">
        <w:rPr>
          <w:rFonts w:cs="Times New Roman"/>
          <w:bCs/>
          <w:szCs w:val="24"/>
        </w:rPr>
        <w:t xml:space="preserve">Is </w:t>
      </w:r>
      <w:r w:rsidR="004F26F1">
        <w:rPr>
          <w:rFonts w:cs="Times New Roman"/>
          <w:bCs/>
          <w:szCs w:val="24"/>
        </w:rPr>
        <w:t>“</w:t>
      </w:r>
      <w:r w:rsidRPr="00A60056">
        <w:rPr>
          <w:rFonts w:cs="Times New Roman"/>
          <w:bCs/>
          <w:szCs w:val="24"/>
        </w:rPr>
        <w:t>the midst</w:t>
      </w:r>
      <w:r w:rsidR="004F26F1">
        <w:rPr>
          <w:rFonts w:cs="Times New Roman"/>
          <w:bCs/>
          <w:szCs w:val="24"/>
        </w:rPr>
        <w:t>”</w:t>
      </w:r>
      <w:r w:rsidRPr="00A60056">
        <w:rPr>
          <w:rFonts w:cs="Times New Roman"/>
          <w:bCs/>
          <w:szCs w:val="24"/>
        </w:rPr>
        <w:t xml:space="preserve"> that of which the Lord Himself is the centre</w:t>
      </w:r>
      <w:r w:rsidR="003C3CAD">
        <w:rPr>
          <w:rFonts w:cs="Times New Roman"/>
          <w:bCs/>
          <w:szCs w:val="24"/>
        </w:rPr>
        <w:t xml:space="preserve">?  </w:t>
      </w:r>
      <w:r w:rsidRPr="00A60056">
        <w:rPr>
          <w:rFonts w:cs="Times New Roman"/>
          <w:bCs/>
          <w:szCs w:val="24"/>
        </w:rPr>
        <w:t>I have wondered as to sensitivity in recognition of the Lord</w:t>
      </w:r>
      <w:r w:rsidR="009B2024">
        <w:rPr>
          <w:rFonts w:cs="Times New Roman"/>
          <w:bCs/>
          <w:szCs w:val="24"/>
        </w:rPr>
        <w:t xml:space="preserve">.  </w:t>
      </w:r>
      <w:r w:rsidRPr="00A60056">
        <w:rPr>
          <w:rFonts w:cs="Times New Roman"/>
          <w:bCs/>
          <w:szCs w:val="24"/>
        </w:rPr>
        <w:t>We sometimes speak of welcoming the Lord, but He was the first to speak here</w:t>
      </w:r>
      <w:r w:rsidR="009B2024">
        <w:rPr>
          <w:rFonts w:cs="Times New Roman"/>
          <w:bCs/>
          <w:szCs w:val="24"/>
        </w:rPr>
        <w:t xml:space="preserve">.  </w:t>
      </w:r>
      <w:r w:rsidRPr="00A60056">
        <w:rPr>
          <w:rFonts w:cs="Times New Roman"/>
          <w:bCs/>
          <w:szCs w:val="24"/>
        </w:rPr>
        <w:t>I wonder if there is that sensitivity with me which would be ready for a communication of this kind.</w:t>
      </w:r>
    </w:p>
    <w:p w14:paraId="69C97EE4" w14:textId="2273B508"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am sure that is a test and a challenge; this was actual, physical here; it is spiritual for us, which is a test to us, whether His presence is real to us</w:t>
      </w:r>
      <w:r w:rsidR="009B2024">
        <w:rPr>
          <w:rFonts w:cs="Times New Roman"/>
          <w:bCs/>
          <w:szCs w:val="24"/>
        </w:rPr>
        <w:t xml:space="preserve">.  </w:t>
      </w:r>
      <w:r w:rsidRPr="00A60056">
        <w:rPr>
          <w:rFonts w:cs="Times New Roman"/>
          <w:bCs/>
          <w:szCs w:val="24"/>
        </w:rPr>
        <w:t>I often wonder (I do not want to be imaginative), if the Lord actually came in, what would we do</w:t>
      </w:r>
      <w:r w:rsidR="003C3CAD">
        <w:rPr>
          <w:rFonts w:cs="Times New Roman"/>
          <w:bCs/>
          <w:szCs w:val="24"/>
        </w:rPr>
        <w:t xml:space="preserve">?  </w:t>
      </w:r>
      <w:r w:rsidRPr="00A60056">
        <w:rPr>
          <w:rFonts w:cs="Times New Roman"/>
          <w:bCs/>
          <w:szCs w:val="24"/>
        </w:rPr>
        <w:t>Would we be surprised</w:t>
      </w:r>
      <w:r w:rsidR="003C3CAD">
        <w:rPr>
          <w:rFonts w:cs="Times New Roman"/>
          <w:bCs/>
          <w:szCs w:val="24"/>
        </w:rPr>
        <w:t xml:space="preserve">?  </w:t>
      </w:r>
      <w:r w:rsidRPr="00A60056">
        <w:rPr>
          <w:rFonts w:cs="Times New Roman"/>
          <w:bCs/>
          <w:szCs w:val="24"/>
        </w:rPr>
        <w:t>His presence is to be as real as that, but it is by the Spirit</w:t>
      </w:r>
      <w:r w:rsidR="009B2024">
        <w:rPr>
          <w:rFonts w:cs="Times New Roman"/>
          <w:bCs/>
          <w:szCs w:val="24"/>
        </w:rPr>
        <w:t xml:space="preserve">.  </w:t>
      </w:r>
      <w:r w:rsidRPr="00A60056">
        <w:rPr>
          <w:rFonts w:cs="Times New Roman"/>
          <w:bCs/>
          <w:szCs w:val="24"/>
        </w:rPr>
        <w:t>It is meant to affect us</w:t>
      </w:r>
      <w:r w:rsidR="009B2024">
        <w:rPr>
          <w:rFonts w:cs="Times New Roman"/>
          <w:bCs/>
          <w:szCs w:val="24"/>
        </w:rPr>
        <w:t xml:space="preserve">.  </w:t>
      </w:r>
      <w:r w:rsidRPr="00A60056">
        <w:rPr>
          <w:rFonts w:cs="Times New Roman"/>
          <w:bCs/>
          <w:szCs w:val="24"/>
        </w:rPr>
        <w:t>As you say, we need to be sensitive</w:t>
      </w:r>
      <w:r w:rsidR="009B2024">
        <w:rPr>
          <w:rFonts w:cs="Times New Roman"/>
          <w:bCs/>
          <w:szCs w:val="24"/>
        </w:rPr>
        <w:t xml:space="preserve">.  </w:t>
      </w:r>
      <w:r w:rsidRPr="00A60056">
        <w:rPr>
          <w:rFonts w:cs="Times New Roman"/>
          <w:bCs/>
          <w:szCs w:val="24"/>
        </w:rPr>
        <w:t>We need to have our eye on Him.</w:t>
      </w:r>
    </w:p>
    <w:p w14:paraId="7215CD70" w14:textId="04C600C4"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If His presence were corporeal, do you think it would make a difference in fact as to what transpired and how it worked</w:t>
      </w:r>
      <w:r w:rsidR="003C3CAD">
        <w:rPr>
          <w:rFonts w:cs="Times New Roman"/>
          <w:bCs/>
          <w:szCs w:val="24"/>
        </w:rPr>
        <w:t xml:space="preserve">?  </w:t>
      </w:r>
    </w:p>
    <w:p w14:paraId="49772F02" w14:textId="0EF8AFC1"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think it would test us, whether we would be in the same liberty to take part</w:t>
      </w:r>
      <w:r w:rsidR="009B2024">
        <w:rPr>
          <w:rFonts w:cs="Times New Roman"/>
          <w:bCs/>
          <w:szCs w:val="24"/>
        </w:rPr>
        <w:t xml:space="preserve">.  </w:t>
      </w:r>
      <w:r w:rsidRPr="00A60056">
        <w:rPr>
          <w:rFonts w:cs="Times New Roman"/>
          <w:bCs/>
          <w:szCs w:val="24"/>
        </w:rPr>
        <w:t>The Lord could come corporeally</w:t>
      </w:r>
      <w:r w:rsidR="009B2024">
        <w:rPr>
          <w:rFonts w:cs="Times New Roman"/>
          <w:bCs/>
          <w:szCs w:val="24"/>
        </w:rPr>
        <w:t xml:space="preserve">.  </w:t>
      </w:r>
      <w:r w:rsidRPr="00A60056">
        <w:rPr>
          <w:rFonts w:cs="Times New Roman"/>
          <w:bCs/>
          <w:szCs w:val="24"/>
        </w:rPr>
        <w:t>He does not come that way, but He could come that way</w:t>
      </w:r>
      <w:r w:rsidR="009B2024">
        <w:rPr>
          <w:rFonts w:cs="Times New Roman"/>
          <w:bCs/>
          <w:szCs w:val="24"/>
        </w:rPr>
        <w:t xml:space="preserve">.  </w:t>
      </w:r>
      <w:r w:rsidRPr="00A60056">
        <w:rPr>
          <w:rFonts w:cs="Times New Roman"/>
          <w:bCs/>
          <w:szCs w:val="24"/>
        </w:rPr>
        <w:t>He comes by the Spirit and it is a test as to our reality, our affection, as well as our spirituality</w:t>
      </w:r>
      <w:r w:rsidR="009B2024">
        <w:rPr>
          <w:rFonts w:cs="Times New Roman"/>
          <w:bCs/>
          <w:szCs w:val="24"/>
        </w:rPr>
        <w:t xml:space="preserve">.  </w:t>
      </w:r>
      <w:r w:rsidRPr="00A60056">
        <w:rPr>
          <w:rFonts w:cs="Times New Roman"/>
          <w:bCs/>
          <w:szCs w:val="24"/>
        </w:rPr>
        <w:t>Do you think so</w:t>
      </w:r>
      <w:r w:rsidR="003C3CAD">
        <w:rPr>
          <w:rFonts w:cs="Times New Roman"/>
          <w:bCs/>
          <w:szCs w:val="24"/>
        </w:rPr>
        <w:t xml:space="preserve">?  </w:t>
      </w:r>
    </w:p>
    <w:p w14:paraId="7C533A29" w14:textId="139A69D1"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I am sure that is right</w:t>
      </w:r>
      <w:r w:rsidR="009B2024">
        <w:rPr>
          <w:rFonts w:cs="Times New Roman"/>
          <w:bCs/>
          <w:szCs w:val="24"/>
        </w:rPr>
        <w:t xml:space="preserve">.  </w:t>
      </w:r>
      <w:r w:rsidRPr="00A60056">
        <w:rPr>
          <w:rFonts w:cs="Times New Roman"/>
          <w:bCs/>
          <w:szCs w:val="24"/>
        </w:rPr>
        <w:t>I have wondered whether it might simplify what we would say, because we should be fully conscious that He heard all</w:t>
      </w:r>
      <w:r w:rsidR="009B2024">
        <w:rPr>
          <w:rFonts w:cs="Times New Roman"/>
          <w:bCs/>
          <w:szCs w:val="24"/>
        </w:rPr>
        <w:t xml:space="preserve">.  </w:t>
      </w:r>
      <w:r w:rsidRPr="00A60056">
        <w:rPr>
          <w:rFonts w:cs="Times New Roman"/>
          <w:bCs/>
          <w:szCs w:val="24"/>
        </w:rPr>
        <w:t>We want the brethren to hear, because we speak normally for the company, but He would hear exactly what was said and how it was said.</w:t>
      </w:r>
    </w:p>
    <w:p w14:paraId="1FEB4051" w14:textId="3F31B0B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There is one thing sure, if the Lord did appear corporeally we certainly would worship Him, we certainly would bow in homage together.</w:t>
      </w:r>
    </w:p>
    <w:p w14:paraId="1F0F1C00" w14:textId="23B5FC58"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I have thought, in relation to this scene, that He must have been the object of every eye</w:t>
      </w:r>
      <w:r w:rsidR="009B2024">
        <w:rPr>
          <w:rFonts w:cs="Times New Roman"/>
          <w:bCs/>
          <w:szCs w:val="24"/>
        </w:rPr>
        <w:t xml:space="preserve">.  </w:t>
      </w:r>
      <w:r w:rsidRPr="00A60056">
        <w:rPr>
          <w:rFonts w:cs="Times New Roman"/>
          <w:bCs/>
          <w:szCs w:val="24"/>
        </w:rPr>
        <w:t xml:space="preserve">He would be there, it says, </w:t>
      </w:r>
      <w:r w:rsidR="004F26F1">
        <w:rPr>
          <w:rFonts w:cs="Times New Roman"/>
          <w:bCs/>
          <w:szCs w:val="24"/>
        </w:rPr>
        <w:t>“</w:t>
      </w:r>
      <w:r w:rsidRPr="00A60056">
        <w:rPr>
          <w:rFonts w:cs="Times New Roman"/>
          <w:bCs/>
          <w:szCs w:val="24"/>
        </w:rPr>
        <w:t>in the midst</w:t>
      </w:r>
      <w:r w:rsidR="004F26F1">
        <w:rPr>
          <w:rFonts w:cs="Times New Roman"/>
          <w:bCs/>
          <w:szCs w:val="24"/>
        </w:rPr>
        <w:t>”</w:t>
      </w:r>
      <w:r w:rsidRPr="00A60056">
        <w:rPr>
          <w:rFonts w:cs="Times New Roman"/>
          <w:bCs/>
          <w:szCs w:val="24"/>
        </w:rPr>
        <w:t xml:space="preserve">, and in a certain sense I would think everyone else save Jesus Himself was forgotten by each of them, and if that is so with us I suppose </w:t>
      </w:r>
      <w:r w:rsidRPr="00A60056">
        <w:rPr>
          <w:rFonts w:cs="Times New Roman"/>
          <w:bCs/>
          <w:szCs w:val="24"/>
        </w:rPr>
        <w:lastRenderedPageBreak/>
        <w:t>it would bring in liberty, as well perhaps, as you say, a test maybe, but liberty too.</w:t>
      </w:r>
    </w:p>
    <w:p w14:paraId="21B1E4CC" w14:textId="3637224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it would give us appreciation of one another too.</w:t>
      </w:r>
    </w:p>
    <w:p w14:paraId="40A333CF" w14:textId="25261E23"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Could we give Him anything to eat</w:t>
      </w:r>
      <w:r w:rsidR="003C3CAD">
        <w:rPr>
          <w:rFonts w:cs="Times New Roman"/>
          <w:bCs/>
          <w:szCs w:val="24"/>
        </w:rPr>
        <w:t xml:space="preserve">?  </w:t>
      </w:r>
    </w:p>
    <w:p w14:paraId="500773E6" w14:textId="0CDD72B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brings us to Luke 24</w:t>
      </w:r>
      <w:r w:rsidR="009B2024">
        <w:rPr>
          <w:rFonts w:cs="Times New Roman"/>
          <w:bCs/>
          <w:szCs w:val="24"/>
        </w:rPr>
        <w:t xml:space="preserve">.  </w:t>
      </w:r>
      <w:r w:rsidRPr="00A60056">
        <w:rPr>
          <w:rFonts w:cs="Times New Roman"/>
          <w:bCs/>
          <w:szCs w:val="24"/>
        </w:rPr>
        <w:t xml:space="preserve">It does not say the Lord came, but </w:t>
      </w:r>
      <w:r w:rsidR="004F26F1">
        <w:rPr>
          <w:rFonts w:cs="Times New Roman"/>
          <w:bCs/>
          <w:szCs w:val="24"/>
        </w:rPr>
        <w:t>“</w:t>
      </w:r>
      <w:r w:rsidRPr="00A60056">
        <w:rPr>
          <w:rFonts w:cs="Times New Roman"/>
          <w:bCs/>
          <w:szCs w:val="24"/>
        </w:rPr>
        <w:t>he himself stood in their midst</w:t>
      </w:r>
      <w:r w:rsidR="004F26F1">
        <w:rPr>
          <w:rFonts w:cs="Times New Roman"/>
          <w:bCs/>
          <w:szCs w:val="24"/>
        </w:rPr>
        <w:t>”</w:t>
      </w:r>
      <w:r w:rsidRPr="00A60056">
        <w:rPr>
          <w:rFonts w:cs="Times New Roman"/>
          <w:bCs/>
          <w:szCs w:val="24"/>
        </w:rPr>
        <w:t>, in the midst of persons He had to do with, in principle, in His gathering service</w:t>
      </w:r>
      <w:r w:rsidR="009B2024">
        <w:rPr>
          <w:rFonts w:cs="Times New Roman"/>
          <w:bCs/>
          <w:szCs w:val="24"/>
        </w:rPr>
        <w:t xml:space="preserve">.  </w:t>
      </w:r>
      <w:r w:rsidRPr="00A60056">
        <w:rPr>
          <w:rFonts w:cs="Times New Roman"/>
          <w:bCs/>
          <w:szCs w:val="24"/>
        </w:rPr>
        <w:t>If the Lord had His way with us He would gather us</w:t>
      </w:r>
      <w:r w:rsidR="009B2024">
        <w:rPr>
          <w:rFonts w:cs="Times New Roman"/>
          <w:bCs/>
          <w:szCs w:val="24"/>
        </w:rPr>
        <w:t xml:space="preserve">.  </w:t>
      </w:r>
      <w:r w:rsidRPr="00A60056">
        <w:rPr>
          <w:rFonts w:cs="Times New Roman"/>
          <w:bCs/>
          <w:szCs w:val="24"/>
        </w:rPr>
        <w:t>At the beginning of this chapter they are in perplexity</w:t>
      </w:r>
      <w:r w:rsidR="009B2024">
        <w:rPr>
          <w:rFonts w:cs="Times New Roman"/>
          <w:bCs/>
          <w:szCs w:val="24"/>
        </w:rPr>
        <w:t xml:space="preserve">.  </w:t>
      </w:r>
      <w:r w:rsidRPr="00A60056">
        <w:rPr>
          <w:rFonts w:cs="Times New Roman"/>
          <w:bCs/>
          <w:szCs w:val="24"/>
        </w:rPr>
        <w:t>That is often the way with us, things are not very clear sometimes; we are in perplexity</w:t>
      </w:r>
      <w:r w:rsidR="009B2024">
        <w:rPr>
          <w:rFonts w:cs="Times New Roman"/>
          <w:bCs/>
          <w:szCs w:val="24"/>
        </w:rPr>
        <w:t xml:space="preserve">.  </w:t>
      </w:r>
      <w:r w:rsidRPr="00A60056">
        <w:rPr>
          <w:rFonts w:cs="Times New Roman"/>
          <w:bCs/>
          <w:szCs w:val="24"/>
        </w:rPr>
        <w:t xml:space="preserve">But the Lord appeared to Simon, and then to these two on the way to </w:t>
      </w:r>
      <w:r w:rsidR="00AD11B4">
        <w:rPr>
          <w:rFonts w:cs="Times New Roman"/>
          <w:bCs/>
          <w:szCs w:val="24"/>
        </w:rPr>
        <w:t>Emmaüs</w:t>
      </w:r>
      <w:r w:rsidRPr="00A60056">
        <w:rPr>
          <w:rFonts w:cs="Times New Roman"/>
          <w:bCs/>
          <w:szCs w:val="24"/>
        </w:rPr>
        <w:t xml:space="preserve"> who would be samples of how the Lord serves His own with a view to gathering them, so that they have the sense of belonging to the Lord and belonging to one another</w:t>
      </w:r>
      <w:r w:rsidR="009B2024">
        <w:rPr>
          <w:rFonts w:cs="Times New Roman"/>
          <w:bCs/>
          <w:szCs w:val="24"/>
        </w:rPr>
        <w:t xml:space="preserve">.  </w:t>
      </w:r>
      <w:r w:rsidR="004F26F1">
        <w:rPr>
          <w:rFonts w:cs="Times New Roman"/>
          <w:bCs/>
          <w:szCs w:val="24"/>
        </w:rPr>
        <w:t>“</w:t>
      </w:r>
      <w:r w:rsidRPr="00A60056">
        <w:rPr>
          <w:rFonts w:cs="Times New Roman"/>
          <w:bCs/>
          <w:szCs w:val="24"/>
        </w:rPr>
        <w:t>Rising up the same hour, they returned to Jerusalem</w:t>
      </w:r>
      <w:r w:rsidR="009B2024">
        <w:rPr>
          <w:rFonts w:cs="Times New Roman"/>
          <w:bCs/>
          <w:szCs w:val="24"/>
        </w:rPr>
        <w:t xml:space="preserve">.  </w:t>
      </w:r>
      <w:r w:rsidRPr="00A60056">
        <w:rPr>
          <w:rFonts w:cs="Times New Roman"/>
          <w:bCs/>
          <w:szCs w:val="24"/>
        </w:rPr>
        <w:t>And they found the eleven, and those with them gathered together</w:t>
      </w:r>
      <w:r w:rsidR="004F26F1">
        <w:rPr>
          <w:rFonts w:cs="Times New Roman"/>
          <w:bCs/>
          <w:szCs w:val="24"/>
        </w:rPr>
        <w:t>”</w:t>
      </w:r>
      <w:r w:rsidR="009B2024">
        <w:rPr>
          <w:rFonts w:cs="Times New Roman"/>
          <w:bCs/>
          <w:szCs w:val="24"/>
        </w:rPr>
        <w:t xml:space="preserve">.  </w:t>
      </w:r>
      <w:r w:rsidRPr="00A60056">
        <w:rPr>
          <w:rFonts w:cs="Times New Roman"/>
          <w:bCs/>
          <w:szCs w:val="24"/>
        </w:rPr>
        <w:t>They gravitate towards the company as a result of impressions of the Lord</w:t>
      </w:r>
      <w:r w:rsidR="004F26F1">
        <w:rPr>
          <w:rFonts w:cs="Times New Roman"/>
          <w:bCs/>
          <w:szCs w:val="24"/>
        </w:rPr>
        <w:t>’</w:t>
      </w:r>
      <w:r w:rsidRPr="00A60056">
        <w:rPr>
          <w:rFonts w:cs="Times New Roman"/>
          <w:bCs/>
          <w:szCs w:val="24"/>
        </w:rPr>
        <w:t>s gathering.</w:t>
      </w:r>
    </w:p>
    <w:p w14:paraId="48F62761" w14:textId="1CB03FEE"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And there was a good state there to provide something for Him.</w:t>
      </w:r>
    </w:p>
    <w:p w14:paraId="26519280" w14:textId="779AFE8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comes in</w:t>
      </w:r>
      <w:r w:rsidR="009B2024">
        <w:rPr>
          <w:rFonts w:cs="Times New Roman"/>
          <w:bCs/>
          <w:szCs w:val="24"/>
        </w:rPr>
        <w:t xml:space="preserve">.  </w:t>
      </w:r>
      <w:r w:rsidRPr="00A60056">
        <w:rPr>
          <w:rFonts w:cs="Times New Roman"/>
          <w:bCs/>
          <w:szCs w:val="24"/>
        </w:rPr>
        <w:t>Again the Lord speaks and shows them</w:t>
      </w:r>
      <w:r w:rsidR="009B2024">
        <w:rPr>
          <w:rFonts w:cs="Times New Roman"/>
          <w:bCs/>
          <w:szCs w:val="24"/>
        </w:rPr>
        <w:t xml:space="preserve">.  </w:t>
      </w:r>
      <w:r w:rsidRPr="00A60056">
        <w:rPr>
          <w:rFonts w:cs="Times New Roman"/>
          <w:bCs/>
          <w:szCs w:val="24"/>
        </w:rPr>
        <w:t>He stood in their midst and said to them, Peace be to you</w:t>
      </w:r>
      <w:r w:rsidR="009B2024">
        <w:rPr>
          <w:rFonts w:cs="Times New Roman"/>
          <w:bCs/>
          <w:szCs w:val="24"/>
        </w:rPr>
        <w:t xml:space="preserve">.  </w:t>
      </w:r>
      <w:r w:rsidRPr="00A60056">
        <w:rPr>
          <w:rFonts w:cs="Times New Roman"/>
          <w:bCs/>
          <w:szCs w:val="24"/>
        </w:rPr>
        <w:t xml:space="preserve">Then He says to them </w:t>
      </w:r>
      <w:r w:rsidR="004F26F1">
        <w:rPr>
          <w:rFonts w:cs="Times New Roman"/>
          <w:bCs/>
          <w:szCs w:val="24"/>
        </w:rPr>
        <w:t>“</w:t>
      </w:r>
      <w:r w:rsidRPr="00A60056">
        <w:rPr>
          <w:rFonts w:cs="Times New Roman"/>
          <w:bCs/>
          <w:szCs w:val="24"/>
        </w:rPr>
        <w:t>Why are ye troubled</w:t>
      </w:r>
      <w:r w:rsidR="003C3CAD">
        <w:rPr>
          <w:rFonts w:cs="Times New Roman"/>
          <w:bCs/>
          <w:szCs w:val="24"/>
        </w:rPr>
        <w:t xml:space="preserve">?  </w:t>
      </w:r>
      <w:r w:rsidRPr="00A60056">
        <w:rPr>
          <w:rFonts w:cs="Times New Roman"/>
          <w:bCs/>
          <w:szCs w:val="24"/>
        </w:rPr>
        <w:t>and why are thoughts rising in your hearts</w:t>
      </w:r>
      <w:r w:rsidR="003C3CAD">
        <w:rPr>
          <w:rFonts w:cs="Times New Roman"/>
          <w:bCs/>
          <w:szCs w:val="24"/>
        </w:rPr>
        <w:t xml:space="preserve">?  </w:t>
      </w:r>
      <w:r w:rsidRPr="00A60056">
        <w:rPr>
          <w:rFonts w:cs="Times New Roman"/>
          <w:bCs/>
          <w:szCs w:val="24"/>
        </w:rPr>
        <w:t>behold my hands and my feet, that it is I myself</w:t>
      </w:r>
      <w:r w:rsidR="009B2024">
        <w:rPr>
          <w:rFonts w:cs="Times New Roman"/>
          <w:bCs/>
          <w:szCs w:val="24"/>
        </w:rPr>
        <w:t xml:space="preserve">.  </w:t>
      </w:r>
      <w:r w:rsidRPr="00A60056">
        <w:rPr>
          <w:rFonts w:cs="Times New Roman"/>
          <w:bCs/>
          <w:szCs w:val="24"/>
        </w:rPr>
        <w:t>Handle me and see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w:t>
      </w:r>
      <w:r w:rsidR="004F26F1">
        <w:rPr>
          <w:rFonts w:cs="Times New Roman"/>
          <w:bCs/>
          <w:szCs w:val="24"/>
        </w:rPr>
        <w:t>“</w:t>
      </w:r>
      <w:r w:rsidRPr="00A60056">
        <w:rPr>
          <w:rFonts w:cs="Times New Roman"/>
          <w:bCs/>
          <w:szCs w:val="24"/>
        </w:rPr>
        <w:t>having said this he shewed them his hands and his feet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said </w:t>
      </w:r>
      <w:r w:rsidR="004F26F1">
        <w:rPr>
          <w:rFonts w:cs="Times New Roman"/>
          <w:bCs/>
          <w:szCs w:val="24"/>
        </w:rPr>
        <w:t>“</w:t>
      </w:r>
      <w:r w:rsidRPr="00A60056">
        <w:rPr>
          <w:rFonts w:cs="Times New Roman"/>
          <w:bCs/>
          <w:szCs w:val="24"/>
        </w:rPr>
        <w:t>Have ye anything here to eat?</w:t>
      </w:r>
      <w:r w:rsidR="004F26F1">
        <w:rPr>
          <w:rFonts w:cs="Times New Roman"/>
          <w:bCs/>
          <w:szCs w:val="24"/>
        </w:rPr>
        <w:t>”</w:t>
      </w:r>
      <w:r w:rsidRPr="00A60056">
        <w:rPr>
          <w:rFonts w:cs="Times New Roman"/>
          <w:bCs/>
          <w:szCs w:val="24"/>
        </w:rPr>
        <w:t xml:space="preserve">  That means, Have you anything for Me to eat</w:t>
      </w:r>
      <w:r w:rsidR="003C3CAD">
        <w:rPr>
          <w:rFonts w:cs="Times New Roman"/>
          <w:bCs/>
          <w:szCs w:val="24"/>
        </w:rPr>
        <w:t xml:space="preserve">?  </w:t>
      </w:r>
      <w:r w:rsidRPr="00A60056">
        <w:rPr>
          <w:rFonts w:cs="Times New Roman"/>
          <w:bCs/>
          <w:szCs w:val="24"/>
        </w:rPr>
        <w:t xml:space="preserve">When He said in John 21 </w:t>
      </w:r>
      <w:r w:rsidR="004F26F1">
        <w:rPr>
          <w:rFonts w:cs="Times New Roman"/>
          <w:bCs/>
          <w:szCs w:val="24"/>
        </w:rPr>
        <w:t>“</w:t>
      </w:r>
      <w:r w:rsidRPr="00A60056">
        <w:rPr>
          <w:rFonts w:cs="Times New Roman"/>
          <w:bCs/>
          <w:szCs w:val="24"/>
        </w:rPr>
        <w:t>Have ye anything to eat?</w:t>
      </w:r>
      <w:r w:rsidR="004F26F1">
        <w:rPr>
          <w:rFonts w:cs="Times New Roman"/>
          <w:bCs/>
          <w:szCs w:val="24"/>
        </w:rPr>
        <w:t>”</w:t>
      </w:r>
      <w:r w:rsidRPr="00A60056">
        <w:rPr>
          <w:rFonts w:cs="Times New Roman"/>
          <w:bCs/>
          <w:szCs w:val="24"/>
        </w:rPr>
        <w:t xml:space="preserve">  He meant had they any food for themselves, but here, </w:t>
      </w:r>
      <w:r w:rsidR="004F26F1">
        <w:rPr>
          <w:rFonts w:cs="Times New Roman"/>
          <w:bCs/>
          <w:szCs w:val="24"/>
        </w:rPr>
        <w:t>“</w:t>
      </w:r>
      <w:r w:rsidRPr="00A60056">
        <w:rPr>
          <w:rFonts w:cs="Times New Roman"/>
          <w:bCs/>
          <w:szCs w:val="24"/>
        </w:rPr>
        <w:t>Have ye anything here to eat?</w:t>
      </w:r>
      <w:r w:rsidR="004F26F1">
        <w:rPr>
          <w:rFonts w:cs="Times New Roman"/>
          <w:bCs/>
          <w:szCs w:val="24"/>
        </w:rPr>
        <w:t>”</w:t>
      </w:r>
      <w:r w:rsidRPr="00A60056">
        <w:rPr>
          <w:rFonts w:cs="Times New Roman"/>
          <w:bCs/>
          <w:szCs w:val="24"/>
        </w:rPr>
        <w:t xml:space="preserve"> is, Have you anything that I can appropriate</w:t>
      </w:r>
      <w:r w:rsidR="003C3CAD">
        <w:rPr>
          <w:rFonts w:cs="Times New Roman"/>
          <w:bCs/>
          <w:szCs w:val="24"/>
        </w:rPr>
        <w:t xml:space="preserve">?  </w:t>
      </w:r>
      <w:r w:rsidRPr="00A60056">
        <w:rPr>
          <w:rFonts w:cs="Times New Roman"/>
          <w:bCs/>
          <w:szCs w:val="24"/>
        </w:rPr>
        <w:t xml:space="preserve">They had something that they themselves had been engaged with: </w:t>
      </w:r>
      <w:r w:rsidR="004F26F1">
        <w:rPr>
          <w:rFonts w:cs="Times New Roman"/>
          <w:bCs/>
          <w:szCs w:val="24"/>
        </w:rPr>
        <w:t>“</w:t>
      </w:r>
      <w:r w:rsidRPr="00A60056">
        <w:rPr>
          <w:rFonts w:cs="Times New Roman"/>
          <w:bCs/>
          <w:szCs w:val="24"/>
        </w:rPr>
        <w:t>part of a broiled fish and of a honeycomb</w:t>
      </w:r>
      <w:r w:rsidR="004F26F1">
        <w:rPr>
          <w:rFonts w:cs="Times New Roman"/>
          <w:bCs/>
          <w:szCs w:val="24"/>
        </w:rPr>
        <w:t>”</w:t>
      </w:r>
      <w:r w:rsidRPr="00A60056">
        <w:rPr>
          <w:rFonts w:cs="Times New Roman"/>
          <w:bCs/>
          <w:szCs w:val="24"/>
        </w:rPr>
        <w:t>.</w:t>
      </w:r>
    </w:p>
    <w:p w14:paraId="226DFF4F" w14:textId="5F16988D"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That is a good state.</w:t>
      </w:r>
    </w:p>
    <w:p w14:paraId="70E84620" w14:textId="6490E98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the state improves; it does not take a long time to improve state</w:t>
      </w:r>
      <w:r w:rsidR="009B2024">
        <w:rPr>
          <w:rFonts w:cs="Times New Roman"/>
          <w:bCs/>
          <w:szCs w:val="24"/>
        </w:rPr>
        <w:t xml:space="preserve">.  </w:t>
      </w:r>
      <w:r w:rsidRPr="00A60056">
        <w:rPr>
          <w:rFonts w:cs="Times New Roman"/>
          <w:bCs/>
          <w:szCs w:val="24"/>
        </w:rPr>
        <w:t>If I have sinned I am in a bad state, obviously; if I repent, my state is improved immediately</w:t>
      </w:r>
      <w:r w:rsidR="009B2024">
        <w:rPr>
          <w:rFonts w:cs="Times New Roman"/>
          <w:bCs/>
          <w:szCs w:val="24"/>
        </w:rPr>
        <w:t xml:space="preserve">.  </w:t>
      </w:r>
      <w:r w:rsidRPr="00A60056">
        <w:rPr>
          <w:rFonts w:cs="Times New Roman"/>
          <w:bCs/>
          <w:szCs w:val="24"/>
        </w:rPr>
        <w:t>Here they were perplexed and confounded, but very soon, as you say, they had something for the Lord.</w:t>
      </w:r>
    </w:p>
    <w:p w14:paraId="19D71DF5" w14:textId="4DE12963"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You even get a good state improved here, because it says they believed not for joy</w:t>
      </w:r>
      <w:r w:rsidR="009B2024">
        <w:rPr>
          <w:rFonts w:cs="Times New Roman"/>
          <w:bCs/>
          <w:szCs w:val="24"/>
        </w:rPr>
        <w:t xml:space="preserve">.  </w:t>
      </w:r>
      <w:r w:rsidRPr="00A60056">
        <w:rPr>
          <w:rFonts w:cs="Times New Roman"/>
          <w:bCs/>
          <w:szCs w:val="24"/>
        </w:rPr>
        <w:t>Joy is a good state, but one tends to have oneself in view</w:t>
      </w:r>
      <w:r w:rsidR="009B2024">
        <w:rPr>
          <w:rFonts w:cs="Times New Roman"/>
          <w:bCs/>
          <w:szCs w:val="24"/>
        </w:rPr>
        <w:t xml:space="preserve">.  </w:t>
      </w:r>
      <w:r w:rsidRPr="00A60056">
        <w:rPr>
          <w:rFonts w:cs="Times New Roman"/>
          <w:bCs/>
          <w:szCs w:val="24"/>
        </w:rPr>
        <w:t xml:space="preserve">To believe means that there is an object of belief, which was </w:t>
      </w:r>
      <w:r w:rsidRPr="00A60056">
        <w:rPr>
          <w:rFonts w:cs="Times New Roman"/>
          <w:bCs/>
          <w:szCs w:val="24"/>
        </w:rPr>
        <w:lastRenderedPageBreak/>
        <w:t>the Lord here</w:t>
      </w:r>
      <w:r w:rsidR="009B2024">
        <w:rPr>
          <w:rFonts w:cs="Times New Roman"/>
          <w:bCs/>
          <w:szCs w:val="24"/>
        </w:rPr>
        <w:t xml:space="preserve">.  </w:t>
      </w:r>
      <w:r w:rsidRPr="00A60056">
        <w:rPr>
          <w:rFonts w:cs="Times New Roman"/>
          <w:bCs/>
          <w:szCs w:val="24"/>
        </w:rPr>
        <w:t>Do you think that after that mention their good state was improved</w:t>
      </w:r>
      <w:r w:rsidR="003C3CAD">
        <w:rPr>
          <w:rFonts w:cs="Times New Roman"/>
          <w:bCs/>
          <w:szCs w:val="24"/>
        </w:rPr>
        <w:t xml:space="preserve">?  </w:t>
      </w:r>
    </w:p>
    <w:p w14:paraId="6CA4FBDF" w14:textId="5A694E3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am sure that is right, and there is always room for improvement</w:t>
      </w:r>
      <w:r w:rsidR="009B2024">
        <w:rPr>
          <w:rFonts w:cs="Times New Roman"/>
          <w:bCs/>
          <w:szCs w:val="24"/>
        </w:rPr>
        <w:t xml:space="preserve">.  </w:t>
      </w:r>
      <w:r w:rsidRPr="00A60056">
        <w:rPr>
          <w:rFonts w:cs="Times New Roman"/>
          <w:bCs/>
          <w:szCs w:val="24"/>
        </w:rPr>
        <w:t xml:space="preserve">We are told in Philippians to </w:t>
      </w:r>
      <w:r w:rsidR="004F26F1">
        <w:rPr>
          <w:rFonts w:cs="Times New Roman"/>
          <w:bCs/>
          <w:szCs w:val="24"/>
        </w:rPr>
        <w:t>“</w:t>
      </w:r>
      <w:r w:rsidRPr="00A60056">
        <w:rPr>
          <w:rFonts w:cs="Times New Roman"/>
          <w:bCs/>
          <w:szCs w:val="24"/>
        </w:rPr>
        <w:t>abound</w:t>
      </w:r>
      <w:r w:rsidR="009B2024">
        <w:rPr>
          <w:rFonts w:cs="Times New Roman"/>
          <w:bCs/>
          <w:szCs w:val="24"/>
        </w:rPr>
        <w:t xml:space="preserve">...  </w:t>
      </w:r>
      <w:r w:rsidRPr="00A60056">
        <w:rPr>
          <w:rFonts w:cs="Times New Roman"/>
          <w:bCs/>
          <w:szCs w:val="24"/>
        </w:rPr>
        <w:t>more and more</w:t>
      </w:r>
      <w:r w:rsidR="004F26F1">
        <w:rPr>
          <w:rFonts w:cs="Times New Roman"/>
          <w:bCs/>
          <w:szCs w:val="24"/>
        </w:rPr>
        <w:t>”</w:t>
      </w:r>
      <w:r w:rsidRPr="00A60056">
        <w:rPr>
          <w:rFonts w:cs="Times New Roman"/>
          <w:bCs/>
          <w:szCs w:val="24"/>
        </w:rPr>
        <w:t>, chap 1: 9.</w:t>
      </w:r>
    </w:p>
    <w:p w14:paraId="105F78E0" w14:textId="2D6F95B6"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This gospel mentions the word eleven; it takes account of the fact that they were incomplete</w:t>
      </w:r>
      <w:r w:rsidR="009B2024">
        <w:rPr>
          <w:rFonts w:cs="Times New Roman"/>
          <w:bCs/>
          <w:szCs w:val="24"/>
        </w:rPr>
        <w:t xml:space="preserve">.  </w:t>
      </w:r>
      <w:r w:rsidRPr="00A60056">
        <w:rPr>
          <w:rFonts w:cs="Times New Roman"/>
          <w:bCs/>
          <w:szCs w:val="24"/>
        </w:rPr>
        <w:t>The word eleven is not used in John, it is just the disciples</w:t>
      </w:r>
      <w:r w:rsidR="009B2024">
        <w:rPr>
          <w:rFonts w:cs="Times New Roman"/>
          <w:bCs/>
          <w:szCs w:val="24"/>
        </w:rPr>
        <w:t xml:space="preserve">.  </w:t>
      </w:r>
      <w:r w:rsidRPr="00A60056">
        <w:rPr>
          <w:rFonts w:cs="Times New Roman"/>
          <w:bCs/>
          <w:szCs w:val="24"/>
        </w:rPr>
        <w:t>It shows special grace, that in a time of limitation the Lord was pleased to involve Himself in connection with their state and to look for something from them, as was said, something that He can partake of with them.</w:t>
      </w:r>
    </w:p>
    <w:p w14:paraId="39ACDB5A" w14:textId="2546B0D3"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Is it too challenging a question to ask whether we would actually recognise the Lord if He came in corporeally</w:t>
      </w:r>
      <w:r w:rsidR="003C3CAD">
        <w:rPr>
          <w:rFonts w:cs="Times New Roman"/>
          <w:bCs/>
          <w:szCs w:val="24"/>
        </w:rPr>
        <w:t xml:space="preserve">?  </w:t>
      </w:r>
    </w:p>
    <w:p w14:paraId="3767EB74" w14:textId="57202B9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What do you say</w:t>
      </w:r>
      <w:r w:rsidR="003C3CAD">
        <w:rPr>
          <w:rFonts w:cs="Times New Roman"/>
          <w:bCs/>
          <w:szCs w:val="24"/>
        </w:rPr>
        <w:t xml:space="preserve">?  </w:t>
      </w:r>
    </w:p>
    <w:p w14:paraId="28C0A03A" w14:textId="5A12325A"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 think it is a question</w:t>
      </w:r>
      <w:r w:rsidR="009B2024">
        <w:rPr>
          <w:rFonts w:cs="Times New Roman"/>
          <w:bCs/>
          <w:szCs w:val="24"/>
        </w:rPr>
        <w:t xml:space="preserve">.  </w:t>
      </w:r>
      <w:r w:rsidRPr="00A60056">
        <w:rPr>
          <w:rFonts w:cs="Times New Roman"/>
          <w:bCs/>
          <w:szCs w:val="24"/>
        </w:rPr>
        <w:t xml:space="preserve">Both in John and in Luke He showed it was Himself by His hands and His side or His hands and His feet, and Luke refers in the Acts to </w:t>
      </w:r>
      <w:r w:rsidR="004F26F1">
        <w:rPr>
          <w:rFonts w:cs="Times New Roman"/>
          <w:bCs/>
          <w:szCs w:val="24"/>
        </w:rPr>
        <w:t>“</w:t>
      </w:r>
      <w:r w:rsidRPr="00A60056">
        <w:rPr>
          <w:rFonts w:cs="Times New Roman"/>
          <w:bCs/>
          <w:szCs w:val="24"/>
        </w:rPr>
        <w:t>many proofs</w:t>
      </w:r>
      <w:r w:rsidR="004F26F1">
        <w:rPr>
          <w:rFonts w:cs="Times New Roman"/>
          <w:bCs/>
          <w:szCs w:val="24"/>
        </w:rPr>
        <w:t>”</w:t>
      </w:r>
      <w:r w:rsidRPr="00A60056">
        <w:rPr>
          <w:rFonts w:cs="Times New Roman"/>
          <w:bCs/>
          <w:szCs w:val="24"/>
        </w:rPr>
        <w:t>, chap 1: 3</w:t>
      </w:r>
      <w:r w:rsidR="009B2024">
        <w:rPr>
          <w:rFonts w:cs="Times New Roman"/>
          <w:bCs/>
          <w:szCs w:val="24"/>
        </w:rPr>
        <w:t xml:space="preserve">.  </w:t>
      </w:r>
      <w:r w:rsidRPr="00A60056">
        <w:rPr>
          <w:rFonts w:cs="Times New Roman"/>
          <w:bCs/>
          <w:szCs w:val="24"/>
        </w:rPr>
        <w:t>But it does raise the question, what impression we actually have of Jesus Himself and whether we would know Him if He came among us.</w:t>
      </w:r>
    </w:p>
    <w:p w14:paraId="00CF97CF" w14:textId="255172E8"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is a challenge</w:t>
      </w:r>
      <w:r w:rsidR="009B2024">
        <w:rPr>
          <w:rFonts w:cs="Times New Roman"/>
          <w:bCs/>
          <w:szCs w:val="24"/>
        </w:rPr>
        <w:t xml:space="preserve">.  </w:t>
      </w:r>
      <w:r w:rsidRPr="00A60056">
        <w:rPr>
          <w:rFonts w:cs="Times New Roman"/>
          <w:bCs/>
          <w:szCs w:val="24"/>
        </w:rPr>
        <w:t xml:space="preserve">It is Jesus Himself in this chapter (v 15) and in verse 36 </w:t>
      </w:r>
      <w:r w:rsidR="004F26F1">
        <w:rPr>
          <w:rFonts w:cs="Times New Roman"/>
          <w:bCs/>
          <w:szCs w:val="24"/>
        </w:rPr>
        <w:t>“</w:t>
      </w:r>
      <w:r w:rsidRPr="00A60056">
        <w:rPr>
          <w:rFonts w:cs="Times New Roman"/>
          <w:bCs/>
          <w:szCs w:val="24"/>
        </w:rPr>
        <w:t>he himself stood in their midst</w:t>
      </w:r>
      <w:r w:rsidR="004F26F1">
        <w:rPr>
          <w:rFonts w:cs="Times New Roman"/>
          <w:bCs/>
          <w:szCs w:val="24"/>
        </w:rPr>
        <w:t>”</w:t>
      </w:r>
      <w:r w:rsidRPr="00A60056">
        <w:rPr>
          <w:rFonts w:cs="Times New Roman"/>
          <w:bCs/>
          <w:szCs w:val="24"/>
        </w:rPr>
        <w:t>.</w:t>
      </w:r>
    </w:p>
    <w:p w14:paraId="36FF7F4C" w14:textId="043FB4DE" w:rsidR="00A60056" w:rsidRPr="00A60056" w:rsidRDefault="00A60056" w:rsidP="00A60056">
      <w:pPr>
        <w:spacing w:before="120" w:after="0" w:line="240" w:lineRule="auto"/>
        <w:jc w:val="both"/>
        <w:rPr>
          <w:rFonts w:cs="Times New Roman"/>
          <w:bCs/>
          <w:szCs w:val="24"/>
        </w:rPr>
      </w:pPr>
      <w:r w:rsidRPr="00A60056">
        <w:rPr>
          <w:rFonts w:cs="Times New Roman"/>
          <w:bCs/>
          <w:szCs w:val="24"/>
        </w:rPr>
        <w:t>H.A.H</w:t>
      </w:r>
      <w:r w:rsidR="009B2024">
        <w:rPr>
          <w:rFonts w:cs="Times New Roman"/>
          <w:bCs/>
          <w:szCs w:val="24"/>
        </w:rPr>
        <w:t xml:space="preserve">.  </w:t>
      </w:r>
      <w:r w:rsidRPr="00A60056">
        <w:rPr>
          <w:rFonts w:cs="Times New Roman"/>
          <w:bCs/>
          <w:szCs w:val="24"/>
        </w:rPr>
        <w:t>Would this raise the question whether we can discern the features of Jesus in one another</w:t>
      </w:r>
      <w:r w:rsidR="003C3CAD">
        <w:rPr>
          <w:rFonts w:cs="Times New Roman"/>
          <w:bCs/>
          <w:szCs w:val="24"/>
        </w:rPr>
        <w:t xml:space="preserve">?  </w:t>
      </w:r>
    </w:p>
    <w:p w14:paraId="02C348B4" w14:textId="763DF7A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and it is a challenge as to whether we really know Him personally.</w:t>
      </w:r>
    </w:p>
    <w:p w14:paraId="18C8C1EA" w14:textId="37908FF2"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It is a question of what impression we have of Jesus in a glorified condition</w:t>
      </w:r>
      <w:r w:rsidR="009B2024">
        <w:rPr>
          <w:rFonts w:cs="Times New Roman"/>
          <w:bCs/>
          <w:szCs w:val="24"/>
        </w:rPr>
        <w:t xml:space="preserve">.  </w:t>
      </w:r>
      <w:r w:rsidRPr="00A60056">
        <w:rPr>
          <w:rFonts w:cs="Times New Roman"/>
          <w:bCs/>
          <w:szCs w:val="24"/>
        </w:rPr>
        <w:t>Just to be simple, are our impressions of Jesus just drawn from illustrations in the Bible</w:t>
      </w:r>
      <w:r w:rsidR="003C3CAD">
        <w:rPr>
          <w:rFonts w:cs="Times New Roman"/>
          <w:bCs/>
          <w:szCs w:val="24"/>
        </w:rPr>
        <w:t xml:space="preserve">?  </w:t>
      </w:r>
      <w:r w:rsidRPr="00A60056">
        <w:rPr>
          <w:rFonts w:cs="Times New Roman"/>
          <w:bCs/>
          <w:szCs w:val="24"/>
        </w:rPr>
        <w:t>What impression have we of a Man in another condition altogether</w:t>
      </w:r>
      <w:r w:rsidR="003C3CAD">
        <w:rPr>
          <w:rFonts w:cs="Times New Roman"/>
          <w:bCs/>
          <w:szCs w:val="24"/>
        </w:rPr>
        <w:t xml:space="preserve">?  </w:t>
      </w:r>
      <w:r w:rsidRPr="00A60056">
        <w:rPr>
          <w:rFonts w:cs="Times New Roman"/>
          <w:bCs/>
          <w:szCs w:val="24"/>
        </w:rPr>
        <w:t>If He came in, would we be saying, Who is this</w:t>
      </w:r>
      <w:r w:rsidR="003C3CAD">
        <w:rPr>
          <w:rFonts w:cs="Times New Roman"/>
          <w:bCs/>
          <w:szCs w:val="24"/>
        </w:rPr>
        <w:t xml:space="preserve">?  </w:t>
      </w:r>
    </w:p>
    <w:p w14:paraId="68C3DB0A" w14:textId="523A241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are going to see Him one day very soon and we will know Him then.</w:t>
      </w:r>
    </w:p>
    <w:p w14:paraId="3CB705D8" w14:textId="25CFC579" w:rsidR="00A60056" w:rsidRPr="00A60056" w:rsidRDefault="00A60056" w:rsidP="00A60056">
      <w:pPr>
        <w:spacing w:before="120" w:after="0" w:line="240" w:lineRule="auto"/>
        <w:jc w:val="both"/>
        <w:rPr>
          <w:rFonts w:cs="Times New Roman"/>
          <w:bCs/>
          <w:szCs w:val="24"/>
        </w:rPr>
      </w:pPr>
      <w:r w:rsidRPr="00A60056">
        <w:rPr>
          <w:rFonts w:cs="Times New Roman"/>
          <w:bCs/>
          <w:szCs w:val="24"/>
        </w:rPr>
        <w:t>W.J.R.B</w:t>
      </w:r>
      <w:r w:rsidR="009B2024">
        <w:rPr>
          <w:rFonts w:cs="Times New Roman"/>
          <w:bCs/>
          <w:szCs w:val="24"/>
        </w:rPr>
        <w:t xml:space="preserve">.  </w:t>
      </w:r>
      <w:r w:rsidRPr="00A60056">
        <w:rPr>
          <w:rFonts w:cs="Times New Roman"/>
          <w:bCs/>
          <w:szCs w:val="24"/>
        </w:rPr>
        <w:t>Both in John here, and in Revelation, there is a question of turning round</w:t>
      </w:r>
      <w:r w:rsidR="009B2024">
        <w:rPr>
          <w:rFonts w:cs="Times New Roman"/>
          <w:bCs/>
          <w:szCs w:val="24"/>
        </w:rPr>
        <w:t xml:space="preserve">.  </w:t>
      </w:r>
      <w:r w:rsidRPr="00A60056">
        <w:rPr>
          <w:rFonts w:cs="Times New Roman"/>
          <w:bCs/>
          <w:szCs w:val="24"/>
        </w:rPr>
        <w:t xml:space="preserve">It raises the question of the present appearance of the </w:t>
      </w:r>
      <w:r w:rsidRPr="00A60056">
        <w:rPr>
          <w:rFonts w:cs="Times New Roman"/>
          <w:bCs/>
          <w:szCs w:val="24"/>
        </w:rPr>
        <w:lastRenderedPageBreak/>
        <w:t>Lord in relation to the assemblies</w:t>
      </w:r>
      <w:r w:rsidR="009B2024">
        <w:rPr>
          <w:rFonts w:cs="Times New Roman"/>
          <w:bCs/>
          <w:szCs w:val="24"/>
        </w:rPr>
        <w:t xml:space="preserve">.  </w:t>
      </w:r>
      <w:r w:rsidRPr="00A60056">
        <w:rPr>
          <w:rFonts w:cs="Times New Roman"/>
          <w:bCs/>
          <w:szCs w:val="24"/>
        </w:rPr>
        <w:t xml:space="preserve">In Revelation His eyes were </w:t>
      </w:r>
      <w:r w:rsidR="004F26F1">
        <w:rPr>
          <w:rFonts w:cs="Times New Roman"/>
          <w:bCs/>
          <w:szCs w:val="24"/>
        </w:rPr>
        <w:t>“</w:t>
      </w:r>
      <w:r w:rsidRPr="00A60056">
        <w:rPr>
          <w:rFonts w:cs="Times New Roman"/>
          <w:bCs/>
          <w:szCs w:val="24"/>
        </w:rPr>
        <w:t>as a flame of fire</w:t>
      </w:r>
      <w:r w:rsidR="004F26F1">
        <w:rPr>
          <w:rFonts w:cs="Times New Roman"/>
          <w:bCs/>
          <w:szCs w:val="24"/>
        </w:rPr>
        <w:t>”</w:t>
      </w:r>
      <w:r w:rsidRPr="00A60056">
        <w:rPr>
          <w:rFonts w:cs="Times New Roman"/>
          <w:bCs/>
          <w:szCs w:val="24"/>
        </w:rPr>
        <w:t>, chap 1: 14.</w:t>
      </w:r>
    </w:p>
    <w:p w14:paraId="546808EF" w14:textId="1D77E8E4"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the Lord</w:t>
      </w:r>
      <w:r w:rsidR="004F26F1">
        <w:rPr>
          <w:rFonts w:cs="Times New Roman"/>
          <w:bCs/>
          <w:szCs w:val="24"/>
        </w:rPr>
        <w:t>’</w:t>
      </w:r>
      <w:r w:rsidRPr="00A60056">
        <w:rPr>
          <w:rFonts w:cs="Times New Roman"/>
          <w:bCs/>
          <w:szCs w:val="24"/>
        </w:rPr>
        <w:t>s attitude to the public profession; the assembly publicly has failed</w:t>
      </w:r>
      <w:r w:rsidR="009B2024">
        <w:rPr>
          <w:rFonts w:cs="Times New Roman"/>
          <w:bCs/>
          <w:szCs w:val="24"/>
        </w:rPr>
        <w:t xml:space="preserve">.  </w:t>
      </w:r>
      <w:r w:rsidRPr="00A60056">
        <w:rPr>
          <w:rFonts w:cs="Times New Roman"/>
          <w:bCs/>
          <w:szCs w:val="24"/>
        </w:rPr>
        <w:t xml:space="preserve">The Lord appears there </w:t>
      </w:r>
      <w:r w:rsidR="004F26F1">
        <w:rPr>
          <w:rFonts w:cs="Times New Roman"/>
          <w:bCs/>
          <w:szCs w:val="24"/>
        </w:rPr>
        <w:t>“</w:t>
      </w:r>
      <w:r w:rsidRPr="00A60056">
        <w:rPr>
          <w:rFonts w:cs="Times New Roman"/>
          <w:bCs/>
          <w:szCs w:val="24"/>
        </w:rPr>
        <w:t>girt about at the breasts with a golden girdle</w:t>
      </w:r>
      <w:r w:rsidR="004F26F1">
        <w:rPr>
          <w:rFonts w:cs="Times New Roman"/>
          <w:bCs/>
          <w:szCs w:val="24"/>
        </w:rPr>
        <w:t>”</w:t>
      </w:r>
      <w:r w:rsidR="009B2024">
        <w:rPr>
          <w:rFonts w:cs="Times New Roman"/>
          <w:bCs/>
          <w:szCs w:val="24"/>
        </w:rPr>
        <w:t xml:space="preserve">.  </w:t>
      </w:r>
      <w:r w:rsidRPr="00A60056">
        <w:rPr>
          <w:rFonts w:cs="Times New Roman"/>
          <w:bCs/>
          <w:szCs w:val="24"/>
        </w:rPr>
        <w:t>His affections are there but they are restrained because of conditions publicly</w:t>
      </w:r>
      <w:r w:rsidR="009B2024">
        <w:rPr>
          <w:rFonts w:cs="Times New Roman"/>
          <w:bCs/>
          <w:szCs w:val="24"/>
        </w:rPr>
        <w:t xml:space="preserve">.  </w:t>
      </w:r>
      <w:r w:rsidRPr="00A60056">
        <w:rPr>
          <w:rFonts w:cs="Times New Roman"/>
          <w:bCs/>
          <w:szCs w:val="24"/>
        </w:rPr>
        <w:t xml:space="preserve">John turned there: </w:t>
      </w:r>
      <w:r w:rsidR="004F26F1">
        <w:rPr>
          <w:rFonts w:cs="Times New Roman"/>
          <w:bCs/>
          <w:szCs w:val="24"/>
        </w:rPr>
        <w:t>“</w:t>
      </w:r>
      <w:r w:rsidRPr="00A60056">
        <w:rPr>
          <w:rFonts w:cs="Times New Roman"/>
          <w:bCs/>
          <w:szCs w:val="24"/>
        </w:rPr>
        <w:t>having turned, I saw</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first thing he sees is seven golden lamps, and then </w:t>
      </w:r>
      <w:r w:rsidR="004F26F1">
        <w:rPr>
          <w:rFonts w:cs="Times New Roman"/>
          <w:bCs/>
          <w:szCs w:val="24"/>
        </w:rPr>
        <w:t>“</w:t>
      </w:r>
      <w:r w:rsidRPr="00A60056">
        <w:rPr>
          <w:rFonts w:cs="Times New Roman"/>
          <w:bCs/>
          <w:szCs w:val="24"/>
        </w:rPr>
        <w:t>in the midst of the seven lamps one like the Son of man</w:t>
      </w:r>
      <w:r w:rsidR="004F26F1">
        <w:rPr>
          <w:rFonts w:cs="Times New Roman"/>
          <w:bCs/>
          <w:szCs w:val="24"/>
        </w:rPr>
        <w:t>”</w:t>
      </w:r>
      <w:r w:rsidR="009B2024">
        <w:rPr>
          <w:rFonts w:cs="Times New Roman"/>
          <w:bCs/>
          <w:szCs w:val="24"/>
        </w:rPr>
        <w:t xml:space="preserve">.  </w:t>
      </w:r>
      <w:r w:rsidRPr="00A60056">
        <w:rPr>
          <w:rFonts w:cs="Times New Roman"/>
          <w:bCs/>
          <w:szCs w:val="24"/>
        </w:rPr>
        <w:t>Therefore it is the general public position that is in view in Revelation 1</w:t>
      </w:r>
      <w:r w:rsidR="009B2024">
        <w:rPr>
          <w:rFonts w:cs="Times New Roman"/>
          <w:bCs/>
          <w:szCs w:val="24"/>
        </w:rPr>
        <w:t xml:space="preserve">.  </w:t>
      </w:r>
      <w:r w:rsidRPr="00A60056">
        <w:rPr>
          <w:rFonts w:cs="Times New Roman"/>
          <w:bCs/>
          <w:szCs w:val="24"/>
        </w:rPr>
        <w:t>The Lord</w:t>
      </w:r>
      <w:r w:rsidR="004F26F1">
        <w:rPr>
          <w:rFonts w:cs="Times New Roman"/>
          <w:bCs/>
          <w:szCs w:val="24"/>
        </w:rPr>
        <w:t>’</w:t>
      </w:r>
      <w:r w:rsidRPr="00A60056">
        <w:rPr>
          <w:rFonts w:cs="Times New Roman"/>
          <w:bCs/>
          <w:szCs w:val="24"/>
        </w:rPr>
        <w:t>s affections are restrained</w:t>
      </w:r>
      <w:r w:rsidR="009B2024">
        <w:rPr>
          <w:rFonts w:cs="Times New Roman"/>
          <w:bCs/>
          <w:szCs w:val="24"/>
        </w:rPr>
        <w:t xml:space="preserve">.  </w:t>
      </w:r>
      <w:r w:rsidRPr="00A60056">
        <w:rPr>
          <w:rFonts w:cs="Times New Roman"/>
          <w:bCs/>
          <w:szCs w:val="24"/>
        </w:rPr>
        <w:t>It ought to be our concern, as answering to the Lord</w:t>
      </w:r>
      <w:r w:rsidR="004F26F1">
        <w:rPr>
          <w:rFonts w:cs="Times New Roman"/>
          <w:bCs/>
          <w:szCs w:val="24"/>
        </w:rPr>
        <w:t>’</w:t>
      </w:r>
      <w:r w:rsidRPr="00A60056">
        <w:rPr>
          <w:rFonts w:cs="Times New Roman"/>
          <w:bCs/>
          <w:szCs w:val="24"/>
        </w:rPr>
        <w:t>s mind for us, to know Him with His affections unrestrained in a secret way; but generally His affections are restrained</w:t>
      </w:r>
      <w:r w:rsidR="009B2024">
        <w:rPr>
          <w:rFonts w:cs="Times New Roman"/>
          <w:bCs/>
          <w:szCs w:val="24"/>
        </w:rPr>
        <w:t xml:space="preserve">.  </w:t>
      </w:r>
      <w:r w:rsidRPr="00A60056">
        <w:rPr>
          <w:rFonts w:cs="Times New Roman"/>
          <w:bCs/>
          <w:szCs w:val="24"/>
        </w:rPr>
        <w:t>Therefore while we ought to have love for all the saints our affections have to be somewhat restrained too because of any dishonour to the Lord in the public profession.</w:t>
      </w:r>
    </w:p>
    <w:p w14:paraId="362B8E05" w14:textId="16B59957"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Does it help to refer again to the thought of learning the Christ, which was in one of your scriptures yesterday</w:t>
      </w:r>
      <w:r w:rsidR="003C3CAD">
        <w:rPr>
          <w:rFonts w:cs="Times New Roman"/>
          <w:bCs/>
          <w:szCs w:val="24"/>
        </w:rPr>
        <w:t xml:space="preserve">?  </w:t>
      </w:r>
      <w:r w:rsidRPr="00A60056">
        <w:rPr>
          <w:rFonts w:cs="Times New Roman"/>
          <w:bCs/>
          <w:szCs w:val="24"/>
        </w:rPr>
        <w:t>In Revelation it was a manifestation in a form with which John was not familiar</w:t>
      </w:r>
      <w:r w:rsidR="009B2024">
        <w:rPr>
          <w:rFonts w:cs="Times New Roman"/>
          <w:bCs/>
          <w:szCs w:val="24"/>
        </w:rPr>
        <w:t xml:space="preserve">.  </w:t>
      </w:r>
      <w:r w:rsidRPr="00A60056">
        <w:rPr>
          <w:rFonts w:cs="Times New Roman"/>
          <w:bCs/>
          <w:szCs w:val="24"/>
        </w:rPr>
        <w:t>The manifestations at the end of the gospels seem to be in a way with which they were familiar, the Lord appeared to them as they had known Him.</w:t>
      </w:r>
    </w:p>
    <w:p w14:paraId="3FF41D73" w14:textId="01CBBD2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 xml:space="preserve">The Lord says here </w:t>
      </w:r>
      <w:r w:rsidR="004F26F1">
        <w:rPr>
          <w:rFonts w:cs="Times New Roman"/>
          <w:bCs/>
          <w:szCs w:val="24"/>
        </w:rPr>
        <w:t>“</w:t>
      </w:r>
      <w:r w:rsidRPr="00A60056">
        <w:rPr>
          <w:rFonts w:cs="Times New Roman"/>
          <w:bCs/>
          <w:szCs w:val="24"/>
        </w:rPr>
        <w:t>Why are ye troubled</w:t>
      </w:r>
      <w:r w:rsidR="003C3CAD">
        <w:rPr>
          <w:rFonts w:cs="Times New Roman"/>
          <w:bCs/>
          <w:szCs w:val="24"/>
        </w:rPr>
        <w:t>?</w:t>
      </w:r>
      <w:r w:rsidR="008934A4">
        <w:rPr>
          <w:rFonts w:cs="Times New Roman"/>
          <w:bCs/>
          <w:szCs w:val="24"/>
        </w:rPr>
        <w:t xml:space="preserve"> </w:t>
      </w:r>
      <w:r w:rsidRPr="00A60056">
        <w:rPr>
          <w:rFonts w:cs="Times New Roman"/>
          <w:bCs/>
          <w:szCs w:val="24"/>
        </w:rPr>
        <w:t>and why are thoughts rising in your hearts</w:t>
      </w:r>
      <w:r w:rsidR="003C3CAD">
        <w:rPr>
          <w:rFonts w:cs="Times New Roman"/>
          <w:bCs/>
          <w:szCs w:val="24"/>
        </w:rPr>
        <w:t xml:space="preserve">? </w:t>
      </w:r>
      <w:r w:rsidRPr="00A60056">
        <w:rPr>
          <w:rFonts w:cs="Times New Roman"/>
          <w:bCs/>
          <w:szCs w:val="24"/>
        </w:rPr>
        <w:t>behold my hands and my feet, that it is I myself</w:t>
      </w:r>
      <w:r w:rsidR="004F26F1">
        <w:rPr>
          <w:rFonts w:cs="Times New Roman"/>
          <w:bCs/>
          <w:szCs w:val="24"/>
        </w:rPr>
        <w:t>”</w:t>
      </w:r>
      <w:r w:rsidR="009B2024">
        <w:rPr>
          <w:rFonts w:cs="Times New Roman"/>
          <w:bCs/>
          <w:szCs w:val="24"/>
        </w:rPr>
        <w:t xml:space="preserve">.  </w:t>
      </w:r>
      <w:r w:rsidRPr="00A60056">
        <w:rPr>
          <w:rFonts w:cs="Times New Roman"/>
          <w:bCs/>
          <w:szCs w:val="24"/>
        </w:rPr>
        <w:t>Much depends on our personal links with Jesus Himself.</w:t>
      </w:r>
    </w:p>
    <w:p w14:paraId="131A9122" w14:textId="06588FD5"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I wondered if that is another aspect of His side</w:t>
      </w:r>
      <w:r w:rsidR="009B2024">
        <w:rPr>
          <w:rFonts w:cs="Times New Roman"/>
          <w:bCs/>
          <w:szCs w:val="24"/>
        </w:rPr>
        <w:t xml:space="preserve">.  </w:t>
      </w:r>
      <w:r w:rsidRPr="00A60056">
        <w:rPr>
          <w:rFonts w:cs="Times New Roman"/>
          <w:bCs/>
          <w:szCs w:val="24"/>
        </w:rPr>
        <w:t>That is really where we ought to be</w:t>
      </w:r>
      <w:r w:rsidR="009B2024">
        <w:rPr>
          <w:rFonts w:cs="Times New Roman"/>
          <w:bCs/>
          <w:szCs w:val="24"/>
        </w:rPr>
        <w:t xml:space="preserve">.  </w:t>
      </w:r>
      <w:r w:rsidRPr="00A60056">
        <w:rPr>
          <w:rFonts w:cs="Times New Roman"/>
          <w:bCs/>
          <w:szCs w:val="24"/>
        </w:rPr>
        <w:t>If we do not recognise somebody it is probably because we have not been in his company.</w:t>
      </w:r>
    </w:p>
    <w:p w14:paraId="7D3E7C58" w14:textId="6F51A2B6"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It says of those two that their eyes were opened and they recognised Him</w:t>
      </w:r>
      <w:r w:rsidR="009B2024">
        <w:rPr>
          <w:rFonts w:cs="Times New Roman"/>
          <w:bCs/>
          <w:szCs w:val="24"/>
        </w:rPr>
        <w:t xml:space="preserve">.  </w:t>
      </w:r>
      <w:r w:rsidRPr="00A60056">
        <w:rPr>
          <w:rFonts w:cs="Times New Roman"/>
          <w:bCs/>
          <w:szCs w:val="24"/>
        </w:rPr>
        <w:t>Do you think they joined the company with opened eyes</w:t>
      </w:r>
      <w:r w:rsidR="003C3CAD">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they found themselves, and those with them, gathered together, saying, The Lord is indeed risen and has appeared to Simon</w:t>
      </w:r>
      <w:r w:rsidR="004F26F1">
        <w:rPr>
          <w:rFonts w:cs="Times New Roman"/>
          <w:bCs/>
          <w:szCs w:val="24"/>
        </w:rPr>
        <w:t>”</w:t>
      </w:r>
      <w:r w:rsidRPr="00A60056">
        <w:rPr>
          <w:rFonts w:cs="Times New Roman"/>
          <w:bCs/>
          <w:szCs w:val="24"/>
        </w:rPr>
        <w:t xml:space="preserve">; then it says </w:t>
      </w:r>
      <w:r w:rsidR="004F26F1">
        <w:rPr>
          <w:rFonts w:cs="Times New Roman"/>
          <w:bCs/>
          <w:szCs w:val="24"/>
        </w:rPr>
        <w:t>“</w:t>
      </w:r>
      <w:r w:rsidRPr="00A60056">
        <w:rPr>
          <w:rFonts w:cs="Times New Roman"/>
          <w:bCs/>
          <w:szCs w:val="24"/>
        </w:rPr>
        <w:t>And they related what had happened on the way</w:t>
      </w:r>
      <w:r w:rsidR="004F26F1">
        <w:rPr>
          <w:rFonts w:cs="Times New Roman"/>
          <w:bCs/>
          <w:szCs w:val="24"/>
        </w:rPr>
        <w:t>”</w:t>
      </w:r>
      <w:r w:rsidR="009B2024">
        <w:rPr>
          <w:rFonts w:cs="Times New Roman"/>
          <w:bCs/>
          <w:szCs w:val="24"/>
        </w:rPr>
        <w:t xml:space="preserve">.  </w:t>
      </w:r>
      <w:r w:rsidRPr="00A60056">
        <w:rPr>
          <w:rFonts w:cs="Times New Roman"/>
          <w:bCs/>
          <w:szCs w:val="24"/>
        </w:rPr>
        <w:t>They would say, Our eyes were opened and we recognised Him; and they brought that into the company.</w:t>
      </w:r>
    </w:p>
    <w:p w14:paraId="6135489C" w14:textId="6F3825E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The nearer we are to the Lord Jesus personally the more we will appreciate His own</w:t>
      </w:r>
      <w:r w:rsidR="009B2024">
        <w:rPr>
          <w:rFonts w:cs="Times New Roman"/>
          <w:bCs/>
          <w:szCs w:val="24"/>
        </w:rPr>
        <w:t xml:space="preserve">.  </w:t>
      </w:r>
      <w:r w:rsidRPr="00A60056">
        <w:rPr>
          <w:rFonts w:cs="Times New Roman"/>
          <w:bCs/>
          <w:szCs w:val="24"/>
        </w:rPr>
        <w:t>When they have their eyes opened they come to where the others are, they gravitate to the company</w:t>
      </w:r>
      <w:r w:rsidR="009B2024">
        <w:rPr>
          <w:rFonts w:cs="Times New Roman"/>
          <w:bCs/>
          <w:szCs w:val="24"/>
        </w:rPr>
        <w:t xml:space="preserve">.  </w:t>
      </w:r>
      <w:r w:rsidRPr="00A60056">
        <w:rPr>
          <w:rFonts w:cs="Times New Roman"/>
          <w:bCs/>
          <w:szCs w:val="24"/>
        </w:rPr>
        <w:t xml:space="preserve">The Lord did not tell them to go there, but when their eyes were opened and </w:t>
      </w:r>
      <w:r w:rsidRPr="00A60056">
        <w:rPr>
          <w:rFonts w:cs="Times New Roman"/>
          <w:bCs/>
          <w:szCs w:val="24"/>
        </w:rPr>
        <w:lastRenderedPageBreak/>
        <w:t xml:space="preserve">they recognised Him they say </w:t>
      </w:r>
      <w:r w:rsidR="004F26F1">
        <w:rPr>
          <w:rFonts w:cs="Times New Roman"/>
          <w:bCs/>
          <w:szCs w:val="24"/>
        </w:rPr>
        <w:t>“</w:t>
      </w:r>
      <w:r w:rsidRPr="00A60056">
        <w:rPr>
          <w:rFonts w:cs="Times New Roman"/>
          <w:bCs/>
          <w:szCs w:val="24"/>
        </w:rPr>
        <w:t>Was not our heart burning in us</w:t>
      </w:r>
      <w:r w:rsidR="00C64781">
        <w:rPr>
          <w:rFonts w:cs="Times New Roman"/>
          <w:bCs/>
          <w:szCs w:val="24"/>
        </w:rPr>
        <w:t xml:space="preserve"> </w:t>
      </w:r>
      <w:r w:rsidRPr="00A60056">
        <w:rPr>
          <w:rFonts w:cs="Times New Roman"/>
          <w:bCs/>
          <w:szCs w:val="24"/>
        </w:rPr>
        <w:t>...?</w:t>
      </w:r>
      <w:r w:rsidR="004F26F1">
        <w:rPr>
          <w:rFonts w:cs="Times New Roman"/>
          <w:bCs/>
          <w:szCs w:val="24"/>
        </w:rPr>
        <w:t>”</w:t>
      </w:r>
      <w:r w:rsidRPr="00A60056">
        <w:rPr>
          <w:rFonts w:cs="Times New Roman"/>
          <w:bCs/>
          <w:szCs w:val="24"/>
        </w:rPr>
        <w:t xml:space="preserve"> and </w:t>
      </w:r>
      <w:r w:rsidR="004F26F1">
        <w:rPr>
          <w:rFonts w:cs="Times New Roman"/>
          <w:bCs/>
          <w:szCs w:val="24"/>
        </w:rPr>
        <w:t>“</w:t>
      </w:r>
      <w:r w:rsidRPr="00A60056">
        <w:rPr>
          <w:rFonts w:cs="Times New Roman"/>
          <w:bCs/>
          <w:szCs w:val="24"/>
        </w:rPr>
        <w:t>rising up the same hour, they returned to Jerusalem</w:t>
      </w:r>
      <w:r w:rsidR="004F26F1">
        <w:rPr>
          <w:rFonts w:cs="Times New Roman"/>
          <w:bCs/>
          <w:szCs w:val="24"/>
        </w:rPr>
        <w:t>”</w:t>
      </w:r>
      <w:r w:rsidRPr="00A60056">
        <w:rPr>
          <w:rFonts w:cs="Times New Roman"/>
          <w:bCs/>
          <w:szCs w:val="24"/>
        </w:rPr>
        <w:t>.</w:t>
      </w:r>
    </w:p>
    <w:p w14:paraId="542F6043" w14:textId="13096BED" w:rsidR="00A60056" w:rsidRPr="00A60056" w:rsidRDefault="00A60056" w:rsidP="00A60056">
      <w:pPr>
        <w:spacing w:before="120" w:after="0" w:line="240" w:lineRule="auto"/>
        <w:jc w:val="both"/>
        <w:rPr>
          <w:rFonts w:cs="Times New Roman"/>
          <w:bCs/>
          <w:szCs w:val="24"/>
        </w:rPr>
      </w:pPr>
      <w:r w:rsidRPr="00A60056">
        <w:rPr>
          <w:rFonts w:cs="Times New Roman"/>
          <w:bCs/>
          <w:szCs w:val="24"/>
        </w:rPr>
        <w:t>C.J.G.B</w:t>
      </w:r>
      <w:r w:rsidR="009B2024">
        <w:rPr>
          <w:rFonts w:cs="Times New Roman"/>
          <w:bCs/>
          <w:szCs w:val="24"/>
        </w:rPr>
        <w:t xml:space="preserve">.  </w:t>
      </w:r>
      <w:r w:rsidRPr="00A60056">
        <w:rPr>
          <w:rFonts w:cs="Times New Roman"/>
          <w:bCs/>
          <w:szCs w:val="24"/>
        </w:rPr>
        <w:t xml:space="preserve">Does this show what the Lord had in mind that He could say </w:t>
      </w:r>
      <w:r w:rsidR="004F26F1">
        <w:rPr>
          <w:rFonts w:cs="Times New Roman"/>
          <w:bCs/>
          <w:szCs w:val="24"/>
        </w:rPr>
        <w:t>“</w:t>
      </w:r>
      <w:r w:rsidRPr="00A60056">
        <w:rPr>
          <w:rFonts w:cs="Times New Roman"/>
          <w:bCs/>
          <w:szCs w:val="24"/>
        </w:rPr>
        <w:t>I myself</w:t>
      </w:r>
      <w:r w:rsidR="004F26F1">
        <w:rPr>
          <w:rFonts w:cs="Times New Roman"/>
          <w:bCs/>
          <w:szCs w:val="24"/>
        </w:rPr>
        <w:t>”</w:t>
      </w:r>
      <w:r w:rsidR="003C3CAD">
        <w:rPr>
          <w:rFonts w:cs="Times New Roman"/>
          <w:bCs/>
          <w:szCs w:val="24"/>
        </w:rPr>
        <w:t xml:space="preserve">?  </w:t>
      </w:r>
      <w:r w:rsidRPr="00A60056">
        <w:rPr>
          <w:rFonts w:cs="Times New Roman"/>
          <w:bCs/>
          <w:szCs w:val="24"/>
        </w:rPr>
        <w:t>Do you think there is something that has gone through at the Lord</w:t>
      </w:r>
      <w:r w:rsidR="004F26F1">
        <w:rPr>
          <w:rFonts w:cs="Times New Roman"/>
          <w:bCs/>
          <w:szCs w:val="24"/>
        </w:rPr>
        <w:t>’</w:t>
      </w:r>
      <w:r w:rsidRPr="00A60056">
        <w:rPr>
          <w:rFonts w:cs="Times New Roman"/>
          <w:bCs/>
          <w:szCs w:val="24"/>
        </w:rPr>
        <w:t>s supper that would bring great intimacy as we have our attention fixed upon Him</w:t>
      </w:r>
      <w:r w:rsidR="003C3CAD">
        <w:rPr>
          <w:rFonts w:cs="Times New Roman"/>
          <w:bCs/>
          <w:szCs w:val="24"/>
        </w:rPr>
        <w:t xml:space="preserve">?  </w:t>
      </w:r>
    </w:p>
    <w:p w14:paraId="388CD124" w14:textId="6E6683F4"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I am sure if we have our attention fixed on Him we will get on better together, we will get on well together locally, because this scripture is suggestive of the local setting, it is </w:t>
      </w:r>
      <w:r w:rsidR="004F26F1">
        <w:rPr>
          <w:rFonts w:cs="Times New Roman"/>
          <w:bCs/>
          <w:szCs w:val="24"/>
        </w:rPr>
        <w:t>“</w:t>
      </w:r>
      <w:r w:rsidRPr="00A60056">
        <w:rPr>
          <w:rFonts w:cs="Times New Roman"/>
          <w:bCs/>
          <w:szCs w:val="24"/>
        </w:rPr>
        <w:t>their midst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It is not </w:t>
      </w:r>
      <w:r w:rsidR="004F26F1">
        <w:rPr>
          <w:rFonts w:cs="Times New Roman"/>
          <w:bCs/>
          <w:szCs w:val="24"/>
        </w:rPr>
        <w:t>“</w:t>
      </w:r>
      <w:r w:rsidRPr="00A60056">
        <w:rPr>
          <w:rFonts w:cs="Times New Roman"/>
          <w:bCs/>
          <w:szCs w:val="24"/>
        </w:rPr>
        <w:t>the midst</w:t>
      </w:r>
      <w:r w:rsidR="004F26F1">
        <w:rPr>
          <w:rFonts w:cs="Times New Roman"/>
          <w:bCs/>
          <w:szCs w:val="24"/>
        </w:rPr>
        <w:t>”</w:t>
      </w:r>
      <w:r w:rsidRPr="00A60056">
        <w:rPr>
          <w:rFonts w:cs="Times New Roman"/>
          <w:bCs/>
          <w:szCs w:val="24"/>
        </w:rPr>
        <w:t xml:space="preserve"> as in John, it is </w:t>
      </w:r>
      <w:r w:rsidR="004F26F1">
        <w:rPr>
          <w:rFonts w:cs="Times New Roman"/>
          <w:bCs/>
          <w:szCs w:val="24"/>
        </w:rPr>
        <w:t>“</w:t>
      </w:r>
      <w:r w:rsidRPr="00A60056">
        <w:rPr>
          <w:rFonts w:cs="Times New Roman"/>
          <w:bCs/>
          <w:szCs w:val="24"/>
        </w:rPr>
        <w:t>their midst</w:t>
      </w:r>
      <w:r w:rsidR="004F26F1">
        <w:rPr>
          <w:rFonts w:cs="Times New Roman"/>
          <w:bCs/>
          <w:szCs w:val="24"/>
        </w:rPr>
        <w:t>”</w:t>
      </w:r>
      <w:r w:rsidRPr="00A60056">
        <w:rPr>
          <w:rFonts w:cs="Times New Roman"/>
          <w:bCs/>
          <w:szCs w:val="24"/>
        </w:rPr>
        <w:t xml:space="preserve"> here, in the midst of these persons who are available in that locality at that time.</w:t>
      </w:r>
    </w:p>
    <w:p w14:paraId="0D403403" w14:textId="6EA33F2A" w:rsidR="00A60056" w:rsidRPr="00A60056" w:rsidRDefault="00A60056" w:rsidP="00A60056">
      <w:pPr>
        <w:spacing w:before="120" w:after="0" w:line="240" w:lineRule="auto"/>
        <w:jc w:val="both"/>
        <w:rPr>
          <w:rFonts w:cs="Times New Roman"/>
          <w:bCs/>
          <w:szCs w:val="24"/>
        </w:rPr>
      </w:pPr>
      <w:r w:rsidRPr="00A60056">
        <w:rPr>
          <w:rFonts w:cs="Times New Roman"/>
          <w:bCs/>
          <w:szCs w:val="24"/>
        </w:rPr>
        <w:t>G.A.P</w:t>
      </w:r>
      <w:r w:rsidR="009B2024">
        <w:rPr>
          <w:rFonts w:cs="Times New Roman"/>
          <w:bCs/>
          <w:szCs w:val="24"/>
        </w:rPr>
        <w:t xml:space="preserve">.  </w:t>
      </w:r>
      <w:r w:rsidRPr="00A60056">
        <w:rPr>
          <w:rFonts w:cs="Times New Roman"/>
          <w:bCs/>
          <w:szCs w:val="24"/>
        </w:rPr>
        <w:t xml:space="preserve">Would </w:t>
      </w:r>
      <w:r w:rsidR="004F26F1">
        <w:rPr>
          <w:rFonts w:cs="Times New Roman"/>
          <w:bCs/>
          <w:szCs w:val="24"/>
        </w:rPr>
        <w:t>“</w:t>
      </w:r>
      <w:r w:rsidRPr="00A60056">
        <w:rPr>
          <w:rFonts w:cs="Times New Roman"/>
          <w:bCs/>
          <w:szCs w:val="24"/>
        </w:rPr>
        <w:t>Handle me and see</w:t>
      </w:r>
      <w:r w:rsidR="004F26F1">
        <w:rPr>
          <w:rFonts w:cs="Times New Roman"/>
          <w:bCs/>
          <w:szCs w:val="24"/>
        </w:rPr>
        <w:t>”</w:t>
      </w:r>
      <w:r w:rsidRPr="00A60056">
        <w:rPr>
          <w:rFonts w:cs="Times New Roman"/>
          <w:bCs/>
          <w:szCs w:val="24"/>
        </w:rPr>
        <w:t xml:space="preserve"> show the nearness to which the Lord Himself has come</w:t>
      </w:r>
      <w:r w:rsidR="003C3CAD">
        <w:rPr>
          <w:rFonts w:cs="Times New Roman"/>
          <w:bCs/>
          <w:szCs w:val="24"/>
        </w:rPr>
        <w:t xml:space="preserve">?  </w:t>
      </w:r>
      <w:r w:rsidRPr="00A60056">
        <w:rPr>
          <w:rFonts w:cs="Times New Roman"/>
          <w:bCs/>
          <w:szCs w:val="24"/>
        </w:rPr>
        <w:t>And would that be something to be promoted with us, to be aware of the nearness, and the reality, of His manhood</w:t>
      </w:r>
      <w:r w:rsidR="003C3CAD">
        <w:rPr>
          <w:rFonts w:cs="Times New Roman"/>
          <w:bCs/>
          <w:szCs w:val="24"/>
        </w:rPr>
        <w:t xml:space="preserve">?  </w:t>
      </w:r>
    </w:p>
    <w:p w14:paraId="73181A13" w14:textId="1D7F4DE7"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Quite so, </w:t>
      </w:r>
      <w:r w:rsidR="004F26F1">
        <w:rPr>
          <w:rFonts w:cs="Times New Roman"/>
          <w:bCs/>
          <w:szCs w:val="24"/>
        </w:rPr>
        <w:t>“</w:t>
      </w:r>
      <w:r w:rsidRPr="00A60056">
        <w:rPr>
          <w:rFonts w:cs="Times New Roman"/>
          <w:bCs/>
          <w:szCs w:val="24"/>
        </w:rPr>
        <w:t>Handle me and see</w:t>
      </w:r>
      <w:r w:rsidR="004F26F1">
        <w:rPr>
          <w:rFonts w:cs="Times New Roman"/>
          <w:bCs/>
          <w:szCs w:val="24"/>
        </w:rPr>
        <w:t>”</w:t>
      </w:r>
      <w:r w:rsidRPr="00A60056">
        <w:rPr>
          <w:rFonts w:cs="Times New Roman"/>
          <w:bCs/>
          <w:szCs w:val="24"/>
        </w:rPr>
        <w:t>; He showed them His hands and His feet</w:t>
      </w:r>
      <w:r w:rsidR="009B2024">
        <w:rPr>
          <w:rFonts w:cs="Times New Roman"/>
          <w:bCs/>
          <w:szCs w:val="24"/>
        </w:rPr>
        <w:t xml:space="preserve">.  </w:t>
      </w:r>
      <w:r w:rsidRPr="00A60056">
        <w:rPr>
          <w:rFonts w:cs="Times New Roman"/>
          <w:bCs/>
          <w:szCs w:val="24"/>
        </w:rPr>
        <w:t xml:space="preserve">His feet had gone after Simon; His feet had gone after these two, followed them in the wrong direction all the way to </w:t>
      </w:r>
      <w:r w:rsidR="00AD11B4" w:rsidRPr="00AD11B4">
        <w:rPr>
          <w:rFonts w:cs="Times New Roman"/>
          <w:bCs/>
          <w:szCs w:val="24"/>
        </w:rPr>
        <w:t>Emmaüs</w:t>
      </w:r>
      <w:r w:rsidR="009B2024" w:rsidRPr="00AD11B4">
        <w:rPr>
          <w:rFonts w:cs="Times New Roman"/>
          <w:bCs/>
          <w:szCs w:val="24"/>
        </w:rPr>
        <w:t>.</w:t>
      </w:r>
      <w:r w:rsidR="009B2024">
        <w:rPr>
          <w:rFonts w:cs="Times New Roman"/>
          <w:bCs/>
          <w:szCs w:val="24"/>
        </w:rPr>
        <w:t xml:space="preserve">  </w:t>
      </w:r>
      <w:r w:rsidRPr="00A60056">
        <w:rPr>
          <w:rFonts w:cs="Times New Roman"/>
          <w:bCs/>
          <w:szCs w:val="24"/>
        </w:rPr>
        <w:t>It is the grace of the Lord</w:t>
      </w:r>
      <w:r w:rsidR="004F26F1">
        <w:rPr>
          <w:rFonts w:cs="Times New Roman"/>
          <w:bCs/>
          <w:szCs w:val="24"/>
        </w:rPr>
        <w:t>’</w:t>
      </w:r>
      <w:r w:rsidRPr="00A60056">
        <w:rPr>
          <w:rFonts w:cs="Times New Roman"/>
          <w:bCs/>
          <w:szCs w:val="24"/>
        </w:rPr>
        <w:t>s gathering attitude.</w:t>
      </w:r>
    </w:p>
    <w:p w14:paraId="7EAD3393" w14:textId="56589A67"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00C0066C">
        <w:rPr>
          <w:rFonts w:cs="Times New Roman"/>
          <w:bCs/>
          <w:szCs w:val="24"/>
        </w:rPr>
        <w:t>I</w:t>
      </w:r>
      <w:r w:rsidRPr="00A60056">
        <w:rPr>
          <w:rFonts w:cs="Times New Roman"/>
          <w:bCs/>
          <w:szCs w:val="24"/>
        </w:rPr>
        <w:t>s it interesting that, having referred to His hands and His feet, He then speaks of flesh and bones</w:t>
      </w:r>
      <w:r w:rsidR="003C3CAD">
        <w:rPr>
          <w:rFonts w:cs="Times New Roman"/>
          <w:bCs/>
          <w:szCs w:val="24"/>
        </w:rPr>
        <w:t xml:space="preserve">?  </w:t>
      </w:r>
      <w:r w:rsidRPr="00A60056">
        <w:rPr>
          <w:rFonts w:cs="Times New Roman"/>
          <w:bCs/>
          <w:szCs w:val="24"/>
        </w:rPr>
        <w:t>The hands and the feet would be the members that entered into the activity which you speak of, but the flesh and bones would really be the essential condition in which He was before them, and is it not to impart to us in some spiritual sense a peculiar impression of the tangibility of the presence of Jesus, the reality of it</w:t>
      </w:r>
      <w:r w:rsidR="003C3CAD">
        <w:rPr>
          <w:rFonts w:cs="Times New Roman"/>
          <w:bCs/>
          <w:szCs w:val="24"/>
        </w:rPr>
        <w:t xml:space="preserve">?  </w:t>
      </w:r>
    </w:p>
    <w:p w14:paraId="55A0852A" w14:textId="4FE77D1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 substantiality or tangibility: exactly</w:t>
      </w:r>
      <w:r w:rsidR="009B2024">
        <w:rPr>
          <w:rFonts w:cs="Times New Roman"/>
          <w:bCs/>
          <w:szCs w:val="24"/>
        </w:rPr>
        <w:t xml:space="preserve">.  </w:t>
      </w:r>
      <w:r w:rsidRPr="00A60056">
        <w:rPr>
          <w:rFonts w:cs="Times New Roman"/>
          <w:bCs/>
          <w:szCs w:val="24"/>
        </w:rPr>
        <w:t>This is what we need more than anything else, what I need more than anything else, this personal experience with Jesus Himself.</w:t>
      </w:r>
    </w:p>
    <w:p w14:paraId="0A21725B" w14:textId="1C21051B"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We need also to value those two hundred volumes of ministry you were telling us about including fifty years of teaching of Mr Taylor as to Christ and the assembly</w:t>
      </w:r>
      <w:r w:rsidR="009B2024">
        <w:rPr>
          <w:rFonts w:cs="Times New Roman"/>
          <w:bCs/>
          <w:szCs w:val="24"/>
        </w:rPr>
        <w:t xml:space="preserve">.  </w:t>
      </w:r>
      <w:r w:rsidRPr="00A60056">
        <w:rPr>
          <w:rFonts w:cs="Times New Roman"/>
          <w:bCs/>
          <w:szCs w:val="24"/>
        </w:rPr>
        <w:t>These two in Luke 24 had Christ in their hearts and then they returned and were in the gain of the assembly.</w:t>
      </w:r>
    </w:p>
    <w:p w14:paraId="402CB538" w14:textId="48427162"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I have been impressed with the lavish way in which the Lord has showered teaching and ministry upon us</w:t>
      </w:r>
      <w:r w:rsidR="009B2024">
        <w:rPr>
          <w:rFonts w:cs="Times New Roman"/>
          <w:bCs/>
          <w:szCs w:val="24"/>
        </w:rPr>
        <w:t xml:space="preserve">.  </w:t>
      </w:r>
      <w:r w:rsidRPr="00A60056">
        <w:rPr>
          <w:rFonts w:cs="Times New Roman"/>
          <w:bCs/>
          <w:szCs w:val="24"/>
        </w:rPr>
        <w:t xml:space="preserve">It is almost like the parable in Isaiah: </w:t>
      </w:r>
      <w:r w:rsidR="004F26F1">
        <w:rPr>
          <w:rFonts w:cs="Times New Roman"/>
          <w:bCs/>
          <w:szCs w:val="24"/>
        </w:rPr>
        <w:t>“</w:t>
      </w:r>
      <w:r w:rsidRPr="00A60056">
        <w:rPr>
          <w:rFonts w:cs="Times New Roman"/>
          <w:bCs/>
          <w:szCs w:val="24"/>
        </w:rPr>
        <w:t>What was there yet to do</w:t>
      </w:r>
      <w:r w:rsidR="0035732E">
        <w:rPr>
          <w:rFonts w:cs="Times New Roman"/>
          <w:bCs/>
          <w:szCs w:val="24"/>
        </w:rPr>
        <w:t xml:space="preserve"> </w:t>
      </w:r>
      <w:r w:rsidR="009B2024">
        <w:rPr>
          <w:rFonts w:cs="Times New Roman"/>
          <w:bCs/>
          <w:szCs w:val="24"/>
        </w:rPr>
        <w:t xml:space="preserve">... </w:t>
      </w:r>
      <w:r w:rsidRPr="00A60056">
        <w:rPr>
          <w:rFonts w:cs="Times New Roman"/>
          <w:bCs/>
          <w:szCs w:val="24"/>
        </w:rPr>
        <w:t>that I have not done</w:t>
      </w:r>
      <w:r w:rsidR="0035732E">
        <w:rPr>
          <w:rFonts w:cs="Times New Roman"/>
          <w:bCs/>
          <w:szCs w:val="24"/>
        </w:rPr>
        <w:t xml:space="preserve"> </w:t>
      </w:r>
      <w:r w:rsidRPr="00A60056">
        <w:rPr>
          <w:rFonts w:cs="Times New Roman"/>
          <w:bCs/>
          <w:szCs w:val="24"/>
        </w:rPr>
        <w:t>...?</w:t>
      </w:r>
      <w:r w:rsidR="004F26F1">
        <w:rPr>
          <w:rFonts w:cs="Times New Roman"/>
          <w:bCs/>
          <w:szCs w:val="24"/>
        </w:rPr>
        <w:t>”</w:t>
      </w:r>
      <w:r w:rsidRPr="00A60056">
        <w:rPr>
          <w:rFonts w:cs="Times New Roman"/>
          <w:bCs/>
          <w:szCs w:val="24"/>
        </w:rPr>
        <w:t>, chap 5: 4</w:t>
      </w:r>
      <w:r w:rsidR="009B2024">
        <w:rPr>
          <w:rFonts w:cs="Times New Roman"/>
          <w:bCs/>
          <w:szCs w:val="24"/>
        </w:rPr>
        <w:t xml:space="preserve">.  </w:t>
      </w:r>
      <w:r w:rsidRPr="00A60056">
        <w:rPr>
          <w:rFonts w:cs="Times New Roman"/>
          <w:bCs/>
          <w:szCs w:val="24"/>
        </w:rPr>
        <w:t>There is abundance</w:t>
      </w:r>
      <w:r w:rsidR="009B2024">
        <w:rPr>
          <w:rFonts w:cs="Times New Roman"/>
          <w:bCs/>
          <w:szCs w:val="24"/>
        </w:rPr>
        <w:t xml:space="preserve">.  </w:t>
      </w:r>
      <w:r w:rsidRPr="00A60056">
        <w:rPr>
          <w:rFonts w:cs="Times New Roman"/>
          <w:bCs/>
          <w:szCs w:val="24"/>
        </w:rPr>
        <w:t xml:space="preserve">The Lord Jesus was the operator, the One who </w:t>
      </w:r>
      <w:r w:rsidRPr="00A60056">
        <w:rPr>
          <w:rFonts w:cs="Times New Roman"/>
          <w:bCs/>
          <w:szCs w:val="24"/>
        </w:rPr>
        <w:lastRenderedPageBreak/>
        <w:t>made the stars; I often wonder why He made so many, and I wonder why He gave us so much in the way of instruction and ministry and example</w:t>
      </w:r>
      <w:r w:rsidR="009B2024">
        <w:rPr>
          <w:rFonts w:cs="Times New Roman"/>
          <w:bCs/>
          <w:szCs w:val="24"/>
        </w:rPr>
        <w:t xml:space="preserve">.  </w:t>
      </w:r>
      <w:r w:rsidRPr="00A60056">
        <w:rPr>
          <w:rFonts w:cs="Times New Roman"/>
          <w:bCs/>
          <w:szCs w:val="24"/>
        </w:rPr>
        <w:t>We are enlightened and therefore responsible.</w:t>
      </w:r>
    </w:p>
    <w:p w14:paraId="0E310CF9" w14:textId="65524221"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 xml:space="preserve">I was impressed with the hymn we sang this morning-: </w:t>
      </w:r>
    </w:p>
    <w:p w14:paraId="0ACB67F4" w14:textId="77777777" w:rsidR="00A60056" w:rsidRPr="00A60056" w:rsidRDefault="00A60056" w:rsidP="00A60056">
      <w:pPr>
        <w:spacing w:before="120" w:after="0" w:line="240" w:lineRule="auto"/>
        <w:ind w:left="720"/>
        <w:jc w:val="both"/>
        <w:rPr>
          <w:rFonts w:cs="Times New Roman"/>
          <w:bCs/>
          <w:szCs w:val="24"/>
        </w:rPr>
      </w:pPr>
      <w:r w:rsidRPr="00A60056">
        <w:rPr>
          <w:rFonts w:cs="Times New Roman"/>
          <w:bCs/>
          <w:szCs w:val="24"/>
        </w:rPr>
        <w:t>O gracious God, Thy pleasure</w:t>
      </w:r>
    </w:p>
    <w:p w14:paraId="37389E73" w14:textId="77777777" w:rsidR="00D1709D" w:rsidRDefault="00A60056" w:rsidP="00A60056">
      <w:pPr>
        <w:spacing w:after="0" w:line="240" w:lineRule="auto"/>
        <w:ind w:left="720"/>
        <w:jc w:val="both"/>
        <w:rPr>
          <w:rFonts w:cs="Times New Roman"/>
          <w:bCs/>
          <w:szCs w:val="24"/>
        </w:rPr>
      </w:pPr>
      <w:r w:rsidRPr="00A60056">
        <w:rPr>
          <w:rFonts w:cs="Times New Roman"/>
          <w:bCs/>
          <w:szCs w:val="24"/>
        </w:rPr>
        <w:t>Is in Thy Christ made known</w:t>
      </w:r>
      <w:r w:rsidR="009B2024">
        <w:rPr>
          <w:rFonts w:cs="Times New Roman"/>
          <w:bCs/>
          <w:szCs w:val="24"/>
        </w:rPr>
        <w:t xml:space="preserve">. </w:t>
      </w:r>
    </w:p>
    <w:p w14:paraId="385FB7A9" w14:textId="28509A35" w:rsidR="00A60056" w:rsidRPr="002163F8" w:rsidRDefault="00A60056" w:rsidP="00AD11B4">
      <w:pPr>
        <w:spacing w:before="120" w:after="0" w:line="240" w:lineRule="auto"/>
        <w:ind w:left="720"/>
        <w:jc w:val="both"/>
        <w:rPr>
          <w:rFonts w:cs="Times New Roman"/>
          <w:bCs/>
          <w:szCs w:val="24"/>
        </w:rPr>
      </w:pPr>
      <w:r w:rsidRPr="002163F8">
        <w:rPr>
          <w:rFonts w:cs="Times New Roman"/>
          <w:bCs/>
          <w:szCs w:val="24"/>
        </w:rPr>
        <w:t>(No 66)</w:t>
      </w:r>
    </w:p>
    <w:p w14:paraId="4B1594D4" w14:textId="7066872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good</w:t>
      </w:r>
      <w:r w:rsidR="009B2024">
        <w:rPr>
          <w:rFonts w:cs="Times New Roman"/>
          <w:bCs/>
          <w:szCs w:val="24"/>
        </w:rPr>
        <w:t xml:space="preserve">.  </w:t>
      </w:r>
      <w:r w:rsidRPr="00A60056">
        <w:rPr>
          <w:rFonts w:cs="Times New Roman"/>
          <w:bCs/>
          <w:szCs w:val="24"/>
        </w:rPr>
        <w:t>The fifty years of Mr Taylor</w:t>
      </w:r>
      <w:r w:rsidR="004F26F1">
        <w:rPr>
          <w:rFonts w:cs="Times New Roman"/>
          <w:bCs/>
          <w:szCs w:val="24"/>
        </w:rPr>
        <w:t>’</w:t>
      </w:r>
      <w:r w:rsidRPr="00A60056">
        <w:rPr>
          <w:rFonts w:cs="Times New Roman"/>
          <w:bCs/>
          <w:szCs w:val="24"/>
        </w:rPr>
        <w:t>s ministry related to the local assembly and what is proper to the local assembly: the service of God, administration, relations together; fifty years of volume after volume relating mainly to local conditions</w:t>
      </w:r>
      <w:r w:rsidR="009B2024">
        <w:rPr>
          <w:rFonts w:cs="Times New Roman"/>
          <w:bCs/>
          <w:szCs w:val="24"/>
        </w:rPr>
        <w:t xml:space="preserve">.  </w:t>
      </w:r>
      <w:r w:rsidRPr="00A60056">
        <w:rPr>
          <w:rFonts w:cs="Times New Roman"/>
          <w:bCs/>
          <w:szCs w:val="24"/>
        </w:rPr>
        <w:t>There is no doubt in my mind that Mr Raven had a profound impression of Christ</w:t>
      </w:r>
      <w:r w:rsidR="009B2024">
        <w:rPr>
          <w:rFonts w:cs="Times New Roman"/>
          <w:bCs/>
          <w:szCs w:val="24"/>
        </w:rPr>
        <w:t xml:space="preserve">.  </w:t>
      </w:r>
      <w:r w:rsidRPr="00A60056">
        <w:rPr>
          <w:rFonts w:cs="Times New Roman"/>
          <w:bCs/>
          <w:szCs w:val="24"/>
        </w:rPr>
        <w:t>Read his ministry: it is Christ</w:t>
      </w:r>
      <w:r w:rsidR="009B2024">
        <w:rPr>
          <w:rFonts w:cs="Times New Roman"/>
          <w:bCs/>
          <w:szCs w:val="24"/>
        </w:rPr>
        <w:t xml:space="preserve">.  </w:t>
      </w:r>
      <w:r w:rsidRPr="00A60056">
        <w:rPr>
          <w:rFonts w:cs="Times New Roman"/>
          <w:bCs/>
          <w:szCs w:val="24"/>
        </w:rPr>
        <w:t>Mr Taylor had a profound impression of the assembly; these two go together and we have all that wealth.</w:t>
      </w:r>
    </w:p>
    <w:p w14:paraId="15FB58F8" w14:textId="1B8C9FC0" w:rsidR="00A60056" w:rsidRPr="00A60056" w:rsidRDefault="00A60056" w:rsidP="00A60056">
      <w:pPr>
        <w:spacing w:before="120" w:after="0" w:line="240" w:lineRule="auto"/>
        <w:jc w:val="both"/>
        <w:rPr>
          <w:rFonts w:cs="Times New Roman"/>
          <w:bCs/>
          <w:szCs w:val="24"/>
        </w:rPr>
      </w:pPr>
      <w:r w:rsidRPr="00A60056">
        <w:rPr>
          <w:rFonts w:cs="Times New Roman"/>
          <w:bCs/>
          <w:szCs w:val="24"/>
        </w:rPr>
        <w:t>R.W.F</w:t>
      </w:r>
      <w:r w:rsidR="009B2024">
        <w:rPr>
          <w:rFonts w:cs="Times New Roman"/>
          <w:bCs/>
          <w:szCs w:val="24"/>
        </w:rPr>
        <w:t xml:space="preserve">.  </w:t>
      </w:r>
      <w:r w:rsidRPr="00A60056">
        <w:rPr>
          <w:rFonts w:cs="Times New Roman"/>
          <w:bCs/>
          <w:szCs w:val="24"/>
        </w:rPr>
        <w:t>Is the question now, not how much we know by heart but how much we have in our hearts</w:t>
      </w:r>
      <w:r w:rsidR="003C3CAD">
        <w:rPr>
          <w:rFonts w:cs="Times New Roman"/>
          <w:bCs/>
          <w:szCs w:val="24"/>
        </w:rPr>
        <w:t xml:space="preserve">?  </w:t>
      </w:r>
      <w:r w:rsidR="004F26F1">
        <w:rPr>
          <w:rFonts w:cs="Times New Roman"/>
          <w:bCs/>
          <w:szCs w:val="24"/>
        </w:rPr>
        <w:t>“</w:t>
      </w:r>
      <w:r w:rsidRPr="00A60056">
        <w:rPr>
          <w:rFonts w:cs="Times New Roman"/>
          <w:bCs/>
          <w:szCs w:val="24"/>
        </w:rPr>
        <w:t>Was not our heart burning</w:t>
      </w:r>
      <w:r w:rsidR="00C0066C">
        <w:rPr>
          <w:rFonts w:cs="Times New Roman"/>
          <w:bCs/>
          <w:szCs w:val="24"/>
        </w:rPr>
        <w:t xml:space="preserve"> </w:t>
      </w:r>
      <w:r w:rsidR="00CA5E99">
        <w:rPr>
          <w:rFonts w:cs="Times New Roman"/>
          <w:bCs/>
          <w:szCs w:val="24"/>
        </w:rPr>
        <w:t>...?</w:t>
      </w:r>
      <w:r w:rsidR="004F26F1">
        <w:rPr>
          <w:rFonts w:cs="Times New Roman"/>
          <w:bCs/>
          <w:szCs w:val="24"/>
        </w:rPr>
        <w:t>”</w:t>
      </w:r>
      <w:r w:rsidRPr="00A60056">
        <w:rPr>
          <w:rFonts w:cs="Times New Roman"/>
          <w:bCs/>
          <w:szCs w:val="24"/>
        </w:rPr>
        <w:t xml:space="preserve">, and the Lord raises the question: </w:t>
      </w:r>
      <w:r w:rsidR="004F26F1">
        <w:rPr>
          <w:rFonts w:cs="Times New Roman"/>
          <w:bCs/>
          <w:szCs w:val="24"/>
        </w:rPr>
        <w:t>“</w:t>
      </w:r>
      <w:r w:rsidRPr="00A60056">
        <w:rPr>
          <w:rFonts w:cs="Times New Roman"/>
          <w:bCs/>
          <w:szCs w:val="24"/>
        </w:rPr>
        <w:t>why are thoughts rising in your hearts?</w:t>
      </w:r>
      <w:r w:rsidR="004F26F1">
        <w:rPr>
          <w:rFonts w:cs="Times New Roman"/>
          <w:bCs/>
          <w:szCs w:val="24"/>
        </w:rPr>
        <w:t>”</w:t>
      </w:r>
      <w:r w:rsidR="009B2024">
        <w:rPr>
          <w:rFonts w:cs="Times New Roman"/>
          <w:bCs/>
          <w:szCs w:val="24"/>
        </w:rPr>
        <w:t xml:space="preserve">.  </w:t>
      </w:r>
      <w:r w:rsidRPr="00A60056">
        <w:rPr>
          <w:rFonts w:cs="Times New Roman"/>
          <w:bCs/>
          <w:szCs w:val="24"/>
        </w:rPr>
        <w:t>Is it a question of the love of the truth</w:t>
      </w:r>
      <w:r w:rsidR="003C3CAD">
        <w:rPr>
          <w:rFonts w:cs="Times New Roman"/>
          <w:bCs/>
          <w:szCs w:val="24"/>
        </w:rPr>
        <w:t xml:space="preserve">?  </w:t>
      </w:r>
    </w:p>
    <w:p w14:paraId="6690CE4D" w14:textId="1B0D8482"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How much are we formed by what the Lord has so lavishly given us</w:t>
      </w:r>
      <w:r w:rsidR="003C3CAD">
        <w:rPr>
          <w:rFonts w:cs="Times New Roman"/>
          <w:bCs/>
          <w:szCs w:val="24"/>
        </w:rPr>
        <w:t xml:space="preserve">?  </w:t>
      </w:r>
      <w:r w:rsidRPr="00A60056">
        <w:rPr>
          <w:rFonts w:cs="Times New Roman"/>
          <w:bCs/>
          <w:szCs w:val="24"/>
        </w:rPr>
        <w:t xml:space="preserve">Now in chapter 12 of John the Lord came, </w:t>
      </w:r>
      <w:r w:rsidR="004F26F1">
        <w:rPr>
          <w:rFonts w:cs="Times New Roman"/>
          <w:bCs/>
          <w:szCs w:val="24"/>
        </w:rPr>
        <w:t>“</w:t>
      </w:r>
      <w:r w:rsidRPr="00A60056">
        <w:rPr>
          <w:rFonts w:cs="Times New Roman"/>
          <w:bCs/>
          <w:szCs w:val="24"/>
        </w:rPr>
        <w:t>came to Bethany</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end of Matthew says </w:t>
      </w:r>
      <w:r w:rsidR="004F26F1">
        <w:rPr>
          <w:rFonts w:cs="Times New Roman"/>
          <w:bCs/>
          <w:szCs w:val="24"/>
        </w:rPr>
        <w:t>“</w:t>
      </w:r>
      <w:r w:rsidRPr="00A60056">
        <w:rPr>
          <w:rFonts w:cs="Times New Roman"/>
          <w:bCs/>
          <w:szCs w:val="24"/>
        </w:rPr>
        <w:t>being in Bethany</w:t>
      </w:r>
      <w:r w:rsidR="004F26F1">
        <w:rPr>
          <w:rFonts w:cs="Times New Roman"/>
          <w:bCs/>
          <w:szCs w:val="24"/>
        </w:rPr>
        <w:t>”</w:t>
      </w:r>
      <w:r w:rsidRPr="00A60056">
        <w:rPr>
          <w:rFonts w:cs="Times New Roman"/>
          <w:bCs/>
          <w:szCs w:val="24"/>
        </w:rPr>
        <w:t xml:space="preserve"> (chap 26: 6), and in Mark it is </w:t>
      </w:r>
      <w:r w:rsidR="004F26F1">
        <w:rPr>
          <w:rFonts w:cs="Times New Roman"/>
          <w:bCs/>
          <w:szCs w:val="24"/>
        </w:rPr>
        <w:t>“</w:t>
      </w:r>
      <w:r w:rsidRPr="00A60056">
        <w:rPr>
          <w:rFonts w:cs="Times New Roman"/>
          <w:bCs/>
          <w:szCs w:val="24"/>
        </w:rPr>
        <w:t>when he was in Bethany</w:t>
      </w:r>
      <w:r w:rsidR="004F26F1">
        <w:rPr>
          <w:rFonts w:cs="Times New Roman"/>
          <w:bCs/>
          <w:szCs w:val="24"/>
        </w:rPr>
        <w:t>”</w:t>
      </w:r>
      <w:r w:rsidRPr="00A60056">
        <w:rPr>
          <w:rFonts w:cs="Times New Roman"/>
          <w:bCs/>
          <w:szCs w:val="24"/>
        </w:rPr>
        <w:t xml:space="preserve"> (chap 14: 3); He happened to be there</w:t>
      </w:r>
      <w:r w:rsidR="009B2024">
        <w:rPr>
          <w:rFonts w:cs="Times New Roman"/>
          <w:bCs/>
          <w:szCs w:val="24"/>
        </w:rPr>
        <w:t xml:space="preserve">.  </w:t>
      </w:r>
      <w:r w:rsidRPr="00A60056">
        <w:rPr>
          <w:rFonts w:cs="Times New Roman"/>
          <w:bCs/>
          <w:szCs w:val="24"/>
        </w:rPr>
        <w:t>But here we read that He came to Bethany, came to these persons in this locality, and it would seem that they did everything</w:t>
      </w:r>
      <w:r w:rsidR="009B2024">
        <w:rPr>
          <w:rFonts w:cs="Times New Roman"/>
          <w:bCs/>
          <w:szCs w:val="24"/>
        </w:rPr>
        <w:t xml:space="preserve">.  </w:t>
      </w:r>
      <w:r w:rsidRPr="00A60056">
        <w:rPr>
          <w:rFonts w:cs="Times New Roman"/>
          <w:bCs/>
          <w:szCs w:val="24"/>
        </w:rPr>
        <w:t>The Lord was the object of their attention and their activity in this place</w:t>
      </w:r>
      <w:r w:rsidR="009B2024">
        <w:rPr>
          <w:rFonts w:cs="Times New Roman"/>
          <w:bCs/>
          <w:szCs w:val="24"/>
        </w:rPr>
        <w:t xml:space="preserve">.  </w:t>
      </w:r>
      <w:r w:rsidRPr="00A60056">
        <w:rPr>
          <w:rFonts w:cs="Times New Roman"/>
          <w:bCs/>
          <w:szCs w:val="24"/>
        </w:rPr>
        <w:t>We need to think of this, that while we appreciate being the subjects of the Lord</w:t>
      </w:r>
      <w:r w:rsidR="004F26F1">
        <w:rPr>
          <w:rFonts w:cs="Times New Roman"/>
          <w:bCs/>
          <w:szCs w:val="24"/>
        </w:rPr>
        <w:t>’</w:t>
      </w:r>
      <w:r w:rsidRPr="00A60056">
        <w:rPr>
          <w:rFonts w:cs="Times New Roman"/>
          <w:bCs/>
          <w:szCs w:val="24"/>
        </w:rPr>
        <w:t>s interest, He is to be the object of our interest and our response, as we have here</w:t>
      </w:r>
      <w:r w:rsidR="009B2024">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they made him a supper</w:t>
      </w:r>
      <w:r w:rsidR="004F26F1">
        <w:rPr>
          <w:rFonts w:cs="Times New Roman"/>
          <w:bCs/>
          <w:szCs w:val="24"/>
        </w:rPr>
        <w:t>”</w:t>
      </w:r>
      <w:r w:rsidR="009B2024">
        <w:rPr>
          <w:rFonts w:cs="Times New Roman"/>
          <w:bCs/>
          <w:szCs w:val="24"/>
        </w:rPr>
        <w:t xml:space="preserve">.  </w:t>
      </w:r>
      <w:r w:rsidRPr="00A60056">
        <w:rPr>
          <w:rFonts w:cs="Times New Roman"/>
          <w:bCs/>
          <w:szCs w:val="24"/>
        </w:rPr>
        <w:t>There is no word about what the Lord says or what the Lord does</w:t>
      </w:r>
      <w:r w:rsidR="009B2024">
        <w:rPr>
          <w:rFonts w:cs="Times New Roman"/>
          <w:bCs/>
          <w:szCs w:val="24"/>
        </w:rPr>
        <w:t xml:space="preserve">.  </w:t>
      </w:r>
      <w:r w:rsidRPr="00A60056">
        <w:rPr>
          <w:rFonts w:cs="Times New Roman"/>
          <w:bCs/>
          <w:szCs w:val="24"/>
        </w:rPr>
        <w:t>They do it, it is their appreciation of Him being manifested here</w:t>
      </w:r>
      <w:r w:rsidR="009B2024">
        <w:rPr>
          <w:rFonts w:cs="Times New Roman"/>
          <w:bCs/>
          <w:szCs w:val="24"/>
        </w:rPr>
        <w:t xml:space="preserve">.  </w:t>
      </w:r>
      <w:r w:rsidR="004F26F1">
        <w:rPr>
          <w:rFonts w:cs="Times New Roman"/>
          <w:bCs/>
          <w:szCs w:val="24"/>
        </w:rPr>
        <w:t>“</w:t>
      </w:r>
      <w:r w:rsidRPr="00A60056">
        <w:rPr>
          <w:rFonts w:cs="Times New Roman"/>
          <w:bCs/>
          <w:szCs w:val="24"/>
        </w:rPr>
        <w:t>Martha served, but Lazarus was one of those at table with him</w:t>
      </w:r>
      <w:r w:rsidR="009B2024">
        <w:rPr>
          <w:rFonts w:cs="Times New Roman"/>
          <w:bCs/>
          <w:szCs w:val="24"/>
        </w:rPr>
        <w:t xml:space="preserve">.  </w:t>
      </w:r>
      <w:r w:rsidRPr="00A60056">
        <w:rPr>
          <w:rFonts w:cs="Times New Roman"/>
          <w:bCs/>
          <w:szCs w:val="24"/>
        </w:rPr>
        <w:t>Mary therefore, having taken a pound of ointment</w:t>
      </w:r>
      <w:r w:rsidR="004F26F1">
        <w:rPr>
          <w:rFonts w:cs="Times New Roman"/>
          <w:bCs/>
          <w:szCs w:val="24"/>
        </w:rPr>
        <w:t>”</w:t>
      </w:r>
      <w:r w:rsidRPr="00A60056">
        <w:rPr>
          <w:rFonts w:cs="Times New Roman"/>
          <w:bCs/>
          <w:szCs w:val="24"/>
        </w:rPr>
        <w:t xml:space="preserve"> and so on; it is what they did</w:t>
      </w:r>
      <w:r w:rsidR="009B2024">
        <w:rPr>
          <w:rFonts w:cs="Times New Roman"/>
          <w:bCs/>
          <w:szCs w:val="24"/>
        </w:rPr>
        <w:t xml:space="preserve">.  </w:t>
      </w:r>
      <w:r w:rsidRPr="00A60056">
        <w:rPr>
          <w:rFonts w:cs="Times New Roman"/>
          <w:bCs/>
          <w:szCs w:val="24"/>
        </w:rPr>
        <w:t>When the Lord comes to us, is He not worthy of our attention and our response in a full-hearted way</w:t>
      </w:r>
      <w:r w:rsidR="003C3CAD">
        <w:rPr>
          <w:rFonts w:cs="Times New Roman"/>
          <w:bCs/>
          <w:szCs w:val="24"/>
        </w:rPr>
        <w:t xml:space="preserve">?  </w:t>
      </w:r>
    </w:p>
    <w:p w14:paraId="5C474041" w14:textId="558D157F"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D.J.H</w:t>
      </w:r>
      <w:r w:rsidR="009B2024">
        <w:rPr>
          <w:rFonts w:cs="Times New Roman"/>
          <w:bCs/>
          <w:szCs w:val="24"/>
        </w:rPr>
        <w:t xml:space="preserve">.  </w:t>
      </w:r>
      <w:r w:rsidRPr="00A60056">
        <w:rPr>
          <w:rFonts w:cs="Times New Roman"/>
          <w:bCs/>
          <w:szCs w:val="24"/>
        </w:rPr>
        <w:t>So Lazarus was one of those at table with Him</w:t>
      </w:r>
      <w:r w:rsidR="009B2024">
        <w:rPr>
          <w:rFonts w:cs="Times New Roman"/>
          <w:bCs/>
          <w:szCs w:val="24"/>
        </w:rPr>
        <w:t xml:space="preserve">.  </w:t>
      </w:r>
      <w:r w:rsidRPr="00A60056">
        <w:rPr>
          <w:rFonts w:cs="Times New Roman"/>
          <w:bCs/>
          <w:szCs w:val="24"/>
        </w:rPr>
        <w:t>There were others there but Lazarus was with Him</w:t>
      </w:r>
      <w:r w:rsidR="009B2024">
        <w:rPr>
          <w:rFonts w:cs="Times New Roman"/>
          <w:bCs/>
          <w:szCs w:val="24"/>
        </w:rPr>
        <w:t xml:space="preserve">.  </w:t>
      </w:r>
      <w:r w:rsidRPr="00A60056">
        <w:rPr>
          <w:rFonts w:cs="Times New Roman"/>
          <w:bCs/>
          <w:szCs w:val="24"/>
        </w:rPr>
        <w:t>Should we be with Him, do you think</w:t>
      </w:r>
      <w:r w:rsidR="003C3CAD">
        <w:rPr>
          <w:rFonts w:cs="Times New Roman"/>
          <w:bCs/>
          <w:szCs w:val="24"/>
        </w:rPr>
        <w:t xml:space="preserve">?  </w:t>
      </w:r>
    </w:p>
    <w:p w14:paraId="3478E71D" w14:textId="70977FE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It is the result of chapter 11</w:t>
      </w:r>
      <w:r w:rsidR="009B2024">
        <w:rPr>
          <w:rFonts w:cs="Times New Roman"/>
          <w:bCs/>
          <w:szCs w:val="24"/>
        </w:rPr>
        <w:t xml:space="preserve">.  </w:t>
      </w:r>
      <w:r w:rsidRPr="00A60056">
        <w:rPr>
          <w:rFonts w:cs="Times New Roman"/>
          <w:bCs/>
          <w:szCs w:val="24"/>
        </w:rPr>
        <w:t>They were the subjects of the Lord</w:t>
      </w:r>
      <w:r w:rsidR="004F26F1">
        <w:rPr>
          <w:rFonts w:cs="Times New Roman"/>
          <w:bCs/>
          <w:szCs w:val="24"/>
        </w:rPr>
        <w:t>’</w:t>
      </w:r>
      <w:r w:rsidRPr="00A60056">
        <w:rPr>
          <w:rFonts w:cs="Times New Roman"/>
          <w:bCs/>
          <w:szCs w:val="24"/>
        </w:rPr>
        <w:t>s affection and His interest all through chapter 11 but in chapter 12 there is a result for Him</w:t>
      </w:r>
      <w:r w:rsidR="009B2024">
        <w:rPr>
          <w:rFonts w:cs="Times New Roman"/>
          <w:bCs/>
          <w:szCs w:val="24"/>
        </w:rPr>
        <w:t xml:space="preserve">.  </w:t>
      </w:r>
      <w:r w:rsidRPr="00A60056">
        <w:rPr>
          <w:rFonts w:cs="Times New Roman"/>
          <w:bCs/>
          <w:szCs w:val="24"/>
        </w:rPr>
        <w:t>He is the object of their attention and activity.</w:t>
      </w:r>
    </w:p>
    <w:p w14:paraId="1D4713C9" w14:textId="7C9E9A3D"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Yes, I was thinking of what was said earlier, that if He came into the midst our eyes would be on Him; we would lose sight of one another in that sense</w:t>
      </w:r>
      <w:r w:rsidR="009B2024">
        <w:rPr>
          <w:rFonts w:cs="Times New Roman"/>
          <w:bCs/>
          <w:szCs w:val="24"/>
        </w:rPr>
        <w:t xml:space="preserve">.  </w:t>
      </w:r>
      <w:r w:rsidRPr="00A60056">
        <w:rPr>
          <w:rFonts w:cs="Times New Roman"/>
          <w:bCs/>
          <w:szCs w:val="24"/>
        </w:rPr>
        <w:t>Lazarus was just with Him.</w:t>
      </w:r>
    </w:p>
    <w:p w14:paraId="4ACECE1A" w14:textId="1B025C4C"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They would have had to have this outlook all the time, would they not, not just on the occasion when the Lord came in</w:t>
      </w:r>
      <w:r w:rsidR="003C3CAD">
        <w:rPr>
          <w:rFonts w:cs="Times New Roman"/>
          <w:bCs/>
          <w:szCs w:val="24"/>
        </w:rPr>
        <w:t xml:space="preserve">?  </w:t>
      </w:r>
      <w:r w:rsidRPr="00A60056">
        <w:rPr>
          <w:rFonts w:cs="Times New Roman"/>
          <w:bCs/>
          <w:szCs w:val="24"/>
        </w:rPr>
        <w:t>There must have been a degree of preparation</w:t>
      </w:r>
      <w:r w:rsidR="009B2024">
        <w:rPr>
          <w:rFonts w:cs="Times New Roman"/>
          <w:bCs/>
          <w:szCs w:val="24"/>
        </w:rPr>
        <w:t xml:space="preserve">.  </w:t>
      </w:r>
      <w:r w:rsidRPr="00A60056">
        <w:rPr>
          <w:rFonts w:cs="Times New Roman"/>
          <w:bCs/>
          <w:szCs w:val="24"/>
        </w:rPr>
        <w:t>Mary would have had Him as an object before He actually came, and Martha invited Him because she wanted Him.</w:t>
      </w:r>
    </w:p>
    <w:p w14:paraId="7AC58B3E" w14:textId="1C7C7A9E" w:rsidR="00A60056" w:rsidRPr="00A60056" w:rsidRDefault="00A60056" w:rsidP="00A60056">
      <w:pPr>
        <w:spacing w:before="120" w:after="0" w:line="240" w:lineRule="auto"/>
        <w:jc w:val="both"/>
        <w:rPr>
          <w:rFonts w:cs="Times New Roman"/>
          <w:bCs/>
          <w:szCs w:val="24"/>
        </w:rPr>
      </w:pPr>
      <w:r w:rsidRPr="00A60056">
        <w:rPr>
          <w:rFonts w:cs="Times New Roman"/>
          <w:bCs/>
          <w:szCs w:val="24"/>
        </w:rPr>
        <w:t>W.J.R.B</w:t>
      </w:r>
      <w:r w:rsidR="009B2024">
        <w:rPr>
          <w:rFonts w:cs="Times New Roman"/>
          <w:bCs/>
          <w:szCs w:val="24"/>
        </w:rPr>
        <w:t xml:space="preserve">.  </w:t>
      </w:r>
      <w:r w:rsidRPr="00A60056">
        <w:rPr>
          <w:rFonts w:cs="Times New Roman"/>
          <w:bCs/>
          <w:szCs w:val="24"/>
        </w:rPr>
        <w:t>Does death have a peculiar bearing on us</w:t>
      </w:r>
      <w:r w:rsidR="003C3CAD">
        <w:rPr>
          <w:rFonts w:cs="Times New Roman"/>
          <w:bCs/>
          <w:szCs w:val="24"/>
        </w:rPr>
        <w:t xml:space="preserve">?  </w:t>
      </w:r>
      <w:r w:rsidRPr="00A60056">
        <w:rPr>
          <w:rFonts w:cs="Times New Roman"/>
          <w:bCs/>
          <w:szCs w:val="24"/>
        </w:rPr>
        <w:t>If you have a brother sitting next to you, and the next week he has been taken, it has a profound effect upon you.</w:t>
      </w:r>
    </w:p>
    <w:p w14:paraId="077BB486" w14:textId="12ED5D2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have just had experiences like that in our city, of much illness and the Lord taking two</w:t>
      </w:r>
      <w:r w:rsidR="009B2024">
        <w:rPr>
          <w:rFonts w:cs="Times New Roman"/>
          <w:bCs/>
          <w:szCs w:val="24"/>
        </w:rPr>
        <w:t xml:space="preserve">.  </w:t>
      </w:r>
      <w:r w:rsidRPr="00A60056">
        <w:rPr>
          <w:rFonts w:cs="Times New Roman"/>
          <w:bCs/>
          <w:szCs w:val="24"/>
        </w:rPr>
        <w:t>We had a double burial last Tuesday, but I think I can say the effect is that it has put us together in affection and appreciation for one another, just as these persons were here, they were together in their activities</w:t>
      </w:r>
      <w:r w:rsidR="009B2024">
        <w:rPr>
          <w:rFonts w:cs="Times New Roman"/>
          <w:bCs/>
          <w:szCs w:val="24"/>
        </w:rPr>
        <w:t xml:space="preserve">.  </w:t>
      </w:r>
      <w:r w:rsidRPr="00A60056">
        <w:rPr>
          <w:rFonts w:cs="Times New Roman"/>
          <w:bCs/>
          <w:szCs w:val="24"/>
        </w:rPr>
        <w:t>We can pass through other kinds of exercises where we might not be of one mind, but the Lord</w:t>
      </w:r>
      <w:r w:rsidR="004F26F1">
        <w:rPr>
          <w:rFonts w:cs="Times New Roman"/>
          <w:bCs/>
          <w:szCs w:val="24"/>
        </w:rPr>
        <w:t>’</w:t>
      </w:r>
      <w:r w:rsidRPr="00A60056">
        <w:rPr>
          <w:rFonts w:cs="Times New Roman"/>
          <w:bCs/>
          <w:szCs w:val="24"/>
        </w:rPr>
        <w:t>s dealings with us would have in mind putting us together.</w:t>
      </w:r>
    </w:p>
    <w:p w14:paraId="2FC93AD8" w14:textId="7EFB8B0F"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It does not say that Martha had much service here</w:t>
      </w:r>
      <w:r w:rsidR="009B2024">
        <w:rPr>
          <w:rFonts w:cs="Times New Roman"/>
          <w:bCs/>
          <w:szCs w:val="24"/>
        </w:rPr>
        <w:t xml:space="preserve">.  </w:t>
      </w:r>
      <w:r w:rsidRPr="00A60056">
        <w:rPr>
          <w:rFonts w:cs="Times New Roman"/>
          <w:bCs/>
          <w:szCs w:val="24"/>
        </w:rPr>
        <w:t>I wondered if that suggested a greater sense of readiness on her part, so that all the work that might have been a burden had already been completed, and when the Lord came things were ready.</w:t>
      </w:r>
    </w:p>
    <w:p w14:paraId="55E332DB" w14:textId="5336E6D2" w:rsidR="00A60056" w:rsidRPr="00A60056" w:rsidRDefault="00A60056" w:rsidP="00A60056">
      <w:pPr>
        <w:spacing w:before="120" w:after="0" w:line="240" w:lineRule="auto"/>
        <w:jc w:val="both"/>
        <w:rPr>
          <w:rFonts w:cs="Times New Roman"/>
          <w:bCs/>
          <w:szCs w:val="24"/>
        </w:rPr>
      </w:pPr>
      <w:r w:rsidRPr="00A60056">
        <w:rPr>
          <w:rFonts w:cs="Times New Roman"/>
          <w:bCs/>
          <w:szCs w:val="24"/>
        </w:rPr>
        <w:t>P.S.W</w:t>
      </w:r>
      <w:r w:rsidR="009B2024">
        <w:rPr>
          <w:rFonts w:cs="Times New Roman"/>
          <w:bCs/>
          <w:szCs w:val="24"/>
        </w:rPr>
        <w:t xml:space="preserve">.  </w:t>
      </w:r>
      <w:r w:rsidRPr="00A60056">
        <w:rPr>
          <w:rFonts w:cs="Times New Roman"/>
          <w:bCs/>
          <w:szCs w:val="24"/>
        </w:rPr>
        <w:t>The Lord would be the object of Martha</w:t>
      </w:r>
      <w:r w:rsidR="004F26F1">
        <w:rPr>
          <w:rFonts w:cs="Times New Roman"/>
          <w:bCs/>
          <w:szCs w:val="24"/>
        </w:rPr>
        <w:t>’</w:t>
      </w:r>
      <w:r w:rsidRPr="00A60056">
        <w:rPr>
          <w:rFonts w:cs="Times New Roman"/>
          <w:bCs/>
          <w:szCs w:val="24"/>
        </w:rPr>
        <w:t>s service, not her own part in it, and Mary</w:t>
      </w:r>
      <w:r w:rsidR="004F26F1">
        <w:rPr>
          <w:rFonts w:cs="Times New Roman"/>
          <w:bCs/>
          <w:szCs w:val="24"/>
        </w:rPr>
        <w:t>’</w:t>
      </w:r>
      <w:r w:rsidRPr="00A60056">
        <w:rPr>
          <w:rFonts w:cs="Times New Roman"/>
          <w:bCs/>
          <w:szCs w:val="24"/>
        </w:rPr>
        <w:t>s service had the Lord as an object and the result was to affect the whole company, the house was filled.</w:t>
      </w:r>
    </w:p>
    <w:p w14:paraId="0822D2DB" w14:textId="0A3C95C1"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Had they not all proved the individual service of the Lord in chapter 11, not just as a family but each one</w:t>
      </w:r>
      <w:r w:rsidR="003C3CAD">
        <w:rPr>
          <w:rFonts w:cs="Times New Roman"/>
          <w:bCs/>
          <w:szCs w:val="24"/>
        </w:rPr>
        <w:t xml:space="preserve">?  </w:t>
      </w:r>
    </w:p>
    <w:p w14:paraId="3AFFC020" w14:textId="1824CDB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They had indeed, because the Lord had His own touch with Martha and with Mary, and of course distinctively with Lazarus</w:t>
      </w:r>
      <w:r w:rsidR="009B2024">
        <w:rPr>
          <w:rFonts w:cs="Times New Roman"/>
          <w:bCs/>
          <w:szCs w:val="24"/>
        </w:rPr>
        <w:t xml:space="preserve">.  </w:t>
      </w:r>
      <w:r w:rsidRPr="00A60056">
        <w:rPr>
          <w:rFonts w:cs="Times New Roman"/>
          <w:bCs/>
          <w:szCs w:val="24"/>
        </w:rPr>
        <w:t xml:space="preserve">I know this is </w:t>
      </w:r>
      <w:r w:rsidRPr="00A60056">
        <w:rPr>
          <w:rFonts w:cs="Times New Roman"/>
          <w:bCs/>
          <w:szCs w:val="24"/>
        </w:rPr>
        <w:lastRenderedPageBreak/>
        <w:t>a resurrection scene it does not go as high as John 20, but we are speaking of this setting of the Lord being the object and the Lord receiving</w:t>
      </w:r>
      <w:r w:rsidR="009B2024">
        <w:rPr>
          <w:rFonts w:cs="Times New Roman"/>
          <w:bCs/>
          <w:szCs w:val="24"/>
        </w:rPr>
        <w:t xml:space="preserve">.  </w:t>
      </w:r>
      <w:r w:rsidRPr="00A60056">
        <w:rPr>
          <w:rFonts w:cs="Times New Roman"/>
          <w:bCs/>
          <w:szCs w:val="24"/>
        </w:rPr>
        <w:t>The Lord caters for us in a very full way but we have the privilege of catering for Him and that is what they do here.</w:t>
      </w:r>
    </w:p>
    <w:p w14:paraId="007A57AE" w14:textId="0F63967C"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Even if this is not on the level of John 20 does it not stimulate us to be all we can for the Lord at the level at which we are</w:t>
      </w:r>
      <w:r w:rsidR="003C3CAD">
        <w:rPr>
          <w:rFonts w:cs="Times New Roman"/>
          <w:bCs/>
          <w:szCs w:val="24"/>
        </w:rPr>
        <w:t xml:space="preserve">?  </w:t>
      </w:r>
    </w:p>
    <w:p w14:paraId="70826FB2" w14:textId="22AEEB3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exactly what is in mind.</w:t>
      </w:r>
    </w:p>
    <w:p w14:paraId="5703F66D" w14:textId="57576CB2"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Would there be a difference between servile service and love service</w:t>
      </w:r>
      <w:r w:rsidR="003C3CAD">
        <w:rPr>
          <w:rFonts w:cs="Times New Roman"/>
          <w:bCs/>
          <w:szCs w:val="24"/>
        </w:rPr>
        <w:t xml:space="preserve">?  </w:t>
      </w:r>
    </w:p>
    <w:p w14:paraId="4E11953B" w14:textId="0B8C9DF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This is love service, service with the Lord Jesus as the object.</w:t>
      </w:r>
    </w:p>
    <w:p w14:paraId="1396C5EA" w14:textId="49F8D349"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In Luke 10 there is a little bit of servile service with Martha but here love takes its place.</w:t>
      </w:r>
    </w:p>
    <w:p w14:paraId="1A334E71" w14:textId="5FFC691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The Lord brought about this change, and is He not worthy of receiving from us increasingly</w:t>
      </w:r>
      <w:r w:rsidR="003C3CAD">
        <w:rPr>
          <w:rFonts w:cs="Times New Roman"/>
          <w:bCs/>
          <w:szCs w:val="24"/>
        </w:rPr>
        <w:t xml:space="preserve">?  </w:t>
      </w:r>
    </w:p>
    <w:p w14:paraId="3D5513E0" w14:textId="01FFBCB4"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 xml:space="preserve">Is it of some interest that before what any one of the three named ones does or how Lazarus is placed, there is this general statement </w:t>
      </w:r>
      <w:r w:rsidR="004F26F1">
        <w:rPr>
          <w:rFonts w:cs="Times New Roman"/>
          <w:bCs/>
          <w:szCs w:val="24"/>
        </w:rPr>
        <w:t>“</w:t>
      </w:r>
      <w:r w:rsidRPr="00A60056">
        <w:rPr>
          <w:rFonts w:cs="Times New Roman"/>
          <w:bCs/>
          <w:szCs w:val="24"/>
        </w:rPr>
        <w:t>There therefore they</w:t>
      </w:r>
      <w:r w:rsidR="004F26F1">
        <w:rPr>
          <w:rFonts w:cs="Times New Roman"/>
          <w:bCs/>
          <w:szCs w:val="24"/>
        </w:rPr>
        <w:t>”</w:t>
      </w:r>
      <w:r w:rsidRPr="00A60056">
        <w:rPr>
          <w:rFonts w:cs="Times New Roman"/>
          <w:bCs/>
          <w:szCs w:val="24"/>
        </w:rPr>
        <w:t xml:space="preserve">, without saying who the </w:t>
      </w:r>
      <w:r w:rsidR="004F26F1">
        <w:rPr>
          <w:rFonts w:cs="Times New Roman"/>
          <w:bCs/>
          <w:szCs w:val="24"/>
        </w:rPr>
        <w:t>‘</w:t>
      </w:r>
      <w:r w:rsidRPr="00A60056">
        <w:rPr>
          <w:rFonts w:cs="Times New Roman"/>
          <w:bCs/>
          <w:szCs w:val="24"/>
        </w:rPr>
        <w:t>they</w:t>
      </w:r>
      <w:r w:rsidR="004F26F1">
        <w:rPr>
          <w:rFonts w:cs="Times New Roman"/>
          <w:bCs/>
          <w:szCs w:val="24"/>
        </w:rPr>
        <w:t>’</w:t>
      </w:r>
      <w:r w:rsidRPr="00A60056">
        <w:rPr>
          <w:rFonts w:cs="Times New Roman"/>
          <w:bCs/>
          <w:szCs w:val="24"/>
        </w:rPr>
        <w:t xml:space="preserve"> are, which is a very wide expression into which we all can come</w:t>
      </w:r>
      <w:r w:rsidR="003C3CAD">
        <w:rPr>
          <w:rFonts w:cs="Times New Roman"/>
          <w:bCs/>
          <w:szCs w:val="24"/>
        </w:rPr>
        <w:t xml:space="preserve">?  </w:t>
      </w:r>
    </w:p>
    <w:p w14:paraId="03E85584" w14:textId="6BDA736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It is a collective matter</w:t>
      </w:r>
      <w:r w:rsidR="009B2024">
        <w:rPr>
          <w:rFonts w:cs="Times New Roman"/>
          <w:bCs/>
          <w:szCs w:val="24"/>
        </w:rPr>
        <w:t xml:space="preserve">.  </w:t>
      </w:r>
      <w:r w:rsidRPr="00A60056">
        <w:rPr>
          <w:rFonts w:cs="Times New Roman"/>
          <w:bCs/>
          <w:szCs w:val="24"/>
        </w:rPr>
        <w:t>We are all the subjects of the Lord</w:t>
      </w:r>
      <w:r w:rsidR="004F26F1">
        <w:rPr>
          <w:rFonts w:cs="Times New Roman"/>
          <w:bCs/>
          <w:szCs w:val="24"/>
        </w:rPr>
        <w:t>’</w:t>
      </w:r>
      <w:r w:rsidRPr="00A60056">
        <w:rPr>
          <w:rFonts w:cs="Times New Roman"/>
          <w:bCs/>
          <w:szCs w:val="24"/>
        </w:rPr>
        <w:t>s intense interest</w:t>
      </w:r>
      <w:r w:rsidR="009B2024">
        <w:rPr>
          <w:rFonts w:cs="Times New Roman"/>
          <w:bCs/>
          <w:szCs w:val="24"/>
        </w:rPr>
        <w:t xml:space="preserve">.  </w:t>
      </w:r>
      <w:r w:rsidRPr="00A60056">
        <w:rPr>
          <w:rFonts w:cs="Times New Roman"/>
          <w:bCs/>
          <w:szCs w:val="24"/>
        </w:rPr>
        <w:t>Where we come short sometimes is that the Lord is not sufficiently the object of our activities.</w:t>
      </w:r>
    </w:p>
    <w:p w14:paraId="032553F7" w14:textId="0F3374F3" w:rsidR="00A60056" w:rsidRPr="00A60056" w:rsidRDefault="00A60056" w:rsidP="00A60056">
      <w:pPr>
        <w:spacing w:before="120" w:after="0" w:line="240" w:lineRule="auto"/>
        <w:jc w:val="both"/>
        <w:rPr>
          <w:rFonts w:cs="Times New Roman"/>
          <w:bCs/>
          <w:szCs w:val="24"/>
        </w:rPr>
      </w:pPr>
      <w:r w:rsidRPr="00A60056">
        <w:rPr>
          <w:rFonts w:cs="Times New Roman"/>
          <w:bCs/>
          <w:szCs w:val="24"/>
        </w:rPr>
        <w:t>J.S.P</w:t>
      </w:r>
      <w:r w:rsidR="009B2024">
        <w:rPr>
          <w:rFonts w:cs="Times New Roman"/>
          <w:bCs/>
          <w:szCs w:val="24"/>
        </w:rPr>
        <w:t xml:space="preserve">.  </w:t>
      </w:r>
      <w:r w:rsidRPr="00A60056">
        <w:rPr>
          <w:rFonts w:cs="Times New Roman"/>
          <w:bCs/>
          <w:szCs w:val="24"/>
        </w:rPr>
        <w:t>Would it be right to suggest too that the way in which Mary moves in this chapter follows on the sitting at His feet and hearing His word (see Luke 10: 39) and would that be a stimulus to us to be more occupied with Himself in order that there might be for Him that which is wrought out in us</w:t>
      </w:r>
      <w:r w:rsidR="003C3CAD">
        <w:rPr>
          <w:rFonts w:cs="Times New Roman"/>
          <w:bCs/>
          <w:szCs w:val="24"/>
        </w:rPr>
        <w:t xml:space="preserve">?  </w:t>
      </w:r>
    </w:p>
    <w:p w14:paraId="4A12E83F" w14:textId="3D428755"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must be so, for where did Mary get this substance</w:t>
      </w:r>
      <w:r w:rsidR="003C3CAD">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Mary therefore, having taken a pound of ointment</w:t>
      </w:r>
      <w:r w:rsidR="004F26F1">
        <w:rPr>
          <w:rFonts w:cs="Times New Roman"/>
          <w:bCs/>
          <w:szCs w:val="24"/>
        </w:rPr>
        <w:t>”</w:t>
      </w:r>
      <w:r w:rsidRPr="00A60056">
        <w:rPr>
          <w:rFonts w:cs="Times New Roman"/>
          <w:bCs/>
          <w:szCs w:val="24"/>
        </w:rPr>
        <w:t>; she must have had it.</w:t>
      </w:r>
    </w:p>
    <w:p w14:paraId="52649799" w14:textId="2C37E8B4" w:rsidR="00A60056" w:rsidRPr="00A60056" w:rsidRDefault="00A60056" w:rsidP="00A60056">
      <w:pPr>
        <w:spacing w:before="120" w:after="0" w:line="240" w:lineRule="auto"/>
        <w:jc w:val="both"/>
        <w:rPr>
          <w:rFonts w:cs="Times New Roman"/>
          <w:bCs/>
          <w:szCs w:val="24"/>
        </w:rPr>
      </w:pPr>
      <w:r w:rsidRPr="00A60056">
        <w:rPr>
          <w:rFonts w:cs="Times New Roman"/>
          <w:bCs/>
          <w:szCs w:val="24"/>
        </w:rPr>
        <w:t>J.S.P</w:t>
      </w:r>
      <w:r w:rsidR="009B2024">
        <w:rPr>
          <w:rFonts w:cs="Times New Roman"/>
          <w:bCs/>
          <w:szCs w:val="24"/>
        </w:rPr>
        <w:t xml:space="preserve">.  </w:t>
      </w:r>
      <w:r w:rsidRPr="00A60056">
        <w:rPr>
          <w:rFonts w:cs="Times New Roman"/>
          <w:bCs/>
          <w:szCs w:val="24"/>
        </w:rPr>
        <w:t>I thought she had acquired it in Luke 10.</w:t>
      </w:r>
    </w:p>
    <w:p w14:paraId="7818A9D6" w14:textId="773F75A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 and the personal experience in chapter 11 of John too, it would all be cumulative in Mary</w:t>
      </w:r>
      <w:r w:rsidR="004F26F1">
        <w:rPr>
          <w:rFonts w:cs="Times New Roman"/>
          <w:bCs/>
          <w:szCs w:val="24"/>
        </w:rPr>
        <w:t>’</w:t>
      </w:r>
      <w:r w:rsidRPr="00A60056">
        <w:rPr>
          <w:rFonts w:cs="Times New Roman"/>
          <w:bCs/>
          <w:szCs w:val="24"/>
        </w:rPr>
        <w:t>s soul and appreciation</w:t>
      </w:r>
      <w:r w:rsidR="009B2024">
        <w:rPr>
          <w:rFonts w:cs="Times New Roman"/>
          <w:bCs/>
          <w:szCs w:val="24"/>
        </w:rPr>
        <w:t xml:space="preserve">.  </w:t>
      </w:r>
      <w:r w:rsidRPr="00A60056">
        <w:rPr>
          <w:rFonts w:cs="Times New Roman"/>
          <w:bCs/>
          <w:szCs w:val="24"/>
        </w:rPr>
        <w:t xml:space="preserve">She had the ointment of pure nard of great price and anointed the feet of Jesus and </w:t>
      </w:r>
      <w:r w:rsidRPr="00A60056">
        <w:rPr>
          <w:rFonts w:cs="Times New Roman"/>
          <w:bCs/>
          <w:szCs w:val="24"/>
        </w:rPr>
        <w:lastRenderedPageBreak/>
        <w:t>wiped His feet with her hair which was herself</w:t>
      </w:r>
      <w:r w:rsidR="009B2024">
        <w:rPr>
          <w:rFonts w:cs="Times New Roman"/>
          <w:bCs/>
          <w:szCs w:val="24"/>
        </w:rPr>
        <w:t xml:space="preserve">.  </w:t>
      </w:r>
      <w:r w:rsidRPr="00A60056">
        <w:rPr>
          <w:rFonts w:cs="Times New Roman"/>
          <w:bCs/>
          <w:szCs w:val="24"/>
        </w:rPr>
        <w:t>The house was filled with the odour of the ointment</w:t>
      </w:r>
      <w:r w:rsidR="009B2024">
        <w:rPr>
          <w:rFonts w:cs="Times New Roman"/>
          <w:bCs/>
          <w:szCs w:val="24"/>
        </w:rPr>
        <w:t xml:space="preserve">.  </w:t>
      </w:r>
      <w:r w:rsidRPr="00A60056">
        <w:rPr>
          <w:rFonts w:cs="Times New Roman"/>
          <w:bCs/>
          <w:szCs w:val="24"/>
        </w:rPr>
        <w:t>It is all there in herself; we are to be like this</w:t>
      </w:r>
      <w:r w:rsidR="009B2024">
        <w:rPr>
          <w:rFonts w:cs="Times New Roman"/>
          <w:bCs/>
          <w:szCs w:val="24"/>
        </w:rPr>
        <w:t xml:space="preserve">.  </w:t>
      </w:r>
      <w:r w:rsidRPr="00A60056">
        <w:rPr>
          <w:rFonts w:cs="Times New Roman"/>
          <w:bCs/>
          <w:szCs w:val="24"/>
        </w:rPr>
        <w:t>Experiences we go through, personal sorrows, even church sorrows, are meant to yield this kind of thing.</w:t>
      </w:r>
    </w:p>
    <w:p w14:paraId="65386E1A" w14:textId="0F032241"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So we limit the extent of this scripture if, for instance, we confine it in our minds to the Supper, but do you not think it is a question whether we realise that in a meeting like this there is intended to be something for the Lord and for God</w:t>
      </w:r>
      <w:r w:rsidR="003C3CAD">
        <w:rPr>
          <w:rFonts w:cs="Times New Roman"/>
          <w:bCs/>
          <w:szCs w:val="24"/>
        </w:rPr>
        <w:t xml:space="preserve">?  </w:t>
      </w:r>
    </w:p>
    <w:p w14:paraId="40E4C2EC" w14:textId="3AAC2F20"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What influence we have in the house would be a good exercise</w:t>
      </w:r>
      <w:r w:rsidR="009B2024">
        <w:rPr>
          <w:rFonts w:cs="Times New Roman"/>
          <w:bCs/>
          <w:szCs w:val="24"/>
        </w:rPr>
        <w:t xml:space="preserve">.  </w:t>
      </w:r>
      <w:r w:rsidRPr="00A60056">
        <w:rPr>
          <w:rFonts w:cs="Times New Roman"/>
          <w:bCs/>
          <w:szCs w:val="24"/>
        </w:rPr>
        <w:t>What are we bringing so in that everybody would get the benefit of our appreciation of Christ</w:t>
      </w:r>
      <w:r w:rsidR="003C3CAD">
        <w:rPr>
          <w:rFonts w:cs="Times New Roman"/>
          <w:bCs/>
          <w:szCs w:val="24"/>
        </w:rPr>
        <w:t xml:space="preserve">?  </w:t>
      </w:r>
    </w:p>
    <w:p w14:paraId="2316ABA8" w14:textId="3A518A2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what influence and quality do we bring in</w:t>
      </w:r>
      <w:r w:rsidR="009B2024">
        <w:rPr>
          <w:rFonts w:cs="Times New Roman"/>
          <w:bCs/>
          <w:szCs w:val="24"/>
        </w:rPr>
        <w:t xml:space="preserve">.  </w:t>
      </w:r>
      <w:r w:rsidRPr="00A60056">
        <w:rPr>
          <w:rFonts w:cs="Times New Roman"/>
          <w:bCs/>
          <w:szCs w:val="24"/>
        </w:rPr>
        <w:t>Those of us who are getting older ought to represent this kind of thing specially, because the whole house benefited</w:t>
      </w:r>
      <w:r w:rsidR="009B2024">
        <w:rPr>
          <w:rFonts w:cs="Times New Roman"/>
          <w:bCs/>
          <w:szCs w:val="24"/>
        </w:rPr>
        <w:t xml:space="preserve">.  </w:t>
      </w:r>
      <w:r w:rsidRPr="00A60056">
        <w:rPr>
          <w:rFonts w:cs="Times New Roman"/>
          <w:bCs/>
          <w:szCs w:val="24"/>
        </w:rPr>
        <w:t>That would include young people.</w:t>
      </w:r>
    </w:p>
    <w:p w14:paraId="37C4104B" w14:textId="77777777" w:rsidR="00A60056" w:rsidRPr="00A60056" w:rsidRDefault="00A60056" w:rsidP="00A60056">
      <w:pPr>
        <w:spacing w:before="120" w:after="0" w:line="240" w:lineRule="auto"/>
        <w:jc w:val="both"/>
        <w:rPr>
          <w:rFonts w:cs="Times New Roman"/>
          <w:bCs/>
          <w:szCs w:val="24"/>
        </w:rPr>
      </w:pPr>
    </w:p>
    <w:p w14:paraId="77B1D2ED"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LONDON</w:t>
      </w:r>
    </w:p>
    <w:p w14:paraId="7BF5CB73" w14:textId="2E0E60F7" w:rsidR="00A60056" w:rsidRPr="00A60056" w:rsidRDefault="00A60056" w:rsidP="00A60056">
      <w:pPr>
        <w:spacing w:before="120" w:after="0" w:line="240" w:lineRule="auto"/>
        <w:jc w:val="both"/>
        <w:rPr>
          <w:rFonts w:cs="Times New Roman"/>
          <w:b/>
          <w:szCs w:val="24"/>
        </w:rPr>
      </w:pPr>
      <w:r w:rsidRPr="00A60056">
        <w:rPr>
          <w:rFonts w:cs="Times New Roman"/>
          <w:b/>
          <w:szCs w:val="24"/>
        </w:rPr>
        <w:t>20</w:t>
      </w:r>
      <w:r w:rsidRPr="00A60056">
        <w:rPr>
          <w:rFonts w:cs="Times New Roman"/>
          <w:b/>
          <w:szCs w:val="24"/>
          <w:vertAlign w:val="superscript"/>
        </w:rPr>
        <w:t>th</w:t>
      </w:r>
      <w:r w:rsidRPr="00A60056">
        <w:rPr>
          <w:rFonts w:cs="Times New Roman"/>
          <w:b/>
          <w:szCs w:val="24"/>
        </w:rPr>
        <w:t xml:space="preserve"> November 1983</w:t>
      </w:r>
    </w:p>
    <w:p w14:paraId="1F8AF6A3" w14:textId="77777777" w:rsidR="00A60056" w:rsidRPr="00A60056" w:rsidRDefault="00A60056" w:rsidP="00A60056">
      <w:pPr>
        <w:spacing w:before="120" w:after="0" w:line="240" w:lineRule="auto"/>
        <w:jc w:val="both"/>
        <w:rPr>
          <w:rFonts w:cs="Times New Roman"/>
          <w:bCs/>
          <w:szCs w:val="24"/>
        </w:rPr>
      </w:pPr>
    </w:p>
    <w:p w14:paraId="3124886F"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Key to initials</w:t>
      </w:r>
    </w:p>
    <w:p w14:paraId="6FA21A84" w14:textId="38E0257A" w:rsidR="00F23689" w:rsidRDefault="00A60056" w:rsidP="00F23689">
      <w:pPr>
        <w:spacing w:before="120" w:after="0" w:line="240" w:lineRule="auto"/>
        <w:rPr>
          <w:rFonts w:cs="Times New Roman"/>
          <w:bCs/>
          <w:i/>
          <w:iCs/>
          <w:szCs w:val="24"/>
        </w:rPr>
      </w:pPr>
      <w:r w:rsidRPr="00A60056">
        <w:rPr>
          <w:rFonts w:cs="Times New Roman"/>
          <w:bCs/>
          <w:szCs w:val="24"/>
        </w:rPr>
        <w:t>C.Beale; C.J.G.Brodie, Ealing; W.J.R.Brodie; Ealing; D.A.Burr; E.C.Burr; J.C.Evershed; R.W Flowerdew; D.J.Hutson; H.A.Hutson; E.Oliver; E.Palmer; G.A.Palmer; J.S.Pugh; J.Renton, Edinburgh; A.J.E.Welch; B.W.Ward; P.S.Warren</w:t>
      </w:r>
      <w:r w:rsidRPr="00A60056">
        <w:rPr>
          <w:rFonts w:cs="Times New Roman"/>
          <w:bCs/>
          <w:i/>
          <w:iCs/>
          <w:szCs w:val="24"/>
        </w:rPr>
        <w:t xml:space="preserve"> </w:t>
      </w:r>
    </w:p>
    <w:p w14:paraId="7A9C5B67" w14:textId="1E3EF0A1" w:rsidR="00A60056" w:rsidRDefault="00A60056" w:rsidP="00A60056">
      <w:pPr>
        <w:spacing w:before="120" w:after="0" w:line="240" w:lineRule="auto"/>
        <w:jc w:val="both"/>
        <w:rPr>
          <w:rFonts w:cs="Times New Roman"/>
          <w:bCs/>
          <w:szCs w:val="24"/>
        </w:rPr>
      </w:pPr>
      <w:r w:rsidRPr="00A60056">
        <w:rPr>
          <w:rFonts w:cs="Times New Roman"/>
          <w:bCs/>
          <w:i/>
          <w:iCs/>
          <w:szCs w:val="24"/>
        </w:rPr>
        <w:t>all local unless otherwise stated</w:t>
      </w:r>
    </w:p>
    <w:p w14:paraId="5B6B68BD" w14:textId="77777777" w:rsidR="00A60056" w:rsidRDefault="00A60056" w:rsidP="00A60056">
      <w:pPr>
        <w:spacing w:before="120" w:after="0" w:line="240" w:lineRule="auto"/>
        <w:jc w:val="center"/>
        <w:rPr>
          <w:rFonts w:cs="Times New Roman"/>
          <w:bCs/>
          <w:szCs w:val="24"/>
        </w:rPr>
      </w:pPr>
      <w:r w:rsidRPr="00FD428C">
        <w:rPr>
          <w:rFonts w:cs="Times New Roman"/>
          <w:bCs/>
          <w:szCs w:val="24"/>
        </w:rPr>
        <w:t>_____________________</w:t>
      </w:r>
    </w:p>
    <w:p w14:paraId="42110C59" w14:textId="747D0100" w:rsidR="006143EB" w:rsidRDefault="00891EB5" w:rsidP="00A60056">
      <w:pPr>
        <w:spacing w:before="120" w:after="0" w:line="240" w:lineRule="auto"/>
        <w:jc w:val="both"/>
        <w:rPr>
          <w:rFonts w:cs="Times New Roman"/>
          <w:bCs/>
          <w:szCs w:val="24"/>
        </w:rPr>
      </w:pPr>
      <w:r>
        <w:rPr>
          <w:rFonts w:cs="Times New Roman"/>
          <w:bCs/>
          <w:szCs w:val="24"/>
        </w:rPr>
        <w:br w:type="page"/>
      </w:r>
    </w:p>
    <w:p w14:paraId="304949A0" w14:textId="28D37392" w:rsidR="006143EB" w:rsidRPr="006143EB" w:rsidRDefault="006143EB" w:rsidP="006143EB">
      <w:pPr>
        <w:pStyle w:val="Heading1"/>
      </w:pPr>
      <w:bookmarkStart w:id="98" w:name="_Toc26879143"/>
      <w:bookmarkStart w:id="99" w:name="_Toc35685501"/>
      <w:r w:rsidRPr="006143EB">
        <w:lastRenderedPageBreak/>
        <w:t>THE LORD</w:t>
      </w:r>
      <w:r w:rsidR="004F26F1">
        <w:t>’</w:t>
      </w:r>
      <w:r w:rsidRPr="006143EB">
        <w:t>S VICTORY AND HIS SYMPATHY</w:t>
      </w:r>
      <w:bookmarkEnd w:id="98"/>
      <w:bookmarkEnd w:id="99"/>
    </w:p>
    <w:p w14:paraId="6F7D9E96" w14:textId="77777777" w:rsidR="006143EB" w:rsidRPr="00717CFA" w:rsidRDefault="006143EB" w:rsidP="006143EB">
      <w:pPr>
        <w:spacing w:before="120" w:after="0" w:line="240" w:lineRule="auto"/>
        <w:jc w:val="both"/>
        <w:rPr>
          <w:b/>
          <w:bCs/>
          <w:szCs w:val="24"/>
        </w:rPr>
      </w:pPr>
      <w:r w:rsidRPr="00717CFA">
        <w:rPr>
          <w:b/>
          <w:bCs/>
          <w:szCs w:val="24"/>
        </w:rPr>
        <w:t>Judges 14: 14</w:t>
      </w:r>
    </w:p>
    <w:p w14:paraId="6790AD37" w14:textId="4AF7281D" w:rsidR="006143EB" w:rsidRPr="00717CFA" w:rsidRDefault="006143EB" w:rsidP="006143EB">
      <w:pPr>
        <w:spacing w:after="0" w:line="240" w:lineRule="auto"/>
        <w:jc w:val="both"/>
        <w:rPr>
          <w:b/>
          <w:bCs/>
          <w:szCs w:val="24"/>
        </w:rPr>
      </w:pPr>
      <w:r w:rsidRPr="00717CFA">
        <w:rPr>
          <w:b/>
          <w:bCs/>
          <w:szCs w:val="24"/>
        </w:rPr>
        <w:t>John 11: 33</w:t>
      </w:r>
      <w:r w:rsidR="00653EA8">
        <w:rPr>
          <w:b/>
          <w:bCs/>
          <w:szCs w:val="24"/>
        </w:rPr>
        <w:t>-</w:t>
      </w:r>
      <w:r w:rsidRPr="00717CFA">
        <w:rPr>
          <w:b/>
          <w:bCs/>
          <w:szCs w:val="24"/>
        </w:rPr>
        <w:t>36</w:t>
      </w:r>
    </w:p>
    <w:p w14:paraId="59102250" w14:textId="31543544" w:rsidR="006143EB" w:rsidRPr="00F23689" w:rsidRDefault="006143EB" w:rsidP="006143EB">
      <w:pPr>
        <w:spacing w:before="120" w:after="0" w:line="240" w:lineRule="auto"/>
        <w:ind w:firstLine="720"/>
        <w:jc w:val="both"/>
        <w:rPr>
          <w:szCs w:val="24"/>
        </w:rPr>
      </w:pPr>
      <w:r w:rsidRPr="00F23689">
        <w:rPr>
          <w:szCs w:val="24"/>
        </w:rPr>
        <w:t>Our sister has fallen asleep through Jesus</w:t>
      </w:r>
      <w:r w:rsidR="009B2024">
        <w:rPr>
          <w:szCs w:val="24"/>
        </w:rPr>
        <w:t xml:space="preserve">.  </w:t>
      </w:r>
      <w:r w:rsidRPr="00F23689">
        <w:rPr>
          <w:szCs w:val="24"/>
        </w:rPr>
        <w:t>As our brother said in prayer, it is an experience none of us has yet had, but for her it is an experience of bliss, we may be assured of that</w:t>
      </w:r>
      <w:r w:rsidR="009B2024">
        <w:rPr>
          <w:szCs w:val="24"/>
        </w:rPr>
        <w:t xml:space="preserve">.  </w:t>
      </w:r>
      <w:r w:rsidRPr="00F23689">
        <w:rPr>
          <w:szCs w:val="24"/>
        </w:rPr>
        <w:t>We are in the presence of the article of death, but what makes all the difference to the believer when he faces death is to appreciate that the Lord Jesus has lain in death</w:t>
      </w:r>
      <w:r w:rsidR="009B2024">
        <w:rPr>
          <w:szCs w:val="24"/>
        </w:rPr>
        <w:t xml:space="preserve">.  </w:t>
      </w:r>
      <w:r w:rsidRPr="00F23689">
        <w:rPr>
          <w:szCs w:val="24"/>
        </w:rPr>
        <w:t>Samson</w:t>
      </w:r>
      <w:r w:rsidR="004F26F1">
        <w:rPr>
          <w:szCs w:val="24"/>
        </w:rPr>
        <w:t>’</w:t>
      </w:r>
      <w:r w:rsidRPr="00F23689">
        <w:rPr>
          <w:szCs w:val="24"/>
        </w:rPr>
        <w:t xml:space="preserve">s riddle says, </w:t>
      </w:r>
      <w:r w:rsidR="004F26F1">
        <w:rPr>
          <w:szCs w:val="24"/>
        </w:rPr>
        <w:t>“</w:t>
      </w:r>
      <w:r w:rsidRPr="00F23689">
        <w:rPr>
          <w:szCs w:val="24"/>
        </w:rPr>
        <w:t>Out of the eater ...</w:t>
      </w:r>
      <w:r w:rsidR="004F26F1">
        <w:rPr>
          <w:szCs w:val="24"/>
        </w:rPr>
        <w:t>”</w:t>
      </w:r>
      <w:r w:rsidRPr="00F23689">
        <w:rPr>
          <w:szCs w:val="24"/>
        </w:rPr>
        <w:t>—the eater is death, the great devastator of mankind</w:t>
      </w:r>
      <w:r w:rsidR="009B2024">
        <w:rPr>
          <w:szCs w:val="24"/>
        </w:rPr>
        <w:t xml:space="preserve">.  </w:t>
      </w:r>
      <w:r w:rsidRPr="00F23689">
        <w:rPr>
          <w:szCs w:val="24"/>
        </w:rPr>
        <w:t>Think of all the sorrows that have resulted from this mighty eater, the great enemy, because death is spoken of as an enemy in 1 Corinthians 15: 26</w:t>
      </w:r>
      <w:r w:rsidR="009B2024">
        <w:rPr>
          <w:szCs w:val="24"/>
        </w:rPr>
        <w:t xml:space="preserve">.  </w:t>
      </w:r>
      <w:r w:rsidRPr="00F23689">
        <w:rPr>
          <w:szCs w:val="24"/>
        </w:rPr>
        <w:t>This great enemy has devastated mankind from Abel, whom we understand was the first to die, right down to the present day</w:t>
      </w:r>
      <w:r w:rsidR="009B2024">
        <w:rPr>
          <w:szCs w:val="24"/>
        </w:rPr>
        <w:t xml:space="preserve">.  </w:t>
      </w:r>
      <w:r w:rsidRPr="00F23689">
        <w:rPr>
          <w:szCs w:val="24"/>
        </w:rPr>
        <w:t>But there was one death that was different, the death of the Lord Jesus Christ</w:t>
      </w:r>
      <w:r w:rsidR="009B2024">
        <w:rPr>
          <w:szCs w:val="24"/>
        </w:rPr>
        <w:t xml:space="preserve">.  </w:t>
      </w:r>
      <w:r w:rsidRPr="00F23689">
        <w:rPr>
          <w:szCs w:val="24"/>
        </w:rPr>
        <w:t>He was the only One whose life was not forfeited</w:t>
      </w:r>
      <w:r w:rsidR="009B2024">
        <w:rPr>
          <w:szCs w:val="24"/>
        </w:rPr>
        <w:t xml:space="preserve">.  </w:t>
      </w:r>
      <w:r w:rsidRPr="00F23689">
        <w:rPr>
          <w:szCs w:val="24"/>
        </w:rPr>
        <w:t>All our lives are forfeited because of the disobedience of the first Adam; the whole race is under the penalty of death; but there was One blessed Man here whose life was not forfeited, the only One who had a right to live; but that blessed, holy, unique Man went into death.</w:t>
      </w:r>
    </w:p>
    <w:p w14:paraId="5B014282" w14:textId="6393F669" w:rsidR="006143EB" w:rsidRPr="00F23689" w:rsidRDefault="004F26F1" w:rsidP="006143EB">
      <w:pPr>
        <w:spacing w:before="120" w:after="0" w:line="240" w:lineRule="auto"/>
        <w:ind w:firstLine="720"/>
        <w:jc w:val="both"/>
        <w:rPr>
          <w:szCs w:val="24"/>
        </w:rPr>
      </w:pPr>
      <w:r>
        <w:rPr>
          <w:szCs w:val="24"/>
        </w:rPr>
        <w:t>“</w:t>
      </w:r>
      <w:r w:rsidR="006143EB" w:rsidRPr="00F23689">
        <w:rPr>
          <w:szCs w:val="24"/>
        </w:rPr>
        <w:t>Out of the eater</w:t>
      </w:r>
      <w:r>
        <w:rPr>
          <w:szCs w:val="24"/>
        </w:rPr>
        <w:t>”</w:t>
      </w:r>
      <w:r w:rsidR="006143EB" w:rsidRPr="00F23689">
        <w:rPr>
          <w:szCs w:val="24"/>
        </w:rPr>
        <w:t>, out of the desolator, has come food</w:t>
      </w:r>
      <w:r w:rsidR="009B2024">
        <w:rPr>
          <w:szCs w:val="24"/>
        </w:rPr>
        <w:t xml:space="preserve">.  </w:t>
      </w:r>
      <w:r w:rsidR="006143EB" w:rsidRPr="00F23689">
        <w:rPr>
          <w:szCs w:val="24"/>
        </w:rPr>
        <w:t>Who could have thought that death would yield</w:t>
      </w:r>
      <w:r w:rsidR="003C3CAD" w:rsidRPr="00F23689">
        <w:rPr>
          <w:szCs w:val="24"/>
        </w:rPr>
        <w:t xml:space="preserve">?  </w:t>
      </w:r>
      <w:r w:rsidR="006143EB" w:rsidRPr="00F23689">
        <w:rPr>
          <w:szCs w:val="24"/>
        </w:rPr>
        <w:t>but the death of the Lord Jesus has yielded a wondrous living throng</w:t>
      </w:r>
      <w:r w:rsidR="009B2024">
        <w:rPr>
          <w:szCs w:val="24"/>
        </w:rPr>
        <w:t xml:space="preserve">.  </w:t>
      </w:r>
      <w:r w:rsidR="006143EB" w:rsidRPr="00F23689">
        <w:rPr>
          <w:szCs w:val="24"/>
        </w:rPr>
        <w:t>It has brought in life, it has brought in food for the believer</w:t>
      </w:r>
      <w:r w:rsidR="009B2024">
        <w:rPr>
          <w:szCs w:val="24"/>
        </w:rPr>
        <w:t xml:space="preserve">.  </w:t>
      </w:r>
      <w:r w:rsidR="006143EB" w:rsidRPr="00F23689">
        <w:rPr>
          <w:szCs w:val="24"/>
        </w:rPr>
        <w:t xml:space="preserve">The Lord said, </w:t>
      </w:r>
      <w:r>
        <w:rPr>
          <w:szCs w:val="24"/>
        </w:rPr>
        <w:t>“</w:t>
      </w:r>
      <w:r w:rsidR="006143EB" w:rsidRPr="00F23689">
        <w:rPr>
          <w:szCs w:val="24"/>
        </w:rPr>
        <w:t>He that eats my flesh and drinks my blood has life eternal</w:t>
      </w:r>
      <w:r>
        <w:rPr>
          <w:szCs w:val="24"/>
        </w:rPr>
        <w:t>”</w:t>
      </w:r>
      <w:r w:rsidR="006143EB" w:rsidRPr="00F23689">
        <w:rPr>
          <w:szCs w:val="24"/>
        </w:rPr>
        <w:t xml:space="preserve"> (John 6: 54); </w:t>
      </w:r>
      <w:r>
        <w:rPr>
          <w:szCs w:val="24"/>
        </w:rPr>
        <w:t>“</w:t>
      </w:r>
      <w:r w:rsidR="006143EB" w:rsidRPr="00F23689">
        <w:rPr>
          <w:szCs w:val="24"/>
        </w:rPr>
        <w:t>He that eats my flesh and drinks my blood dwells in me and I in him</w:t>
      </w:r>
      <w:r>
        <w:rPr>
          <w:szCs w:val="24"/>
        </w:rPr>
        <w:t>”</w:t>
      </w:r>
      <w:r w:rsidR="00EF0DBC">
        <w:rPr>
          <w:szCs w:val="24"/>
        </w:rPr>
        <w:t xml:space="preserve">,  </w:t>
      </w:r>
      <w:r w:rsidR="006143EB" w:rsidRPr="00F23689">
        <w:rPr>
          <w:szCs w:val="24"/>
        </w:rPr>
        <w:t>John 6: 56</w:t>
      </w:r>
      <w:r w:rsidR="009B2024">
        <w:rPr>
          <w:szCs w:val="24"/>
        </w:rPr>
        <w:t xml:space="preserve">.  </w:t>
      </w:r>
      <w:r w:rsidR="006143EB" w:rsidRPr="00F23689">
        <w:rPr>
          <w:szCs w:val="24"/>
        </w:rPr>
        <w:t xml:space="preserve">The death of the Lord Jesus provides food for the believer, </w:t>
      </w:r>
      <w:r>
        <w:rPr>
          <w:szCs w:val="24"/>
        </w:rPr>
        <w:t>“</w:t>
      </w:r>
      <w:r w:rsidR="006143EB" w:rsidRPr="00F23689">
        <w:rPr>
          <w:szCs w:val="24"/>
        </w:rPr>
        <w:t>Out of the eater came forth food, and out of the strong</w:t>
      </w:r>
      <w:r>
        <w:rPr>
          <w:szCs w:val="24"/>
        </w:rPr>
        <w:t>”</w:t>
      </w:r>
      <w:r w:rsidR="006143EB" w:rsidRPr="00F23689">
        <w:rPr>
          <w:szCs w:val="24"/>
        </w:rPr>
        <w:t xml:space="preserve">, out of the strength of death, </w:t>
      </w:r>
      <w:r>
        <w:rPr>
          <w:szCs w:val="24"/>
        </w:rPr>
        <w:t>“</w:t>
      </w:r>
      <w:r w:rsidR="006143EB" w:rsidRPr="00F23689">
        <w:rPr>
          <w:szCs w:val="24"/>
        </w:rPr>
        <w:t>came forth sweetness</w:t>
      </w:r>
      <w:r>
        <w:rPr>
          <w:szCs w:val="24"/>
        </w:rPr>
        <w:t>”</w:t>
      </w:r>
      <w:r w:rsidR="009B2024">
        <w:rPr>
          <w:szCs w:val="24"/>
        </w:rPr>
        <w:t xml:space="preserve">.  </w:t>
      </w:r>
      <w:r w:rsidR="006143EB" w:rsidRPr="00F23689">
        <w:rPr>
          <w:szCs w:val="24"/>
        </w:rPr>
        <w:t>Think of the sweetness of knowing our sister</w:t>
      </w:r>
      <w:r>
        <w:rPr>
          <w:szCs w:val="24"/>
        </w:rPr>
        <w:t>’</w:t>
      </w:r>
      <w:r w:rsidR="006143EB" w:rsidRPr="00F23689">
        <w:rPr>
          <w:szCs w:val="24"/>
        </w:rPr>
        <w:t>s present experience, sweetly fallen asleep through Jesus, the Lord Jesus being instrumental in putting our sister to sleep</w:t>
      </w:r>
      <w:r w:rsidR="009B2024">
        <w:rPr>
          <w:szCs w:val="24"/>
        </w:rPr>
        <w:t xml:space="preserve">.  </w:t>
      </w:r>
      <w:r w:rsidR="006143EB" w:rsidRPr="00F23689">
        <w:rPr>
          <w:szCs w:val="24"/>
        </w:rPr>
        <w:t>How sweet to think of that!</w:t>
      </w:r>
    </w:p>
    <w:p w14:paraId="5A616132" w14:textId="1191594C" w:rsidR="006143EB" w:rsidRPr="00F23689" w:rsidRDefault="004F26F1" w:rsidP="006143EB">
      <w:pPr>
        <w:spacing w:before="120" w:after="0" w:line="240" w:lineRule="auto"/>
        <w:ind w:firstLine="720"/>
        <w:jc w:val="both"/>
        <w:rPr>
          <w:szCs w:val="24"/>
        </w:rPr>
      </w:pPr>
      <w:r>
        <w:rPr>
          <w:szCs w:val="24"/>
        </w:rPr>
        <w:t>“</w:t>
      </w:r>
      <w:r w:rsidR="006143EB" w:rsidRPr="00F23689">
        <w:rPr>
          <w:szCs w:val="24"/>
        </w:rPr>
        <w:t>Out of the eater came forth food, and out of the strong</w:t>
      </w:r>
      <w:r>
        <w:rPr>
          <w:szCs w:val="24"/>
        </w:rPr>
        <w:t>”</w:t>
      </w:r>
      <w:r w:rsidR="006143EB" w:rsidRPr="00F23689">
        <w:rPr>
          <w:szCs w:val="24"/>
        </w:rPr>
        <w:t>—death</w:t>
      </w:r>
      <w:r w:rsidR="006F7141" w:rsidRPr="00D82C31">
        <w:rPr>
          <w:rFonts w:cs="Times New Roman"/>
          <w:bCs/>
          <w:szCs w:val="24"/>
        </w:rPr>
        <w:t>—</w:t>
      </w:r>
      <w:r w:rsidR="006F7141">
        <w:rPr>
          <w:rFonts w:cs="Times New Roman"/>
          <w:bCs/>
          <w:szCs w:val="24"/>
        </w:rPr>
        <w:t>“</w:t>
      </w:r>
      <w:r w:rsidR="006143EB" w:rsidRPr="00F23689">
        <w:rPr>
          <w:szCs w:val="24"/>
        </w:rPr>
        <w:t>came forth sweetness</w:t>
      </w:r>
      <w:r>
        <w:rPr>
          <w:szCs w:val="24"/>
        </w:rPr>
        <w:t>”</w:t>
      </w:r>
      <w:r w:rsidR="009B2024">
        <w:rPr>
          <w:szCs w:val="24"/>
        </w:rPr>
        <w:t xml:space="preserve">.  </w:t>
      </w:r>
      <w:r w:rsidR="006143EB" w:rsidRPr="00F23689">
        <w:rPr>
          <w:szCs w:val="24"/>
        </w:rPr>
        <w:t>Life, true life, life according to God, has come out of the death of the Lord Jesus</w:t>
      </w:r>
      <w:r w:rsidR="009B2024">
        <w:rPr>
          <w:szCs w:val="24"/>
        </w:rPr>
        <w:t xml:space="preserve">.  </w:t>
      </w:r>
      <w:r w:rsidR="006143EB" w:rsidRPr="00F23689">
        <w:rPr>
          <w:szCs w:val="24"/>
        </w:rPr>
        <w:t>It is wonderful to think of our Lord Jesus Christ as a mighty Conqueror over death</w:t>
      </w:r>
      <w:r w:rsidR="009B2024">
        <w:rPr>
          <w:szCs w:val="24"/>
        </w:rPr>
        <w:t xml:space="preserve">.  </w:t>
      </w:r>
      <w:r w:rsidR="006143EB" w:rsidRPr="00F23689">
        <w:rPr>
          <w:szCs w:val="24"/>
        </w:rPr>
        <w:t>He invaded that empire</w:t>
      </w:r>
      <w:r w:rsidR="009B2024">
        <w:rPr>
          <w:szCs w:val="24"/>
        </w:rPr>
        <w:t xml:space="preserve">.  </w:t>
      </w:r>
      <w:r w:rsidR="006143EB" w:rsidRPr="00F23689">
        <w:rPr>
          <w:szCs w:val="24"/>
        </w:rPr>
        <w:t>He came out of it victorious</w:t>
      </w:r>
      <w:r w:rsidR="009B2024">
        <w:rPr>
          <w:szCs w:val="24"/>
        </w:rPr>
        <w:t xml:space="preserve">.  </w:t>
      </w:r>
      <w:r w:rsidR="006143EB" w:rsidRPr="00F23689">
        <w:rPr>
          <w:szCs w:val="24"/>
        </w:rPr>
        <w:t>He stepped out of that tomb in life out of death, and believers share that same life with Him</w:t>
      </w:r>
      <w:r w:rsidR="009B2024">
        <w:rPr>
          <w:szCs w:val="24"/>
        </w:rPr>
        <w:t xml:space="preserve">.  </w:t>
      </w:r>
      <w:r>
        <w:rPr>
          <w:szCs w:val="24"/>
        </w:rPr>
        <w:t>“</w:t>
      </w:r>
      <w:r w:rsidR="006143EB" w:rsidRPr="00F23689">
        <w:rPr>
          <w:szCs w:val="24"/>
        </w:rPr>
        <w:t>Quickened together with him</w:t>
      </w:r>
      <w:r>
        <w:rPr>
          <w:szCs w:val="24"/>
        </w:rPr>
        <w:t>”</w:t>
      </w:r>
      <w:r w:rsidR="006143EB" w:rsidRPr="00F23689">
        <w:rPr>
          <w:szCs w:val="24"/>
        </w:rPr>
        <w:t xml:space="preserve"> (</w:t>
      </w:r>
      <w:r w:rsidR="009472F0">
        <w:rPr>
          <w:szCs w:val="24"/>
        </w:rPr>
        <w:t>Col</w:t>
      </w:r>
      <w:r w:rsidR="006143EB" w:rsidRPr="00F23689">
        <w:rPr>
          <w:szCs w:val="24"/>
        </w:rPr>
        <w:t xml:space="preserve"> 2: 13) means that we are made to </w:t>
      </w:r>
      <w:r w:rsidR="006143EB" w:rsidRPr="00F23689">
        <w:rPr>
          <w:szCs w:val="24"/>
        </w:rPr>
        <w:lastRenderedPageBreak/>
        <w:t>live in His life, and it all results from the death of the Lord Jesus and His coming out in resurrection</w:t>
      </w:r>
      <w:r w:rsidR="009B2024">
        <w:rPr>
          <w:szCs w:val="24"/>
        </w:rPr>
        <w:t xml:space="preserve">.  </w:t>
      </w:r>
      <w:r w:rsidR="006143EB" w:rsidRPr="00F23689">
        <w:rPr>
          <w:szCs w:val="24"/>
        </w:rPr>
        <w:t xml:space="preserve">We were reading last night of the Lord saying, </w:t>
      </w:r>
      <w:r>
        <w:rPr>
          <w:szCs w:val="24"/>
        </w:rPr>
        <w:t>“</w:t>
      </w:r>
      <w:r w:rsidR="006143EB" w:rsidRPr="00F23689">
        <w:rPr>
          <w:szCs w:val="24"/>
        </w:rPr>
        <w:t>I am the resurrection and the life</w:t>
      </w:r>
      <w:r>
        <w:rPr>
          <w:szCs w:val="24"/>
        </w:rPr>
        <w:t>”</w:t>
      </w:r>
      <w:r w:rsidR="006143EB" w:rsidRPr="00F23689">
        <w:rPr>
          <w:szCs w:val="24"/>
        </w:rPr>
        <w:t>, John 11: 25</w:t>
      </w:r>
      <w:r w:rsidR="009B2024">
        <w:rPr>
          <w:szCs w:val="24"/>
        </w:rPr>
        <w:t xml:space="preserve">.  </w:t>
      </w:r>
      <w:r w:rsidR="006143EB" w:rsidRPr="00F23689">
        <w:rPr>
          <w:szCs w:val="24"/>
        </w:rPr>
        <w:t>Life was inherent in our Lord Jesus Christ; resurrection was inherent in Him</w:t>
      </w:r>
      <w:r w:rsidR="009B2024">
        <w:rPr>
          <w:szCs w:val="24"/>
        </w:rPr>
        <w:t xml:space="preserve">.  </w:t>
      </w:r>
      <w:r w:rsidR="006143EB" w:rsidRPr="00F23689">
        <w:rPr>
          <w:szCs w:val="24"/>
        </w:rPr>
        <w:t>Death could not hold Him</w:t>
      </w:r>
      <w:r w:rsidR="009B2024">
        <w:rPr>
          <w:szCs w:val="24"/>
        </w:rPr>
        <w:t xml:space="preserve">.  </w:t>
      </w:r>
      <w:r w:rsidR="006143EB" w:rsidRPr="00F23689">
        <w:rPr>
          <w:szCs w:val="24"/>
        </w:rPr>
        <w:t>The miracle was that He died; it was no miracle that He arose, knowing who He is, because resurrection was inherent in Him</w:t>
      </w:r>
      <w:r w:rsidR="009B2024">
        <w:rPr>
          <w:szCs w:val="24"/>
        </w:rPr>
        <w:t xml:space="preserve">.  </w:t>
      </w:r>
      <w:r w:rsidR="006143EB" w:rsidRPr="00F23689">
        <w:rPr>
          <w:szCs w:val="24"/>
        </w:rPr>
        <w:t>What a mighty Conqueror</w:t>
      </w:r>
      <w:r w:rsidR="003C3CAD" w:rsidRPr="00F23689">
        <w:rPr>
          <w:szCs w:val="24"/>
        </w:rPr>
        <w:t xml:space="preserve">!  </w:t>
      </w:r>
      <w:r w:rsidR="006143EB" w:rsidRPr="00F23689">
        <w:rPr>
          <w:szCs w:val="24"/>
        </w:rPr>
        <w:t>What a Saviour to know and to trust and to love!</w:t>
      </w:r>
    </w:p>
    <w:p w14:paraId="3B9CDCBD" w14:textId="3C122460" w:rsidR="006143EB" w:rsidRPr="00F23689" w:rsidRDefault="006143EB" w:rsidP="006143EB">
      <w:pPr>
        <w:spacing w:before="120" w:after="0" w:line="240" w:lineRule="auto"/>
        <w:ind w:firstLine="720"/>
        <w:jc w:val="both"/>
        <w:rPr>
          <w:szCs w:val="24"/>
        </w:rPr>
      </w:pPr>
      <w:r w:rsidRPr="00F23689">
        <w:rPr>
          <w:szCs w:val="24"/>
        </w:rPr>
        <w:t>But we see in John 11 that while the Lord Jesus is the mighty Conqueror over death</w:t>
      </w:r>
      <w:r w:rsidR="00281754">
        <w:rPr>
          <w:szCs w:val="24"/>
        </w:rPr>
        <w:t>,</w:t>
      </w:r>
      <w:r w:rsidR="009B2024">
        <w:rPr>
          <w:szCs w:val="24"/>
        </w:rPr>
        <w:t xml:space="preserve"> </w:t>
      </w:r>
      <w:r w:rsidRPr="00F23689">
        <w:rPr>
          <w:szCs w:val="24"/>
        </w:rPr>
        <w:t>He is by no means aloof from the feelings of sorrow through which we pass</w:t>
      </w:r>
      <w:r w:rsidR="009B2024">
        <w:rPr>
          <w:szCs w:val="24"/>
        </w:rPr>
        <w:t xml:space="preserve">.  </w:t>
      </w:r>
      <w:r w:rsidRPr="00F23689">
        <w:rPr>
          <w:szCs w:val="24"/>
        </w:rPr>
        <w:t>He knows what sorrows are</w:t>
      </w:r>
      <w:r w:rsidR="009B2024">
        <w:rPr>
          <w:szCs w:val="24"/>
        </w:rPr>
        <w:t xml:space="preserve">.  </w:t>
      </w:r>
      <w:r w:rsidRPr="00F23689">
        <w:rPr>
          <w:szCs w:val="24"/>
        </w:rPr>
        <w:t xml:space="preserve">We read this touching verse, </w:t>
      </w:r>
      <w:r w:rsidR="004F26F1">
        <w:rPr>
          <w:szCs w:val="24"/>
        </w:rPr>
        <w:t>“</w:t>
      </w:r>
      <w:r w:rsidRPr="00F23689">
        <w:rPr>
          <w:szCs w:val="24"/>
        </w:rPr>
        <w:t>Jesus therefore, when he saw her weeping</w:t>
      </w:r>
      <w:r w:rsidR="004F26F1">
        <w:rPr>
          <w:szCs w:val="24"/>
        </w:rPr>
        <w:t>”</w:t>
      </w:r>
      <w:r w:rsidRPr="00F23689">
        <w:rPr>
          <w:szCs w:val="24"/>
        </w:rPr>
        <w:t>—that is, Mary</w:t>
      </w:r>
      <w:r w:rsidR="009F08C7" w:rsidRPr="00D82C31">
        <w:rPr>
          <w:rFonts w:cs="Times New Roman"/>
          <w:bCs/>
          <w:szCs w:val="24"/>
        </w:rPr>
        <w:t>—</w:t>
      </w:r>
      <w:r w:rsidR="009F08C7">
        <w:rPr>
          <w:rFonts w:cs="Times New Roman"/>
          <w:bCs/>
          <w:szCs w:val="24"/>
        </w:rPr>
        <w:t>“</w:t>
      </w:r>
      <w:r w:rsidRPr="00F23689">
        <w:rPr>
          <w:szCs w:val="24"/>
        </w:rPr>
        <w:t>and the Jews who came with her weeping, was deeply moved in spirit</w:t>
      </w:r>
      <w:r w:rsidR="004F26F1">
        <w:rPr>
          <w:szCs w:val="24"/>
        </w:rPr>
        <w:t>”</w:t>
      </w:r>
      <w:r w:rsidR="009B2024">
        <w:rPr>
          <w:szCs w:val="24"/>
        </w:rPr>
        <w:t xml:space="preserve">.  </w:t>
      </w:r>
      <w:r w:rsidRPr="00F23689">
        <w:rPr>
          <w:szCs w:val="24"/>
        </w:rPr>
        <w:t>How many here are deeply moved in spirit, especially those who sorrow most; our beloved brother the husband of our sister, and her mother, are deeply moved in spirit</w:t>
      </w:r>
      <w:r w:rsidR="009B2024">
        <w:rPr>
          <w:szCs w:val="24"/>
        </w:rPr>
        <w:t xml:space="preserve">.  </w:t>
      </w:r>
      <w:r w:rsidRPr="00F23689">
        <w:rPr>
          <w:szCs w:val="24"/>
        </w:rPr>
        <w:t>Others too are deeply moved in spirit</w:t>
      </w:r>
      <w:r w:rsidR="009B2024">
        <w:rPr>
          <w:szCs w:val="24"/>
        </w:rPr>
        <w:t xml:space="preserve">.  </w:t>
      </w:r>
      <w:r w:rsidRPr="00F23689">
        <w:rPr>
          <w:szCs w:val="24"/>
        </w:rPr>
        <w:t xml:space="preserve">Let us remember that the Lord Jesus Himself </w:t>
      </w:r>
      <w:r w:rsidR="004F26F1">
        <w:rPr>
          <w:szCs w:val="24"/>
        </w:rPr>
        <w:t>“</w:t>
      </w:r>
      <w:r w:rsidRPr="00F23689">
        <w:rPr>
          <w:szCs w:val="24"/>
        </w:rPr>
        <w:t>was deeply moved in spirit, and was troubled</w:t>
      </w:r>
      <w:r w:rsidR="004F26F1">
        <w:rPr>
          <w:szCs w:val="24"/>
        </w:rPr>
        <w:t>”</w:t>
      </w:r>
      <w:r w:rsidR="009B2024">
        <w:rPr>
          <w:szCs w:val="24"/>
        </w:rPr>
        <w:t xml:space="preserve">.  </w:t>
      </w:r>
      <w:r w:rsidRPr="00F23689">
        <w:rPr>
          <w:szCs w:val="24"/>
        </w:rPr>
        <w:t>Think of the trouble there has been, the awful desolation, death ending forever what is natural</w:t>
      </w:r>
      <w:r w:rsidR="009B2024">
        <w:rPr>
          <w:szCs w:val="24"/>
        </w:rPr>
        <w:t xml:space="preserve">.  </w:t>
      </w:r>
      <w:r w:rsidRPr="00F23689">
        <w:rPr>
          <w:szCs w:val="24"/>
        </w:rPr>
        <w:t>The natural is sweet and is of God, but death ends it forever, but the Lord Jesus has feelings, such feelings for each person who is in sorrow at this time</w:t>
      </w:r>
      <w:r w:rsidR="009B2024">
        <w:rPr>
          <w:szCs w:val="24"/>
        </w:rPr>
        <w:t xml:space="preserve">.  </w:t>
      </w:r>
      <w:r w:rsidRPr="00F23689">
        <w:rPr>
          <w:szCs w:val="24"/>
        </w:rPr>
        <w:t xml:space="preserve">He is now living, exalted, a glorious Man, but He is the same Jesus as He was here, </w:t>
      </w:r>
      <w:r w:rsidR="004F26F1">
        <w:rPr>
          <w:szCs w:val="24"/>
        </w:rPr>
        <w:t>“</w:t>
      </w:r>
      <w:r w:rsidRPr="00F23689">
        <w:rPr>
          <w:szCs w:val="24"/>
        </w:rPr>
        <w:t>Jesus Christ is the same yesterday, and today, and to the ages to come</w:t>
      </w:r>
      <w:r w:rsidR="004F26F1">
        <w:rPr>
          <w:szCs w:val="24"/>
        </w:rPr>
        <w:t>”</w:t>
      </w:r>
      <w:r w:rsidRPr="00F23689">
        <w:rPr>
          <w:szCs w:val="24"/>
        </w:rPr>
        <w:t xml:space="preserve">, </w:t>
      </w:r>
      <w:r w:rsidR="009472F0">
        <w:rPr>
          <w:szCs w:val="24"/>
        </w:rPr>
        <w:t>Heb</w:t>
      </w:r>
      <w:r w:rsidRPr="00F23689">
        <w:rPr>
          <w:szCs w:val="24"/>
        </w:rPr>
        <w:t xml:space="preserve"> 13: 8</w:t>
      </w:r>
      <w:r w:rsidR="009B2024">
        <w:rPr>
          <w:szCs w:val="24"/>
        </w:rPr>
        <w:t xml:space="preserve">.  </w:t>
      </w:r>
      <w:r w:rsidRPr="00F23689">
        <w:rPr>
          <w:szCs w:val="24"/>
        </w:rPr>
        <w:t>He would have us know His sympathies, His compassions, His feelings for us</w:t>
      </w:r>
      <w:r w:rsidR="009B2024">
        <w:rPr>
          <w:szCs w:val="24"/>
        </w:rPr>
        <w:t xml:space="preserve">.  </w:t>
      </w:r>
      <w:r w:rsidRPr="00F23689">
        <w:rPr>
          <w:szCs w:val="24"/>
        </w:rPr>
        <w:t>He has actually taken our sister, but He is not aloof from the feelings that result in persons who have such a deep sense of loss.</w:t>
      </w:r>
    </w:p>
    <w:p w14:paraId="0BCD1189" w14:textId="6C26F9E3" w:rsidR="006143EB" w:rsidRPr="00F23689" w:rsidRDefault="006143EB" w:rsidP="006143EB">
      <w:pPr>
        <w:spacing w:before="120" w:after="0" w:line="240" w:lineRule="auto"/>
        <w:ind w:firstLine="720"/>
        <w:jc w:val="both"/>
        <w:rPr>
          <w:szCs w:val="24"/>
        </w:rPr>
      </w:pPr>
      <w:r w:rsidRPr="00F23689">
        <w:rPr>
          <w:szCs w:val="24"/>
        </w:rPr>
        <w:t>May we all appreciate, may we all know better, our Lord Jesus Christ, and how He can draw near</w:t>
      </w:r>
      <w:r w:rsidR="009B2024">
        <w:rPr>
          <w:szCs w:val="24"/>
        </w:rPr>
        <w:t xml:space="preserve">.  </w:t>
      </w:r>
      <w:r w:rsidRPr="00F23689">
        <w:rPr>
          <w:szCs w:val="24"/>
        </w:rPr>
        <w:t>What a heart He has</w:t>
      </w:r>
      <w:r w:rsidR="003C3CAD" w:rsidRPr="00F23689">
        <w:rPr>
          <w:szCs w:val="24"/>
        </w:rPr>
        <w:t xml:space="preserve">!  </w:t>
      </w:r>
      <w:r w:rsidRPr="00F23689">
        <w:rPr>
          <w:szCs w:val="24"/>
        </w:rPr>
        <w:t>Our great High Priest is able to sympathise</w:t>
      </w:r>
      <w:r w:rsidR="009B2024">
        <w:rPr>
          <w:szCs w:val="24"/>
        </w:rPr>
        <w:t xml:space="preserve">.  </w:t>
      </w:r>
      <w:r w:rsidRPr="00F23689">
        <w:rPr>
          <w:szCs w:val="24"/>
        </w:rPr>
        <w:t>There is nothing of sorrow that we go through that the Lord Jesus Himself has not gone through</w:t>
      </w:r>
      <w:r w:rsidR="009B2024">
        <w:rPr>
          <w:szCs w:val="24"/>
        </w:rPr>
        <w:t xml:space="preserve">.  </w:t>
      </w:r>
      <w:r w:rsidRPr="00F23689">
        <w:rPr>
          <w:szCs w:val="24"/>
        </w:rPr>
        <w:t>He is not in sorrow now, therefore He is able to devote all His attention and provide all the sympathy that is needed for those that are going through these experiences.</w:t>
      </w:r>
    </w:p>
    <w:p w14:paraId="7F3049F8" w14:textId="1B3020CF" w:rsidR="006143EB" w:rsidRPr="00F23689" w:rsidRDefault="006143EB" w:rsidP="006143EB">
      <w:pPr>
        <w:spacing w:before="120" w:after="0" w:line="240" w:lineRule="auto"/>
        <w:ind w:firstLine="720"/>
        <w:jc w:val="both"/>
        <w:rPr>
          <w:szCs w:val="24"/>
        </w:rPr>
      </w:pPr>
      <w:r w:rsidRPr="00F23689">
        <w:rPr>
          <w:szCs w:val="24"/>
        </w:rPr>
        <w:t xml:space="preserve">So it says, </w:t>
      </w:r>
      <w:r w:rsidR="004F26F1">
        <w:rPr>
          <w:szCs w:val="24"/>
        </w:rPr>
        <w:t>“</w:t>
      </w:r>
      <w:r w:rsidRPr="00F23689">
        <w:rPr>
          <w:szCs w:val="24"/>
        </w:rPr>
        <w:t>Jesus wept</w:t>
      </w:r>
      <w:r w:rsidR="004F26F1">
        <w:rPr>
          <w:szCs w:val="24"/>
        </w:rPr>
        <w:t>”</w:t>
      </w:r>
      <w:r w:rsidR="009B2024">
        <w:rPr>
          <w:szCs w:val="24"/>
        </w:rPr>
        <w:t xml:space="preserve">.  </w:t>
      </w:r>
      <w:r w:rsidRPr="00F23689">
        <w:rPr>
          <w:szCs w:val="24"/>
        </w:rPr>
        <w:t>Think of that; He shed tears</w:t>
      </w:r>
      <w:r w:rsidR="009B2024">
        <w:rPr>
          <w:szCs w:val="24"/>
        </w:rPr>
        <w:t xml:space="preserve">.  </w:t>
      </w:r>
      <w:r w:rsidRPr="00F23689">
        <w:rPr>
          <w:szCs w:val="24"/>
        </w:rPr>
        <w:t>There has been a blessed, holy Man here who has shed tears, in perfection feeling the sorrows that result from death, that eater, that devourer of mankind</w:t>
      </w:r>
      <w:r w:rsidR="009B2024">
        <w:rPr>
          <w:szCs w:val="24"/>
        </w:rPr>
        <w:t xml:space="preserve">.  </w:t>
      </w:r>
      <w:r w:rsidRPr="00F23689">
        <w:rPr>
          <w:szCs w:val="24"/>
        </w:rPr>
        <w:t xml:space="preserve">The Lord Jesus wept, and He would give us a sense of how near He can </w:t>
      </w:r>
      <w:r w:rsidRPr="00F23689">
        <w:rPr>
          <w:szCs w:val="24"/>
        </w:rPr>
        <w:lastRenderedPageBreak/>
        <w:t>be to us, how deep His feelings are</w:t>
      </w:r>
      <w:r w:rsidR="009B2024">
        <w:rPr>
          <w:szCs w:val="24"/>
        </w:rPr>
        <w:t xml:space="preserve">.  </w:t>
      </w:r>
      <w:r w:rsidRPr="00F23689">
        <w:rPr>
          <w:szCs w:val="24"/>
        </w:rPr>
        <w:t>May we all know something about it</w:t>
      </w:r>
      <w:r w:rsidR="003C3CAD" w:rsidRPr="00F23689">
        <w:rPr>
          <w:szCs w:val="24"/>
        </w:rPr>
        <w:t xml:space="preserve">!  </w:t>
      </w:r>
      <w:r w:rsidRPr="00F23689">
        <w:rPr>
          <w:szCs w:val="24"/>
        </w:rPr>
        <w:t>As our brother has said, we are all among the mourners today, but there are those who feel, and will feel, the sorrow most</w:t>
      </w:r>
      <w:r w:rsidR="009B2024">
        <w:rPr>
          <w:szCs w:val="24"/>
        </w:rPr>
        <w:t xml:space="preserve">.  </w:t>
      </w:r>
      <w:r w:rsidRPr="00F23689">
        <w:rPr>
          <w:szCs w:val="24"/>
        </w:rPr>
        <w:t>There is sorrow today, and if the Lord does not come for us soon there are days ahead—maybe months ahead—when the effects of this desolator will be felt, but the Lord</w:t>
      </w:r>
      <w:r w:rsidR="004F26F1">
        <w:rPr>
          <w:szCs w:val="24"/>
        </w:rPr>
        <w:t>’</w:t>
      </w:r>
      <w:r w:rsidRPr="00F23689">
        <w:rPr>
          <w:szCs w:val="24"/>
        </w:rPr>
        <w:t>s presence is to be known</w:t>
      </w:r>
      <w:r w:rsidR="009B2024">
        <w:rPr>
          <w:szCs w:val="24"/>
        </w:rPr>
        <w:t xml:space="preserve">.  </w:t>
      </w:r>
      <w:r w:rsidRPr="00F23689">
        <w:rPr>
          <w:szCs w:val="24"/>
        </w:rPr>
        <w:t>There is a throne of grace available</w:t>
      </w:r>
      <w:r w:rsidR="009B2024">
        <w:rPr>
          <w:szCs w:val="24"/>
        </w:rPr>
        <w:t xml:space="preserve">.  </w:t>
      </w:r>
      <w:r w:rsidR="004F26F1">
        <w:rPr>
          <w:szCs w:val="24"/>
        </w:rPr>
        <w:t>“</w:t>
      </w:r>
      <w:r w:rsidRPr="00F23689">
        <w:rPr>
          <w:szCs w:val="24"/>
        </w:rPr>
        <w:t>Let us approach therefore with boldness to the throne of grace, that we may receive mercy, and find grace for seasonable help</w:t>
      </w:r>
      <w:r w:rsidR="004F26F1">
        <w:rPr>
          <w:szCs w:val="24"/>
        </w:rPr>
        <w:t>”</w:t>
      </w:r>
      <w:r w:rsidRPr="00F23689">
        <w:rPr>
          <w:szCs w:val="24"/>
        </w:rPr>
        <w:t xml:space="preserve">, </w:t>
      </w:r>
      <w:r w:rsidR="001E6832">
        <w:rPr>
          <w:szCs w:val="24"/>
        </w:rPr>
        <w:t>Heb</w:t>
      </w:r>
      <w:r w:rsidRPr="00F23689">
        <w:rPr>
          <w:szCs w:val="24"/>
        </w:rPr>
        <w:t xml:space="preserve"> 4: 16</w:t>
      </w:r>
      <w:r w:rsidR="009B2024">
        <w:rPr>
          <w:szCs w:val="24"/>
        </w:rPr>
        <w:t xml:space="preserve">.  </w:t>
      </w:r>
      <w:r w:rsidRPr="00F23689">
        <w:rPr>
          <w:szCs w:val="24"/>
        </w:rPr>
        <w:t xml:space="preserve">Whatever season it is, there is grace, the personal grace </w:t>
      </w:r>
      <w:r w:rsidRPr="00AD11B4">
        <w:rPr>
          <w:szCs w:val="24"/>
        </w:rPr>
        <w:t>of our Lord</w:t>
      </w:r>
      <w:r w:rsidR="00AD11B4" w:rsidRPr="00AD11B4">
        <w:rPr>
          <w:szCs w:val="24"/>
        </w:rPr>
        <w:t xml:space="preserve"> </w:t>
      </w:r>
      <w:r w:rsidR="00AD11B4" w:rsidRPr="00AD11B4">
        <w:rPr>
          <w:sz w:val="23"/>
          <w:szCs w:val="23"/>
        </w:rPr>
        <w:t xml:space="preserve">Jesus Christ, available to each one of us. </w:t>
      </w:r>
      <w:r w:rsidR="001E6832">
        <w:rPr>
          <w:sz w:val="23"/>
          <w:szCs w:val="23"/>
        </w:rPr>
        <w:t xml:space="preserve"> </w:t>
      </w:r>
      <w:r w:rsidR="00AD11B4" w:rsidRPr="00AD11B4">
        <w:rPr>
          <w:sz w:val="23"/>
          <w:szCs w:val="23"/>
        </w:rPr>
        <w:t>May we know more of it, for His Name’s sake.</w:t>
      </w:r>
    </w:p>
    <w:p w14:paraId="01F35C95" w14:textId="77777777" w:rsidR="006143EB" w:rsidRPr="00F23689" w:rsidRDefault="006143EB" w:rsidP="006143EB">
      <w:pPr>
        <w:spacing w:before="120" w:after="0" w:line="240" w:lineRule="auto"/>
        <w:jc w:val="both"/>
        <w:rPr>
          <w:b/>
          <w:bCs/>
          <w:szCs w:val="24"/>
        </w:rPr>
      </w:pPr>
    </w:p>
    <w:p w14:paraId="3676E5B3" w14:textId="48F1DE8B" w:rsidR="006143EB" w:rsidRPr="00F23689" w:rsidRDefault="006143EB" w:rsidP="006143EB">
      <w:pPr>
        <w:spacing w:before="120" w:after="0" w:line="240" w:lineRule="auto"/>
        <w:jc w:val="both"/>
        <w:rPr>
          <w:b/>
          <w:bCs/>
          <w:szCs w:val="24"/>
        </w:rPr>
      </w:pPr>
      <w:r w:rsidRPr="00F23689">
        <w:rPr>
          <w:b/>
          <w:bCs/>
          <w:szCs w:val="24"/>
        </w:rPr>
        <w:t xml:space="preserve">EDINBURGH </w:t>
      </w:r>
    </w:p>
    <w:p w14:paraId="40EC7A89" w14:textId="6B37638C" w:rsidR="006143EB" w:rsidRPr="00F23689" w:rsidRDefault="006143EB" w:rsidP="006143EB">
      <w:pPr>
        <w:spacing w:before="120" w:after="0" w:line="240" w:lineRule="auto"/>
        <w:jc w:val="both"/>
        <w:rPr>
          <w:b/>
          <w:bCs/>
          <w:szCs w:val="24"/>
        </w:rPr>
      </w:pPr>
      <w:r w:rsidRPr="00F23689">
        <w:rPr>
          <w:b/>
          <w:bCs/>
          <w:szCs w:val="24"/>
        </w:rPr>
        <w:t>24</w:t>
      </w:r>
      <w:r w:rsidRPr="00F23689">
        <w:rPr>
          <w:b/>
          <w:bCs/>
          <w:szCs w:val="24"/>
          <w:vertAlign w:val="superscript"/>
        </w:rPr>
        <w:t>th</w:t>
      </w:r>
      <w:r w:rsidRPr="00F23689">
        <w:rPr>
          <w:b/>
          <w:bCs/>
          <w:szCs w:val="24"/>
        </w:rPr>
        <w:t xml:space="preserve"> February 1984</w:t>
      </w:r>
    </w:p>
    <w:p w14:paraId="46F2D1B1" w14:textId="1B9C8D19" w:rsidR="006143EB" w:rsidRPr="00F23689" w:rsidRDefault="004D0572" w:rsidP="006143EB">
      <w:pPr>
        <w:spacing w:before="120" w:after="0" w:line="240" w:lineRule="auto"/>
        <w:jc w:val="both"/>
        <w:rPr>
          <w:rFonts w:cs="Times New Roman"/>
          <w:i/>
          <w:iCs/>
          <w:szCs w:val="24"/>
        </w:rPr>
      </w:pPr>
      <w:r w:rsidRPr="00F23689">
        <w:rPr>
          <w:i/>
          <w:iCs/>
          <w:szCs w:val="24"/>
        </w:rPr>
        <w:t>At</w:t>
      </w:r>
      <w:r w:rsidR="006143EB" w:rsidRPr="00F23689">
        <w:rPr>
          <w:i/>
          <w:iCs/>
          <w:szCs w:val="24"/>
        </w:rPr>
        <w:t xml:space="preserve"> a burial meeting</w:t>
      </w:r>
    </w:p>
    <w:p w14:paraId="06ADA20A" w14:textId="2313929E" w:rsidR="006143EB" w:rsidRDefault="006143EB" w:rsidP="006143EB">
      <w:pPr>
        <w:spacing w:before="120" w:after="0" w:line="240" w:lineRule="auto"/>
        <w:jc w:val="center"/>
        <w:rPr>
          <w:rFonts w:cs="Times New Roman"/>
          <w:bCs/>
          <w:szCs w:val="24"/>
        </w:rPr>
      </w:pPr>
      <w:r w:rsidRPr="00FD428C">
        <w:rPr>
          <w:rFonts w:cs="Times New Roman"/>
          <w:bCs/>
          <w:szCs w:val="24"/>
        </w:rPr>
        <w:t>_____________________</w:t>
      </w:r>
    </w:p>
    <w:p w14:paraId="60EC92B9" w14:textId="0ADF8DD2" w:rsidR="000934A9" w:rsidRDefault="000934A9">
      <w:pPr>
        <w:rPr>
          <w:rFonts w:cs="Times New Roman"/>
          <w:bCs/>
          <w:szCs w:val="24"/>
        </w:rPr>
      </w:pPr>
      <w:r>
        <w:rPr>
          <w:rFonts w:cs="Times New Roman"/>
          <w:bCs/>
          <w:szCs w:val="24"/>
        </w:rPr>
        <w:br w:type="page"/>
      </w:r>
    </w:p>
    <w:p w14:paraId="022E2B08" w14:textId="77777777" w:rsidR="000934A9" w:rsidRPr="000934A9" w:rsidRDefault="000934A9" w:rsidP="000934A9">
      <w:pPr>
        <w:pStyle w:val="Heading1"/>
      </w:pPr>
      <w:bookmarkStart w:id="100" w:name="_Toc26879144"/>
      <w:bookmarkStart w:id="101" w:name="_Toc35685502"/>
      <w:r w:rsidRPr="000934A9">
        <w:lastRenderedPageBreak/>
        <w:t>KNOWN OF GOD</w:t>
      </w:r>
      <w:bookmarkEnd w:id="100"/>
      <w:bookmarkEnd w:id="101"/>
    </w:p>
    <w:p w14:paraId="40358A1B" w14:textId="77777777" w:rsidR="000934A9" w:rsidRPr="00BD1402" w:rsidRDefault="000934A9" w:rsidP="000934A9">
      <w:pPr>
        <w:spacing w:before="120" w:after="0" w:line="240" w:lineRule="auto"/>
        <w:jc w:val="both"/>
        <w:rPr>
          <w:rFonts w:cs="Times New Roman"/>
          <w:b/>
          <w:szCs w:val="24"/>
        </w:rPr>
      </w:pPr>
      <w:r w:rsidRPr="00BD1402">
        <w:rPr>
          <w:rFonts w:cs="Times New Roman"/>
          <w:b/>
          <w:szCs w:val="24"/>
        </w:rPr>
        <w:t>Genesis 18: 17-19</w:t>
      </w:r>
    </w:p>
    <w:p w14:paraId="5BDE9716" w14:textId="1BC3EA0C" w:rsidR="000934A9" w:rsidRPr="00BD1402" w:rsidRDefault="000934A9" w:rsidP="00BD1402">
      <w:pPr>
        <w:spacing w:after="0" w:line="240" w:lineRule="auto"/>
        <w:jc w:val="both"/>
        <w:rPr>
          <w:rFonts w:cs="Times New Roman"/>
          <w:b/>
          <w:szCs w:val="24"/>
        </w:rPr>
      </w:pPr>
      <w:r w:rsidRPr="00BD1402">
        <w:rPr>
          <w:rFonts w:cs="Times New Roman"/>
          <w:b/>
          <w:szCs w:val="24"/>
        </w:rPr>
        <w:t xml:space="preserve">Exodus 4: 14 </w:t>
      </w:r>
    </w:p>
    <w:p w14:paraId="567ED51D" w14:textId="13267C00" w:rsidR="000934A9" w:rsidRPr="00BD1402" w:rsidRDefault="000934A9" w:rsidP="00BD1402">
      <w:pPr>
        <w:spacing w:after="0" w:line="240" w:lineRule="auto"/>
        <w:jc w:val="both"/>
        <w:rPr>
          <w:rFonts w:cs="Times New Roman"/>
          <w:b/>
          <w:szCs w:val="24"/>
        </w:rPr>
      </w:pPr>
      <w:r w:rsidRPr="00BD1402">
        <w:rPr>
          <w:rFonts w:cs="Times New Roman"/>
          <w:b/>
          <w:szCs w:val="24"/>
        </w:rPr>
        <w:t>Daniel 9</w:t>
      </w:r>
      <w:r w:rsidR="00BD1402" w:rsidRPr="00BD1402">
        <w:rPr>
          <w:rFonts w:cs="Times New Roman"/>
          <w:b/>
          <w:szCs w:val="24"/>
        </w:rPr>
        <w:t>:</w:t>
      </w:r>
      <w:r w:rsidRPr="00BD1402">
        <w:rPr>
          <w:rFonts w:cs="Times New Roman"/>
          <w:b/>
          <w:szCs w:val="24"/>
        </w:rPr>
        <w:t xml:space="preserve"> 20-23 (to </w:t>
      </w:r>
      <w:r w:rsidR="004F26F1">
        <w:rPr>
          <w:rFonts w:cs="Times New Roman"/>
          <w:b/>
          <w:szCs w:val="24"/>
        </w:rPr>
        <w:t>“</w:t>
      </w:r>
      <w:r w:rsidRPr="00BD1402">
        <w:rPr>
          <w:rFonts w:cs="Times New Roman"/>
          <w:b/>
          <w:szCs w:val="24"/>
        </w:rPr>
        <w:t>beloved</w:t>
      </w:r>
      <w:r w:rsidR="004F26F1">
        <w:rPr>
          <w:rFonts w:cs="Times New Roman"/>
          <w:b/>
          <w:szCs w:val="24"/>
        </w:rPr>
        <w:t>”</w:t>
      </w:r>
      <w:r w:rsidRPr="00BD1402">
        <w:rPr>
          <w:rFonts w:cs="Times New Roman"/>
          <w:b/>
          <w:szCs w:val="24"/>
        </w:rPr>
        <w:t>)</w:t>
      </w:r>
    </w:p>
    <w:p w14:paraId="5AC29924" w14:textId="05C53E15" w:rsidR="000934A9" w:rsidRPr="000934A9" w:rsidRDefault="000934A9" w:rsidP="00BD1402">
      <w:pPr>
        <w:spacing w:before="120" w:after="0" w:line="240" w:lineRule="auto"/>
        <w:ind w:firstLine="720"/>
        <w:jc w:val="both"/>
        <w:rPr>
          <w:rFonts w:cs="Times New Roman"/>
          <w:bCs/>
          <w:szCs w:val="24"/>
        </w:rPr>
      </w:pPr>
      <w:r w:rsidRPr="000934A9">
        <w:rPr>
          <w:rFonts w:cs="Times New Roman"/>
          <w:bCs/>
          <w:szCs w:val="24"/>
        </w:rPr>
        <w:t xml:space="preserve">Paul, in writing to the Corinthians, said </w:t>
      </w:r>
      <w:r w:rsidR="004F26F1">
        <w:rPr>
          <w:rFonts w:cs="Times New Roman"/>
          <w:bCs/>
          <w:szCs w:val="24"/>
        </w:rPr>
        <w:t>“</w:t>
      </w:r>
      <w:r w:rsidRPr="000934A9">
        <w:rPr>
          <w:rFonts w:cs="Times New Roman"/>
          <w:bCs/>
          <w:szCs w:val="24"/>
        </w:rPr>
        <w:t>if any one love God, he is known of him</w:t>
      </w:r>
      <w:r w:rsidR="004F26F1">
        <w:rPr>
          <w:rFonts w:cs="Times New Roman"/>
          <w:bCs/>
          <w:szCs w:val="24"/>
        </w:rPr>
        <w:t>”</w:t>
      </w:r>
      <w:r w:rsidRPr="000934A9">
        <w:rPr>
          <w:rFonts w:cs="Times New Roman"/>
          <w:bCs/>
          <w:szCs w:val="24"/>
        </w:rPr>
        <w:t>, 1 Cor 8: 3</w:t>
      </w:r>
      <w:r w:rsidR="009B2024">
        <w:rPr>
          <w:rFonts w:cs="Times New Roman"/>
          <w:bCs/>
          <w:szCs w:val="24"/>
        </w:rPr>
        <w:t xml:space="preserve">.  </w:t>
      </w:r>
      <w:r w:rsidRPr="000934A9">
        <w:rPr>
          <w:rFonts w:cs="Times New Roman"/>
          <w:bCs/>
          <w:szCs w:val="24"/>
        </w:rPr>
        <w:t>God knows those who love Him, who consider for Him; He has a special interest and has confidence in such persons</w:t>
      </w:r>
      <w:r w:rsidR="009B2024">
        <w:rPr>
          <w:rFonts w:cs="Times New Roman"/>
          <w:bCs/>
          <w:szCs w:val="24"/>
        </w:rPr>
        <w:t xml:space="preserve">.  </w:t>
      </w:r>
      <w:r w:rsidRPr="000934A9">
        <w:rPr>
          <w:rFonts w:cs="Times New Roman"/>
          <w:bCs/>
          <w:szCs w:val="24"/>
        </w:rPr>
        <w:t>So we have these three men, Abraham, Aaron and Daniel, (no doubt there are more) whom God knew and whom He could trust</w:t>
      </w:r>
      <w:r w:rsidR="009B2024">
        <w:rPr>
          <w:rFonts w:cs="Times New Roman"/>
          <w:bCs/>
          <w:szCs w:val="24"/>
        </w:rPr>
        <w:t xml:space="preserve">.  </w:t>
      </w:r>
      <w:r w:rsidRPr="000934A9">
        <w:rPr>
          <w:rFonts w:cs="Times New Roman"/>
          <w:bCs/>
          <w:szCs w:val="24"/>
        </w:rPr>
        <w:t>Surely we all would like to be men whom God could trust</w:t>
      </w:r>
      <w:r w:rsidR="009B2024">
        <w:rPr>
          <w:rFonts w:cs="Times New Roman"/>
          <w:bCs/>
          <w:szCs w:val="24"/>
        </w:rPr>
        <w:t xml:space="preserve">.  </w:t>
      </w:r>
      <w:r w:rsidRPr="000934A9">
        <w:rPr>
          <w:rFonts w:cs="Times New Roman"/>
          <w:bCs/>
          <w:szCs w:val="24"/>
        </w:rPr>
        <w:t>Abraham believed God and obeyed</w:t>
      </w:r>
      <w:r w:rsidR="009B2024">
        <w:rPr>
          <w:rFonts w:cs="Times New Roman"/>
          <w:bCs/>
          <w:szCs w:val="24"/>
        </w:rPr>
        <w:t xml:space="preserve">.  </w:t>
      </w:r>
      <w:r w:rsidRPr="000934A9">
        <w:rPr>
          <w:rFonts w:cs="Times New Roman"/>
          <w:bCs/>
          <w:szCs w:val="24"/>
        </w:rPr>
        <w:t xml:space="preserve">When the call of God came he </w:t>
      </w:r>
      <w:r w:rsidR="004F26F1">
        <w:rPr>
          <w:rFonts w:cs="Times New Roman"/>
          <w:bCs/>
          <w:szCs w:val="24"/>
        </w:rPr>
        <w:t>“</w:t>
      </w:r>
      <w:r w:rsidRPr="000934A9">
        <w:rPr>
          <w:rFonts w:cs="Times New Roman"/>
          <w:bCs/>
          <w:szCs w:val="24"/>
        </w:rPr>
        <w:t>went out, not knowing where he was going</w:t>
      </w:r>
      <w:r w:rsidR="004F26F1">
        <w:rPr>
          <w:rFonts w:cs="Times New Roman"/>
          <w:bCs/>
          <w:szCs w:val="24"/>
        </w:rPr>
        <w:t>”</w:t>
      </w:r>
      <w:r w:rsidRPr="000934A9">
        <w:rPr>
          <w:rFonts w:cs="Times New Roman"/>
          <w:bCs/>
          <w:szCs w:val="24"/>
        </w:rPr>
        <w:t>, Heb 11: 8</w:t>
      </w:r>
      <w:r w:rsidR="009B2024">
        <w:rPr>
          <w:rFonts w:cs="Times New Roman"/>
          <w:bCs/>
          <w:szCs w:val="24"/>
        </w:rPr>
        <w:t xml:space="preserve">.  </w:t>
      </w:r>
      <w:r w:rsidRPr="000934A9">
        <w:rPr>
          <w:rFonts w:cs="Times New Roman"/>
          <w:bCs/>
          <w:szCs w:val="24"/>
        </w:rPr>
        <w:t>He was a man of faith, and here we find that God will not hide from Abraham what He was doing</w:t>
      </w:r>
      <w:r w:rsidR="009B2024">
        <w:rPr>
          <w:rFonts w:cs="Times New Roman"/>
          <w:bCs/>
          <w:szCs w:val="24"/>
        </w:rPr>
        <w:t xml:space="preserve">.  </w:t>
      </w:r>
      <w:r w:rsidRPr="000934A9">
        <w:rPr>
          <w:rFonts w:cs="Times New Roman"/>
          <w:bCs/>
          <w:szCs w:val="24"/>
        </w:rPr>
        <w:t>God found a confidant in Abraham</w:t>
      </w:r>
      <w:r w:rsidR="009B2024">
        <w:rPr>
          <w:rFonts w:cs="Times New Roman"/>
          <w:bCs/>
          <w:szCs w:val="24"/>
        </w:rPr>
        <w:t xml:space="preserve">.  </w:t>
      </w:r>
      <w:r w:rsidRPr="000934A9">
        <w:rPr>
          <w:rFonts w:cs="Times New Roman"/>
          <w:bCs/>
          <w:szCs w:val="24"/>
        </w:rPr>
        <w:t>What a wonderful thing that is!  God is looking for such persons today</w:t>
      </w:r>
      <w:r w:rsidR="009B2024">
        <w:rPr>
          <w:rFonts w:cs="Times New Roman"/>
          <w:bCs/>
          <w:szCs w:val="24"/>
        </w:rPr>
        <w:t xml:space="preserve">.  </w:t>
      </w:r>
      <w:r w:rsidRPr="000934A9">
        <w:rPr>
          <w:rFonts w:cs="Times New Roman"/>
          <w:bCs/>
          <w:szCs w:val="24"/>
        </w:rPr>
        <w:t>It may be that they are comparatively few</w:t>
      </w:r>
      <w:r w:rsidR="009B2024">
        <w:rPr>
          <w:rFonts w:cs="Times New Roman"/>
          <w:bCs/>
          <w:szCs w:val="24"/>
        </w:rPr>
        <w:t xml:space="preserve">.  </w:t>
      </w:r>
      <w:r w:rsidRPr="000934A9">
        <w:rPr>
          <w:rFonts w:cs="Times New Roman"/>
          <w:bCs/>
          <w:szCs w:val="24"/>
        </w:rPr>
        <w:t xml:space="preserve">Think of the great number of believers there are in the world today; we need to think about and to pray for all our fellow believers, </w:t>
      </w:r>
      <w:r w:rsidR="009F08C7" w:rsidRPr="000934A9">
        <w:rPr>
          <w:rFonts w:cs="Times New Roman"/>
          <w:bCs/>
          <w:szCs w:val="24"/>
        </w:rPr>
        <w:t>but it</w:t>
      </w:r>
      <w:r w:rsidRPr="000934A9">
        <w:rPr>
          <w:rFonts w:cs="Times New Roman"/>
          <w:bCs/>
          <w:szCs w:val="24"/>
        </w:rPr>
        <w:t xml:space="preserve"> may be there are comparatively few whom God can trust and who could be initiated into God</w:t>
      </w:r>
      <w:r w:rsidR="004F26F1">
        <w:rPr>
          <w:rFonts w:cs="Times New Roman"/>
          <w:bCs/>
          <w:szCs w:val="24"/>
        </w:rPr>
        <w:t>’</w:t>
      </w:r>
      <w:r w:rsidRPr="000934A9">
        <w:rPr>
          <w:rFonts w:cs="Times New Roman"/>
          <w:bCs/>
          <w:szCs w:val="24"/>
        </w:rPr>
        <w:t>s present mind</w:t>
      </w:r>
      <w:r w:rsidR="009B2024">
        <w:rPr>
          <w:rFonts w:cs="Times New Roman"/>
          <w:bCs/>
          <w:szCs w:val="24"/>
        </w:rPr>
        <w:t xml:space="preserve">.  </w:t>
      </w:r>
      <w:r w:rsidR="004F26F1">
        <w:rPr>
          <w:rFonts w:cs="Times New Roman"/>
          <w:bCs/>
          <w:szCs w:val="24"/>
        </w:rPr>
        <w:t>“</w:t>
      </w:r>
      <w:r w:rsidRPr="000934A9">
        <w:rPr>
          <w:rFonts w:cs="Times New Roman"/>
          <w:bCs/>
          <w:szCs w:val="24"/>
        </w:rPr>
        <w:t>Shall I hide from Abraham what I am doing?</w:t>
      </w:r>
      <w:r w:rsidR="004F26F1">
        <w:rPr>
          <w:rFonts w:cs="Times New Roman"/>
          <w:bCs/>
          <w:szCs w:val="24"/>
        </w:rPr>
        <w:t>”</w:t>
      </w:r>
      <w:r w:rsidRPr="000934A9">
        <w:rPr>
          <w:rFonts w:cs="Times New Roman"/>
          <w:bCs/>
          <w:szCs w:val="24"/>
        </w:rPr>
        <w:t xml:space="preserve">  God is looking for persons He can confide in, make His </w:t>
      </w:r>
      <w:r w:rsidR="009F08C7" w:rsidRPr="000934A9">
        <w:rPr>
          <w:rFonts w:cs="Times New Roman"/>
          <w:bCs/>
          <w:szCs w:val="24"/>
        </w:rPr>
        <w:t>mind known</w:t>
      </w:r>
      <w:r w:rsidRPr="000934A9">
        <w:rPr>
          <w:rFonts w:cs="Times New Roman"/>
          <w:bCs/>
          <w:szCs w:val="24"/>
        </w:rPr>
        <w:t xml:space="preserve"> to</w:t>
      </w:r>
      <w:r w:rsidR="009B2024">
        <w:rPr>
          <w:rFonts w:cs="Times New Roman"/>
          <w:bCs/>
          <w:szCs w:val="24"/>
        </w:rPr>
        <w:t xml:space="preserve">.  </w:t>
      </w:r>
      <w:r w:rsidRPr="000934A9">
        <w:rPr>
          <w:rFonts w:cs="Times New Roman"/>
          <w:bCs/>
          <w:szCs w:val="24"/>
        </w:rPr>
        <w:t>It requires faith and obedience on our part</w:t>
      </w:r>
      <w:r w:rsidR="009B2024">
        <w:rPr>
          <w:rFonts w:cs="Times New Roman"/>
          <w:bCs/>
          <w:szCs w:val="24"/>
        </w:rPr>
        <w:t xml:space="preserve">.  </w:t>
      </w:r>
      <w:r w:rsidRPr="000934A9">
        <w:rPr>
          <w:rFonts w:cs="Times New Roman"/>
          <w:bCs/>
          <w:szCs w:val="24"/>
        </w:rPr>
        <w:t>There was a consistency with Abraham</w:t>
      </w:r>
      <w:r w:rsidR="009B2024">
        <w:rPr>
          <w:rFonts w:cs="Times New Roman"/>
          <w:bCs/>
          <w:szCs w:val="24"/>
        </w:rPr>
        <w:t xml:space="preserve">.  </w:t>
      </w:r>
      <w:r w:rsidR="004F26F1">
        <w:rPr>
          <w:rFonts w:cs="Times New Roman"/>
          <w:bCs/>
          <w:szCs w:val="24"/>
        </w:rPr>
        <w:t>“</w:t>
      </w:r>
      <w:r w:rsidRPr="000934A9">
        <w:rPr>
          <w:rFonts w:cs="Times New Roman"/>
          <w:bCs/>
          <w:szCs w:val="24"/>
        </w:rPr>
        <w:t>For I know him</w:t>
      </w:r>
      <w:r w:rsidR="004F26F1">
        <w:rPr>
          <w:rFonts w:cs="Times New Roman"/>
          <w:bCs/>
          <w:szCs w:val="24"/>
        </w:rPr>
        <w:t>”</w:t>
      </w:r>
      <w:r w:rsidRPr="000934A9">
        <w:rPr>
          <w:rFonts w:cs="Times New Roman"/>
          <w:bCs/>
          <w:szCs w:val="24"/>
        </w:rPr>
        <w:t>, God says</w:t>
      </w:r>
      <w:r w:rsidR="009B2024">
        <w:rPr>
          <w:rFonts w:cs="Times New Roman"/>
          <w:bCs/>
          <w:szCs w:val="24"/>
        </w:rPr>
        <w:t xml:space="preserve">.  </w:t>
      </w:r>
      <w:r w:rsidRPr="000934A9">
        <w:rPr>
          <w:rFonts w:cs="Times New Roman"/>
          <w:bCs/>
          <w:szCs w:val="24"/>
        </w:rPr>
        <w:t>God knew Abraham and could trust him</w:t>
      </w:r>
      <w:r w:rsidR="009B2024">
        <w:rPr>
          <w:rFonts w:cs="Times New Roman"/>
          <w:bCs/>
          <w:szCs w:val="24"/>
        </w:rPr>
        <w:t xml:space="preserve">.  </w:t>
      </w:r>
      <w:r w:rsidR="004F26F1">
        <w:rPr>
          <w:rFonts w:cs="Times New Roman"/>
          <w:bCs/>
          <w:szCs w:val="24"/>
        </w:rPr>
        <w:t>“</w:t>
      </w:r>
      <w:r w:rsidRPr="000934A9">
        <w:rPr>
          <w:rFonts w:cs="Times New Roman"/>
          <w:bCs/>
          <w:szCs w:val="24"/>
        </w:rPr>
        <w:t>I know him that he will command his children and his household after him</w:t>
      </w:r>
      <w:r w:rsidR="004F26F1">
        <w:rPr>
          <w:rFonts w:cs="Times New Roman"/>
          <w:bCs/>
          <w:szCs w:val="24"/>
        </w:rPr>
        <w:t>”</w:t>
      </w:r>
      <w:r w:rsidRPr="000934A9">
        <w:rPr>
          <w:rFonts w:cs="Times New Roman"/>
          <w:bCs/>
          <w:szCs w:val="24"/>
        </w:rPr>
        <w:t>; that is, he could trust Abraham to pass on the testimony to the next generation unimpaired</w:t>
      </w:r>
      <w:r w:rsidR="009B2024">
        <w:rPr>
          <w:rFonts w:cs="Times New Roman"/>
          <w:bCs/>
          <w:szCs w:val="24"/>
        </w:rPr>
        <w:t xml:space="preserve">.  </w:t>
      </w:r>
      <w:r w:rsidRPr="000934A9">
        <w:rPr>
          <w:rFonts w:cs="Times New Roman"/>
          <w:bCs/>
          <w:szCs w:val="24"/>
        </w:rPr>
        <w:t>That would be an exercise, especially with those of us who are older</w:t>
      </w:r>
      <w:r w:rsidR="009B2024">
        <w:rPr>
          <w:rFonts w:cs="Times New Roman"/>
          <w:bCs/>
          <w:szCs w:val="24"/>
        </w:rPr>
        <w:t xml:space="preserve">.  </w:t>
      </w:r>
      <w:r w:rsidRPr="000934A9">
        <w:rPr>
          <w:rFonts w:cs="Times New Roman"/>
          <w:bCs/>
          <w:szCs w:val="24"/>
        </w:rPr>
        <w:t>Abraham was at a good age here, and he was thinking of what was committed to him as we have to think of what is committed to us:  what has come down to us by the faithfulness of those who have gone before us in the testimony</w:t>
      </w:r>
      <w:r w:rsidR="009B2024">
        <w:rPr>
          <w:rFonts w:cs="Times New Roman"/>
          <w:bCs/>
          <w:szCs w:val="24"/>
        </w:rPr>
        <w:t xml:space="preserve">.  </w:t>
      </w:r>
      <w:r w:rsidRPr="000934A9">
        <w:rPr>
          <w:rFonts w:cs="Times New Roman"/>
          <w:bCs/>
          <w:szCs w:val="24"/>
        </w:rPr>
        <w:t>Is the truth going to be passed on to the next generation without any impairment?  That is what God could trust Abraham with</w:t>
      </w:r>
      <w:r w:rsidR="009B2024">
        <w:rPr>
          <w:rFonts w:cs="Times New Roman"/>
          <w:bCs/>
          <w:szCs w:val="24"/>
        </w:rPr>
        <w:t xml:space="preserve">.  </w:t>
      </w:r>
      <w:r w:rsidRPr="000934A9">
        <w:rPr>
          <w:rFonts w:cs="Times New Roman"/>
          <w:bCs/>
          <w:szCs w:val="24"/>
        </w:rPr>
        <w:t>He knew him</w:t>
      </w:r>
      <w:r w:rsidR="009F08C7" w:rsidRPr="000934A9">
        <w:rPr>
          <w:rFonts w:cs="Times New Roman"/>
          <w:bCs/>
          <w:szCs w:val="24"/>
        </w:rPr>
        <w:t>: “</w:t>
      </w:r>
      <w:r w:rsidRPr="000934A9">
        <w:rPr>
          <w:rFonts w:cs="Times New Roman"/>
          <w:bCs/>
          <w:szCs w:val="24"/>
        </w:rPr>
        <w:t>I know him</w:t>
      </w:r>
      <w:r w:rsidR="004F26F1">
        <w:rPr>
          <w:rFonts w:cs="Times New Roman"/>
          <w:bCs/>
          <w:szCs w:val="24"/>
        </w:rPr>
        <w:t>”</w:t>
      </w:r>
      <w:r w:rsidRPr="000934A9">
        <w:rPr>
          <w:rFonts w:cs="Times New Roman"/>
          <w:bCs/>
          <w:szCs w:val="24"/>
        </w:rPr>
        <w:t>, I know he will do this</w:t>
      </w:r>
      <w:r w:rsidR="009B2024">
        <w:rPr>
          <w:rFonts w:cs="Times New Roman"/>
          <w:bCs/>
          <w:szCs w:val="24"/>
        </w:rPr>
        <w:t xml:space="preserve">.  </w:t>
      </w:r>
      <w:r w:rsidRPr="000934A9">
        <w:rPr>
          <w:rFonts w:cs="Times New Roman"/>
          <w:bCs/>
          <w:szCs w:val="24"/>
        </w:rPr>
        <w:t>There will be no impairment of the testimony as far as Abraham is concerned</w:t>
      </w:r>
      <w:r w:rsidR="009B2024">
        <w:rPr>
          <w:rFonts w:cs="Times New Roman"/>
          <w:bCs/>
          <w:szCs w:val="24"/>
        </w:rPr>
        <w:t xml:space="preserve">.  </w:t>
      </w:r>
      <w:r w:rsidRPr="000934A9">
        <w:rPr>
          <w:rFonts w:cs="Times New Roman"/>
          <w:bCs/>
          <w:szCs w:val="24"/>
        </w:rPr>
        <w:t>It will be passed on to the next generation in its fulness</w:t>
      </w:r>
      <w:r w:rsidR="009B2024">
        <w:rPr>
          <w:rFonts w:cs="Times New Roman"/>
          <w:bCs/>
          <w:szCs w:val="24"/>
        </w:rPr>
        <w:t xml:space="preserve">.  </w:t>
      </w:r>
      <w:r w:rsidRPr="000934A9">
        <w:rPr>
          <w:rFonts w:cs="Times New Roman"/>
          <w:bCs/>
          <w:szCs w:val="24"/>
        </w:rPr>
        <w:t>That is a word for all of us who are older, I am sure, because there is always a tendency for a gradual deterioration to take place</w:t>
      </w:r>
      <w:r w:rsidR="009B2024">
        <w:rPr>
          <w:rFonts w:cs="Times New Roman"/>
          <w:bCs/>
          <w:szCs w:val="24"/>
        </w:rPr>
        <w:t xml:space="preserve">.  </w:t>
      </w:r>
      <w:r w:rsidR="004F26F1">
        <w:rPr>
          <w:rFonts w:cs="Times New Roman"/>
          <w:bCs/>
          <w:szCs w:val="24"/>
        </w:rPr>
        <w:t>“</w:t>
      </w:r>
      <w:r w:rsidRPr="000934A9">
        <w:rPr>
          <w:rFonts w:cs="Times New Roman"/>
          <w:bCs/>
          <w:szCs w:val="24"/>
        </w:rPr>
        <w:t>I know him that he will command his children and his household after him, and they shall keep the way of Jehovah, to do righteousness and justice</w:t>
      </w:r>
      <w:r w:rsidR="004F26F1">
        <w:rPr>
          <w:rFonts w:cs="Times New Roman"/>
          <w:bCs/>
          <w:szCs w:val="24"/>
        </w:rPr>
        <w:t>”</w:t>
      </w:r>
      <w:r w:rsidR="009B2024">
        <w:rPr>
          <w:rFonts w:cs="Times New Roman"/>
          <w:bCs/>
          <w:szCs w:val="24"/>
        </w:rPr>
        <w:t xml:space="preserve">.  </w:t>
      </w:r>
      <w:r w:rsidRPr="000934A9">
        <w:rPr>
          <w:rFonts w:cs="Times New Roman"/>
          <w:bCs/>
          <w:szCs w:val="24"/>
        </w:rPr>
        <w:t xml:space="preserve">We </w:t>
      </w:r>
      <w:r w:rsidRPr="000934A9">
        <w:rPr>
          <w:rFonts w:cs="Times New Roman"/>
          <w:bCs/>
          <w:szCs w:val="24"/>
        </w:rPr>
        <w:lastRenderedPageBreak/>
        <w:t xml:space="preserve">would like to be assured that these features will be passed on, for they will only be passed on if we ourselves exemplify these very features: </w:t>
      </w:r>
      <w:r w:rsidR="004F26F1">
        <w:rPr>
          <w:rFonts w:cs="Times New Roman"/>
          <w:bCs/>
          <w:szCs w:val="24"/>
        </w:rPr>
        <w:t>“</w:t>
      </w:r>
      <w:r w:rsidRPr="000934A9">
        <w:rPr>
          <w:rFonts w:cs="Times New Roman"/>
          <w:bCs/>
          <w:szCs w:val="24"/>
        </w:rPr>
        <w:t>keep the way of Jehovah, to do righteousness and justice</w:t>
      </w:r>
      <w:r w:rsidR="004F26F1">
        <w:rPr>
          <w:rFonts w:cs="Times New Roman"/>
          <w:bCs/>
          <w:szCs w:val="24"/>
        </w:rPr>
        <w:t>”</w:t>
      </w:r>
      <w:r w:rsidR="009B2024">
        <w:rPr>
          <w:rFonts w:cs="Times New Roman"/>
          <w:bCs/>
          <w:szCs w:val="24"/>
        </w:rPr>
        <w:t xml:space="preserve">.  </w:t>
      </w:r>
      <w:r w:rsidRPr="000934A9">
        <w:rPr>
          <w:rFonts w:cs="Times New Roman"/>
          <w:bCs/>
          <w:szCs w:val="24"/>
        </w:rPr>
        <w:t>That would be a responsibility on every one of us</w:t>
      </w:r>
      <w:r w:rsidR="009B2024">
        <w:rPr>
          <w:rFonts w:cs="Times New Roman"/>
          <w:bCs/>
          <w:szCs w:val="24"/>
        </w:rPr>
        <w:t xml:space="preserve">.  </w:t>
      </w:r>
      <w:r w:rsidRPr="000934A9">
        <w:rPr>
          <w:rFonts w:cs="Times New Roman"/>
          <w:bCs/>
          <w:szCs w:val="24"/>
        </w:rPr>
        <w:t>We need to desire that God would know us and trust us that such may be the case, not only in what we say but also in what we are, our conduct, as Abraham in his conduct exemplified the truth, the testimony, at that time, and would pass it on to those who would follow him</w:t>
      </w:r>
      <w:r w:rsidR="009B2024">
        <w:rPr>
          <w:rFonts w:cs="Times New Roman"/>
          <w:bCs/>
          <w:szCs w:val="24"/>
        </w:rPr>
        <w:t xml:space="preserve">.  </w:t>
      </w:r>
      <w:r w:rsidRPr="000934A9">
        <w:rPr>
          <w:rFonts w:cs="Times New Roman"/>
          <w:bCs/>
          <w:szCs w:val="24"/>
        </w:rPr>
        <w:t xml:space="preserve">We look for the Lord to come very soon; nevertheless we have to think of the testimony continuing if the Lord is pleased </w:t>
      </w:r>
      <w:r w:rsidR="00281754">
        <w:rPr>
          <w:rFonts w:cs="Times New Roman"/>
          <w:bCs/>
          <w:szCs w:val="24"/>
        </w:rPr>
        <w:t>th</w:t>
      </w:r>
      <w:r w:rsidRPr="000934A9">
        <w:rPr>
          <w:rFonts w:cs="Times New Roman"/>
          <w:bCs/>
          <w:szCs w:val="24"/>
        </w:rPr>
        <w:t>at the testimony should continue.</w:t>
      </w:r>
    </w:p>
    <w:p w14:paraId="7679F196" w14:textId="11F67E36" w:rsidR="000934A9" w:rsidRPr="000934A9" w:rsidRDefault="000934A9" w:rsidP="00BD1402">
      <w:pPr>
        <w:spacing w:before="120" w:after="0" w:line="240" w:lineRule="auto"/>
        <w:ind w:firstLine="720"/>
        <w:jc w:val="both"/>
        <w:rPr>
          <w:rFonts w:cs="Times New Roman"/>
          <w:bCs/>
          <w:szCs w:val="24"/>
        </w:rPr>
      </w:pPr>
      <w:r w:rsidRPr="000934A9">
        <w:rPr>
          <w:rFonts w:cs="Times New Roman"/>
          <w:bCs/>
          <w:szCs w:val="24"/>
        </w:rPr>
        <w:t xml:space="preserve">So with Aaron, Jehovah says regarding him; </w:t>
      </w:r>
      <w:r w:rsidR="004F26F1">
        <w:rPr>
          <w:rFonts w:cs="Times New Roman"/>
          <w:bCs/>
          <w:szCs w:val="24"/>
        </w:rPr>
        <w:t>“</w:t>
      </w:r>
      <w:r w:rsidRPr="000934A9">
        <w:rPr>
          <w:rFonts w:cs="Times New Roman"/>
          <w:bCs/>
          <w:szCs w:val="24"/>
        </w:rPr>
        <w:t>I know that he can speak well</w:t>
      </w:r>
      <w:r w:rsidR="004F26F1">
        <w:rPr>
          <w:rFonts w:cs="Times New Roman"/>
          <w:bCs/>
          <w:szCs w:val="24"/>
        </w:rPr>
        <w:t>”</w:t>
      </w:r>
      <w:r w:rsidR="009B2024">
        <w:rPr>
          <w:rFonts w:cs="Times New Roman"/>
          <w:bCs/>
          <w:szCs w:val="24"/>
        </w:rPr>
        <w:t xml:space="preserve">.  </w:t>
      </w:r>
      <w:r w:rsidRPr="000934A9">
        <w:rPr>
          <w:rFonts w:cs="Times New Roman"/>
          <w:bCs/>
          <w:szCs w:val="24"/>
        </w:rPr>
        <w:t>There was the need for one to strengthen Moses who felt his weakness, but he went too far in feeling his weakness</w:t>
      </w:r>
      <w:r w:rsidR="009B2024">
        <w:rPr>
          <w:rFonts w:cs="Times New Roman"/>
          <w:bCs/>
          <w:szCs w:val="24"/>
        </w:rPr>
        <w:t xml:space="preserve">.  </w:t>
      </w:r>
      <w:r w:rsidRPr="000934A9">
        <w:rPr>
          <w:rFonts w:cs="Times New Roman"/>
          <w:bCs/>
          <w:szCs w:val="24"/>
        </w:rPr>
        <w:t>Jehovah called him to do something and he felt how weak he was, how unsuitable he was, and no doubt it would be good if we all felt our weakness</w:t>
      </w:r>
      <w:r w:rsidR="009B2024">
        <w:rPr>
          <w:rFonts w:cs="Times New Roman"/>
          <w:bCs/>
          <w:szCs w:val="24"/>
        </w:rPr>
        <w:t xml:space="preserve">.  </w:t>
      </w:r>
      <w:r w:rsidRPr="000934A9">
        <w:rPr>
          <w:rFonts w:cs="Times New Roman"/>
          <w:bCs/>
          <w:szCs w:val="24"/>
        </w:rPr>
        <w:t>It is not good to feel we are able for anything, but Moses felt that he was not the one to be called for the responsibility that God was putting upon him</w:t>
      </w:r>
      <w:r w:rsidR="009B2024">
        <w:rPr>
          <w:rFonts w:cs="Times New Roman"/>
          <w:bCs/>
          <w:szCs w:val="24"/>
        </w:rPr>
        <w:t xml:space="preserve">.  </w:t>
      </w:r>
      <w:r w:rsidRPr="000934A9">
        <w:rPr>
          <w:rFonts w:cs="Times New Roman"/>
          <w:bCs/>
          <w:szCs w:val="24"/>
        </w:rPr>
        <w:t xml:space="preserve">He went too far, the length to which Moses went protesting how unsuitable he was amounted to unbelief, for God knew what He could make of him; yet in consideration for him He said: </w:t>
      </w:r>
      <w:r w:rsidR="004F26F1">
        <w:rPr>
          <w:rFonts w:cs="Times New Roman"/>
          <w:bCs/>
          <w:szCs w:val="24"/>
        </w:rPr>
        <w:t>“</w:t>
      </w:r>
      <w:r w:rsidRPr="000934A9">
        <w:rPr>
          <w:rFonts w:cs="Times New Roman"/>
          <w:bCs/>
          <w:szCs w:val="24"/>
        </w:rPr>
        <w:t>Is not Aaron the Levite thy brother?  I know that he can speak well</w:t>
      </w:r>
      <w:r w:rsidR="004F26F1">
        <w:rPr>
          <w:rFonts w:cs="Times New Roman"/>
          <w:bCs/>
          <w:szCs w:val="24"/>
        </w:rPr>
        <w:t>”</w:t>
      </w:r>
      <w:r w:rsidR="009B2024">
        <w:rPr>
          <w:rFonts w:cs="Times New Roman"/>
          <w:bCs/>
          <w:szCs w:val="24"/>
        </w:rPr>
        <w:t xml:space="preserve">.  </w:t>
      </w:r>
      <w:r w:rsidRPr="000934A9">
        <w:rPr>
          <w:rFonts w:cs="Times New Roman"/>
          <w:bCs/>
          <w:szCs w:val="24"/>
        </w:rPr>
        <w:t>Moses thought he could not speak well enough, but God knew one who could speak well</w:t>
      </w:r>
      <w:r w:rsidR="009B2024">
        <w:rPr>
          <w:rFonts w:cs="Times New Roman"/>
          <w:bCs/>
          <w:szCs w:val="24"/>
        </w:rPr>
        <w:t xml:space="preserve">.  </w:t>
      </w:r>
      <w:r w:rsidRPr="000934A9">
        <w:rPr>
          <w:rFonts w:cs="Times New Roman"/>
          <w:bCs/>
          <w:szCs w:val="24"/>
        </w:rPr>
        <w:t>No doubt Aaron was a man of prayer and God heard him speaking</w:t>
      </w:r>
      <w:r w:rsidR="009B2024">
        <w:rPr>
          <w:rFonts w:cs="Times New Roman"/>
          <w:bCs/>
          <w:szCs w:val="24"/>
        </w:rPr>
        <w:t xml:space="preserve">.  </w:t>
      </w:r>
      <w:r w:rsidRPr="000934A9">
        <w:rPr>
          <w:rFonts w:cs="Times New Roman"/>
          <w:bCs/>
          <w:szCs w:val="24"/>
        </w:rPr>
        <w:t>How important it is that we should be men of prayer, men of dependence</w:t>
      </w:r>
      <w:r w:rsidR="009B2024">
        <w:rPr>
          <w:rFonts w:cs="Times New Roman"/>
          <w:bCs/>
          <w:szCs w:val="24"/>
        </w:rPr>
        <w:t xml:space="preserve">.  </w:t>
      </w:r>
      <w:r w:rsidRPr="000934A9">
        <w:rPr>
          <w:rFonts w:cs="Times New Roman"/>
          <w:bCs/>
          <w:szCs w:val="24"/>
        </w:rPr>
        <w:t>Aaron the Levite thy brother must have known what dependence upon God was</w:t>
      </w:r>
      <w:r w:rsidR="009B2024">
        <w:rPr>
          <w:rFonts w:cs="Times New Roman"/>
          <w:bCs/>
          <w:szCs w:val="24"/>
        </w:rPr>
        <w:t xml:space="preserve">.  </w:t>
      </w:r>
      <w:r w:rsidRPr="000934A9">
        <w:rPr>
          <w:rFonts w:cs="Times New Roman"/>
          <w:bCs/>
          <w:szCs w:val="24"/>
        </w:rPr>
        <w:t>He appears suddenly on the scene here but he no doubt had had a history with God in his 83 years</w:t>
      </w:r>
      <w:r w:rsidR="009B2024">
        <w:rPr>
          <w:rFonts w:cs="Times New Roman"/>
          <w:bCs/>
          <w:szCs w:val="24"/>
        </w:rPr>
        <w:t xml:space="preserve">.  </w:t>
      </w:r>
      <w:r w:rsidRPr="000934A9">
        <w:rPr>
          <w:rFonts w:cs="Times New Roman"/>
          <w:bCs/>
          <w:szCs w:val="24"/>
        </w:rPr>
        <w:t xml:space="preserve">God says </w:t>
      </w:r>
      <w:r w:rsidR="004F26F1">
        <w:rPr>
          <w:rFonts w:cs="Times New Roman"/>
          <w:bCs/>
          <w:szCs w:val="24"/>
        </w:rPr>
        <w:t>“</w:t>
      </w:r>
      <w:r w:rsidRPr="000934A9">
        <w:rPr>
          <w:rFonts w:cs="Times New Roman"/>
          <w:bCs/>
          <w:szCs w:val="24"/>
        </w:rPr>
        <w:t>I know that he can speak well</w:t>
      </w:r>
      <w:r w:rsidR="009F08C7">
        <w:rPr>
          <w:rFonts w:cs="Times New Roman"/>
          <w:bCs/>
          <w:szCs w:val="24"/>
        </w:rPr>
        <w:t>”</w:t>
      </w:r>
      <w:r w:rsidR="009B2024">
        <w:rPr>
          <w:rFonts w:cs="Times New Roman"/>
          <w:bCs/>
          <w:szCs w:val="24"/>
        </w:rPr>
        <w:t xml:space="preserve">.  </w:t>
      </w:r>
      <w:r w:rsidRPr="000934A9">
        <w:rPr>
          <w:rFonts w:cs="Times New Roman"/>
          <w:bCs/>
          <w:szCs w:val="24"/>
        </w:rPr>
        <w:t>No doubt He had heard him consistently speak in prayer</w:t>
      </w:r>
      <w:r w:rsidR="009B2024">
        <w:rPr>
          <w:rFonts w:cs="Times New Roman"/>
          <w:bCs/>
          <w:szCs w:val="24"/>
        </w:rPr>
        <w:t xml:space="preserve">.  </w:t>
      </w:r>
      <w:r w:rsidRPr="000934A9">
        <w:rPr>
          <w:rFonts w:cs="Times New Roman"/>
          <w:bCs/>
          <w:szCs w:val="24"/>
        </w:rPr>
        <w:t xml:space="preserve">How much the feature of prayer is needed at the present time!  It says </w:t>
      </w:r>
      <w:r w:rsidR="004F26F1">
        <w:rPr>
          <w:rFonts w:cs="Times New Roman"/>
          <w:bCs/>
          <w:szCs w:val="24"/>
        </w:rPr>
        <w:t>“</w:t>
      </w:r>
      <w:r w:rsidRPr="000934A9">
        <w:rPr>
          <w:rFonts w:cs="Times New Roman"/>
          <w:bCs/>
          <w:szCs w:val="24"/>
        </w:rPr>
        <w:t>Persevere in prayer (Col 4: 1), and pray unceasingly</w:t>
      </w:r>
      <w:r w:rsidR="004F26F1">
        <w:rPr>
          <w:rFonts w:cs="Times New Roman"/>
          <w:bCs/>
          <w:szCs w:val="24"/>
        </w:rPr>
        <w:t>”</w:t>
      </w:r>
      <w:r w:rsidRPr="000934A9">
        <w:rPr>
          <w:rFonts w:cs="Times New Roman"/>
          <w:bCs/>
          <w:szCs w:val="24"/>
        </w:rPr>
        <w:t>, 1 Thess 5: 17</w:t>
      </w:r>
      <w:r w:rsidR="009B2024">
        <w:rPr>
          <w:rFonts w:cs="Times New Roman"/>
          <w:bCs/>
          <w:szCs w:val="24"/>
        </w:rPr>
        <w:t xml:space="preserve">.  </w:t>
      </w:r>
      <w:r w:rsidRPr="000934A9">
        <w:rPr>
          <w:rFonts w:cs="Times New Roman"/>
          <w:bCs/>
          <w:szCs w:val="24"/>
        </w:rPr>
        <w:t>Expressing our dependence to God pleases Him; He takes account of it and He appreciates it as he does with Aaron here</w:t>
      </w:r>
      <w:r w:rsidR="009B2024">
        <w:rPr>
          <w:rFonts w:cs="Times New Roman"/>
          <w:bCs/>
          <w:szCs w:val="24"/>
        </w:rPr>
        <w:t xml:space="preserve">.  </w:t>
      </w:r>
      <w:r w:rsidR="004F26F1">
        <w:rPr>
          <w:rFonts w:cs="Times New Roman"/>
          <w:bCs/>
          <w:szCs w:val="24"/>
        </w:rPr>
        <w:t>“</w:t>
      </w:r>
      <w:r w:rsidRPr="000934A9">
        <w:rPr>
          <w:rFonts w:cs="Times New Roman"/>
          <w:bCs/>
          <w:szCs w:val="24"/>
        </w:rPr>
        <w:t>Is not Aaron the Levite thy brother?  I know that he can speak well</w:t>
      </w:r>
      <w:r w:rsidR="009B2024">
        <w:rPr>
          <w:rFonts w:cs="Times New Roman"/>
          <w:bCs/>
          <w:szCs w:val="24"/>
        </w:rPr>
        <w:t xml:space="preserve">.  </w:t>
      </w:r>
      <w:r w:rsidRPr="000934A9">
        <w:rPr>
          <w:rFonts w:cs="Times New Roman"/>
          <w:bCs/>
          <w:szCs w:val="24"/>
        </w:rPr>
        <w:t>And also behold, he goeth out to meet thee; and when he seeth thee he will be glad in his heart</w:t>
      </w:r>
      <w:r w:rsidR="004F26F1">
        <w:rPr>
          <w:rFonts w:cs="Times New Roman"/>
          <w:bCs/>
          <w:szCs w:val="24"/>
        </w:rPr>
        <w:t>”</w:t>
      </w:r>
      <w:r w:rsidR="009B2024">
        <w:rPr>
          <w:rFonts w:cs="Times New Roman"/>
          <w:bCs/>
          <w:szCs w:val="24"/>
        </w:rPr>
        <w:t xml:space="preserve">.  </w:t>
      </w:r>
      <w:r w:rsidRPr="000934A9">
        <w:rPr>
          <w:rFonts w:cs="Times New Roman"/>
          <w:bCs/>
          <w:szCs w:val="24"/>
        </w:rPr>
        <w:t>Then it says of Aaron</w:t>
      </w:r>
      <w:r w:rsidR="00C9750F" w:rsidRPr="000934A9">
        <w:rPr>
          <w:rFonts w:cs="Times New Roman"/>
          <w:bCs/>
          <w:szCs w:val="24"/>
        </w:rPr>
        <w:t>: “</w:t>
      </w:r>
      <w:r w:rsidRPr="000934A9">
        <w:rPr>
          <w:rFonts w:cs="Times New Roman"/>
          <w:bCs/>
          <w:szCs w:val="24"/>
        </w:rPr>
        <w:t>he went and met him on the mountain of God and kissed him</w:t>
      </w:r>
      <w:r w:rsidR="006A256A">
        <w:rPr>
          <w:rFonts w:cs="Times New Roman"/>
          <w:bCs/>
          <w:szCs w:val="24"/>
        </w:rPr>
        <w:t>”</w:t>
      </w:r>
      <w:r w:rsidR="005A7AD8">
        <w:rPr>
          <w:rFonts w:cs="Times New Roman"/>
          <w:bCs/>
          <w:szCs w:val="24"/>
        </w:rPr>
        <w:t xml:space="preserve">, </w:t>
      </w:r>
      <w:r w:rsidRPr="000934A9">
        <w:rPr>
          <w:rFonts w:cs="Times New Roman"/>
          <w:bCs/>
          <w:szCs w:val="24"/>
        </w:rPr>
        <w:t>v 27</w:t>
      </w:r>
      <w:r w:rsidR="009B2024">
        <w:rPr>
          <w:rFonts w:cs="Times New Roman"/>
          <w:bCs/>
          <w:szCs w:val="24"/>
        </w:rPr>
        <w:t xml:space="preserve">.  </w:t>
      </w:r>
      <w:r w:rsidRPr="000934A9">
        <w:rPr>
          <w:rFonts w:cs="Times New Roman"/>
          <w:bCs/>
          <w:szCs w:val="24"/>
        </w:rPr>
        <w:t>His heart responded to Moses, it is the brotherly covenant, the brotherly relation, two working together</w:t>
      </w:r>
      <w:r w:rsidR="009B2024">
        <w:rPr>
          <w:rFonts w:cs="Times New Roman"/>
          <w:bCs/>
          <w:szCs w:val="24"/>
        </w:rPr>
        <w:t xml:space="preserve">.  </w:t>
      </w:r>
      <w:r w:rsidRPr="000934A9">
        <w:rPr>
          <w:rFonts w:cs="Times New Roman"/>
          <w:bCs/>
          <w:szCs w:val="24"/>
        </w:rPr>
        <w:t xml:space="preserve">How important that is, Moses and Aaron working together, two brothers working together; in fact, in this case, the one being the complement of </w:t>
      </w:r>
      <w:r w:rsidRPr="000934A9">
        <w:rPr>
          <w:rFonts w:cs="Times New Roman"/>
          <w:bCs/>
          <w:szCs w:val="24"/>
        </w:rPr>
        <w:lastRenderedPageBreak/>
        <w:t>the other</w:t>
      </w:r>
      <w:r w:rsidR="009B2024">
        <w:rPr>
          <w:rFonts w:cs="Times New Roman"/>
          <w:bCs/>
          <w:szCs w:val="24"/>
        </w:rPr>
        <w:t xml:space="preserve">.  </w:t>
      </w:r>
      <w:r w:rsidRPr="000934A9">
        <w:rPr>
          <w:rFonts w:cs="Times New Roman"/>
          <w:bCs/>
          <w:szCs w:val="24"/>
        </w:rPr>
        <w:t>This is important if we are to be trustworthy</w:t>
      </w:r>
      <w:r w:rsidR="009B2024">
        <w:rPr>
          <w:rFonts w:cs="Times New Roman"/>
          <w:bCs/>
          <w:szCs w:val="24"/>
        </w:rPr>
        <w:t xml:space="preserve">.  </w:t>
      </w:r>
      <w:r w:rsidRPr="000934A9">
        <w:rPr>
          <w:rFonts w:cs="Times New Roman"/>
          <w:bCs/>
          <w:szCs w:val="24"/>
        </w:rPr>
        <w:t>They were regarded as trustworthy by God</w:t>
      </w:r>
      <w:r w:rsidR="009B2024">
        <w:rPr>
          <w:rFonts w:cs="Times New Roman"/>
          <w:bCs/>
          <w:szCs w:val="24"/>
        </w:rPr>
        <w:t xml:space="preserve">.  </w:t>
      </w:r>
      <w:r w:rsidRPr="000934A9">
        <w:rPr>
          <w:rFonts w:cs="Times New Roman"/>
          <w:bCs/>
          <w:szCs w:val="24"/>
        </w:rPr>
        <w:t>He kissed him</w:t>
      </w:r>
      <w:r w:rsidR="009B2024">
        <w:rPr>
          <w:rFonts w:cs="Times New Roman"/>
          <w:bCs/>
          <w:szCs w:val="24"/>
        </w:rPr>
        <w:t xml:space="preserve">.  </w:t>
      </w:r>
      <w:r w:rsidRPr="000934A9">
        <w:rPr>
          <w:rFonts w:cs="Times New Roman"/>
          <w:bCs/>
          <w:szCs w:val="24"/>
        </w:rPr>
        <w:t>That is the relationship between these two brothers who are right</w:t>
      </w:r>
      <w:r w:rsidR="009B2024">
        <w:rPr>
          <w:rFonts w:cs="Times New Roman"/>
          <w:bCs/>
          <w:szCs w:val="24"/>
        </w:rPr>
        <w:t xml:space="preserve">.  </w:t>
      </w:r>
      <w:r w:rsidRPr="000934A9">
        <w:rPr>
          <w:rFonts w:cs="Times New Roman"/>
          <w:bCs/>
          <w:szCs w:val="24"/>
        </w:rPr>
        <w:t xml:space="preserve"> They represented one thing</w:t>
      </w:r>
      <w:r w:rsidR="009B2024">
        <w:rPr>
          <w:rFonts w:cs="Times New Roman"/>
          <w:bCs/>
          <w:szCs w:val="24"/>
        </w:rPr>
        <w:t xml:space="preserve">.  </w:t>
      </w:r>
      <w:r w:rsidRPr="000934A9">
        <w:rPr>
          <w:rFonts w:cs="Times New Roman"/>
          <w:bCs/>
          <w:szCs w:val="24"/>
        </w:rPr>
        <w:t>How important that is!  Moses and Aaron are often spoken of as together; two persons able to work together in view of what God had in mind.</w:t>
      </w:r>
    </w:p>
    <w:p w14:paraId="3F35FCD5" w14:textId="0497DBB8" w:rsidR="000934A9" w:rsidRPr="000934A9" w:rsidRDefault="000934A9" w:rsidP="00BD1402">
      <w:pPr>
        <w:spacing w:before="120" w:after="0" w:line="240" w:lineRule="auto"/>
        <w:ind w:firstLine="720"/>
        <w:jc w:val="both"/>
        <w:rPr>
          <w:rFonts w:cs="Times New Roman"/>
          <w:bCs/>
          <w:szCs w:val="24"/>
        </w:rPr>
      </w:pPr>
      <w:r w:rsidRPr="000934A9">
        <w:rPr>
          <w:rFonts w:cs="Times New Roman"/>
          <w:bCs/>
          <w:szCs w:val="24"/>
        </w:rPr>
        <w:t>So with Daniel, he was not only known but he was greatly beloved, greatly beloved in heaven</w:t>
      </w:r>
      <w:r w:rsidR="009B2024">
        <w:rPr>
          <w:rFonts w:cs="Times New Roman"/>
          <w:bCs/>
          <w:szCs w:val="24"/>
        </w:rPr>
        <w:t xml:space="preserve">.  </w:t>
      </w:r>
      <w:r w:rsidRPr="000934A9">
        <w:rPr>
          <w:rFonts w:cs="Times New Roman"/>
          <w:bCs/>
          <w:szCs w:val="24"/>
        </w:rPr>
        <w:t>Why was he beloved?  Because he was exercised to represent the state that God was looking for at the moment</w:t>
      </w:r>
      <w:r w:rsidR="009B2024">
        <w:rPr>
          <w:rFonts w:cs="Times New Roman"/>
          <w:bCs/>
          <w:szCs w:val="24"/>
        </w:rPr>
        <w:t xml:space="preserve">.  </w:t>
      </w:r>
      <w:r w:rsidRPr="000934A9">
        <w:rPr>
          <w:rFonts w:cs="Times New Roman"/>
          <w:bCs/>
          <w:szCs w:val="24"/>
        </w:rPr>
        <w:t xml:space="preserve">In chapter 9 he </w:t>
      </w:r>
      <w:r w:rsidR="004F26F1">
        <w:rPr>
          <w:rFonts w:cs="Times New Roman"/>
          <w:bCs/>
          <w:szCs w:val="24"/>
        </w:rPr>
        <w:t>“</w:t>
      </w:r>
      <w:r w:rsidRPr="000934A9">
        <w:rPr>
          <w:rFonts w:cs="Times New Roman"/>
          <w:bCs/>
          <w:szCs w:val="24"/>
        </w:rPr>
        <w:t>understood by the books that the number of the years, whereof the word of Jehovah came to Jeremiah, the prophet, for the accomplishment of the desolations of Jerusalem, was seventy years</w:t>
      </w:r>
      <w:r w:rsidR="004F26F1">
        <w:rPr>
          <w:rFonts w:cs="Times New Roman"/>
          <w:bCs/>
          <w:szCs w:val="24"/>
        </w:rPr>
        <w:t>”</w:t>
      </w:r>
      <w:r w:rsidR="005A7AD8">
        <w:rPr>
          <w:rFonts w:cs="Times New Roman"/>
          <w:bCs/>
          <w:szCs w:val="24"/>
        </w:rPr>
        <w:t xml:space="preserve">, </w:t>
      </w:r>
      <w:r w:rsidRPr="000934A9">
        <w:rPr>
          <w:rFonts w:cs="Times New Roman"/>
          <w:bCs/>
          <w:szCs w:val="24"/>
        </w:rPr>
        <w:t>v 2</w:t>
      </w:r>
      <w:r w:rsidR="009B2024">
        <w:rPr>
          <w:rFonts w:cs="Times New Roman"/>
          <w:bCs/>
          <w:szCs w:val="24"/>
        </w:rPr>
        <w:t xml:space="preserve">.  </w:t>
      </w:r>
      <w:r w:rsidRPr="000934A9">
        <w:rPr>
          <w:rFonts w:cs="Times New Roman"/>
          <w:bCs/>
          <w:szCs w:val="24"/>
        </w:rPr>
        <w:t>He was intelligent as to what Jehovah was doing</w:t>
      </w:r>
      <w:r w:rsidR="009B2024">
        <w:rPr>
          <w:rFonts w:cs="Times New Roman"/>
          <w:bCs/>
          <w:szCs w:val="24"/>
        </w:rPr>
        <w:t xml:space="preserve">.  </w:t>
      </w:r>
      <w:r w:rsidRPr="000934A9">
        <w:rPr>
          <w:rFonts w:cs="Times New Roman"/>
          <w:bCs/>
          <w:szCs w:val="24"/>
        </w:rPr>
        <w:t>He was exercised to represent the secret, humble state that what God had in mind should be accomplished</w:t>
      </w:r>
      <w:r w:rsidR="009B2024">
        <w:rPr>
          <w:rFonts w:cs="Times New Roman"/>
          <w:bCs/>
          <w:szCs w:val="24"/>
        </w:rPr>
        <w:t xml:space="preserve">.  </w:t>
      </w:r>
      <w:r w:rsidRPr="000934A9">
        <w:rPr>
          <w:rFonts w:cs="Times New Roman"/>
          <w:bCs/>
          <w:szCs w:val="24"/>
        </w:rPr>
        <w:t xml:space="preserve">Then in verse 3: </w:t>
      </w:r>
      <w:r w:rsidR="004F26F1">
        <w:rPr>
          <w:rFonts w:cs="Times New Roman"/>
          <w:bCs/>
          <w:szCs w:val="24"/>
        </w:rPr>
        <w:t>“</w:t>
      </w:r>
      <w:r w:rsidRPr="000934A9">
        <w:rPr>
          <w:rFonts w:cs="Times New Roman"/>
          <w:bCs/>
          <w:szCs w:val="24"/>
        </w:rPr>
        <w:t>I set my face unto the Lord God, to seek by prayer and supplications, with fasting, and sackcloth, and ashes; and I prayed unto Jehovah my God, and made my confession, and said, Alas Lord! the great and terrible God</w:t>
      </w:r>
      <w:r w:rsidR="004F26F1">
        <w:rPr>
          <w:rFonts w:cs="Times New Roman"/>
          <w:bCs/>
          <w:szCs w:val="24"/>
        </w:rPr>
        <w:t>”</w:t>
      </w:r>
      <w:r w:rsidR="009B2024">
        <w:rPr>
          <w:rFonts w:cs="Times New Roman"/>
          <w:bCs/>
          <w:szCs w:val="24"/>
        </w:rPr>
        <w:t xml:space="preserve">.  </w:t>
      </w:r>
      <w:r w:rsidRPr="000934A9">
        <w:rPr>
          <w:rFonts w:cs="Times New Roman"/>
          <w:bCs/>
          <w:szCs w:val="24"/>
        </w:rPr>
        <w:t>He takes this place of repentance and supplication and humility</w:t>
      </w:r>
      <w:r w:rsidR="009B2024">
        <w:rPr>
          <w:rFonts w:cs="Times New Roman"/>
          <w:bCs/>
          <w:szCs w:val="24"/>
        </w:rPr>
        <w:t xml:space="preserve">.  </w:t>
      </w:r>
      <w:r w:rsidRPr="000934A9">
        <w:rPr>
          <w:rFonts w:cs="Times New Roman"/>
          <w:bCs/>
          <w:szCs w:val="24"/>
        </w:rPr>
        <w:t>How much we need that at the present time!  God is pleased with this condition</w:t>
      </w:r>
      <w:r w:rsidR="009B2024">
        <w:rPr>
          <w:rFonts w:cs="Times New Roman"/>
          <w:bCs/>
          <w:szCs w:val="24"/>
        </w:rPr>
        <w:t xml:space="preserve">.  </w:t>
      </w:r>
      <w:r w:rsidRPr="000934A9">
        <w:rPr>
          <w:rFonts w:cs="Times New Roman"/>
          <w:bCs/>
          <w:szCs w:val="24"/>
        </w:rPr>
        <w:t xml:space="preserve">I remember a word given in this area on Isaiah 57: 15; </w:t>
      </w:r>
      <w:r w:rsidR="004F26F1">
        <w:rPr>
          <w:rFonts w:cs="Times New Roman"/>
          <w:bCs/>
          <w:szCs w:val="24"/>
        </w:rPr>
        <w:t>“</w:t>
      </w:r>
      <w:r w:rsidRPr="000934A9">
        <w:rPr>
          <w:rFonts w:cs="Times New Roman"/>
          <w:bCs/>
          <w:szCs w:val="24"/>
        </w:rPr>
        <w:t>For thus saith the high and lofty One that inhabiteth eternity, and whose name is Holy: I dwell in the high and holy place, and with him that is of a contrite and humble spirit, to revive the spirit of the humble, and to revive the heart of the contrite ones</w:t>
      </w:r>
      <w:r w:rsidR="004F26F1">
        <w:rPr>
          <w:rFonts w:cs="Times New Roman"/>
          <w:bCs/>
          <w:szCs w:val="24"/>
        </w:rPr>
        <w:t>”</w:t>
      </w:r>
      <w:r w:rsidR="009B2024">
        <w:rPr>
          <w:rFonts w:cs="Times New Roman"/>
          <w:bCs/>
          <w:szCs w:val="24"/>
        </w:rPr>
        <w:t xml:space="preserve">.  </w:t>
      </w:r>
      <w:r w:rsidRPr="000934A9">
        <w:rPr>
          <w:rFonts w:cs="Times New Roman"/>
          <w:bCs/>
          <w:szCs w:val="24"/>
        </w:rPr>
        <w:t>Daniel takes a low place here</w:t>
      </w:r>
      <w:r w:rsidR="009B2024">
        <w:rPr>
          <w:rFonts w:cs="Times New Roman"/>
          <w:bCs/>
          <w:szCs w:val="24"/>
        </w:rPr>
        <w:t xml:space="preserve">.  </w:t>
      </w:r>
      <w:r w:rsidRPr="000934A9">
        <w:rPr>
          <w:rFonts w:cs="Times New Roman"/>
          <w:bCs/>
          <w:szCs w:val="24"/>
        </w:rPr>
        <w:t>It would become us at the present time to take a very low place</w:t>
      </w:r>
      <w:r w:rsidR="009B2024">
        <w:rPr>
          <w:rFonts w:cs="Times New Roman"/>
          <w:bCs/>
          <w:szCs w:val="24"/>
        </w:rPr>
        <w:t xml:space="preserve">.  </w:t>
      </w:r>
      <w:r w:rsidRPr="000934A9">
        <w:rPr>
          <w:rFonts w:cs="Times New Roman"/>
          <w:bCs/>
          <w:szCs w:val="24"/>
        </w:rPr>
        <w:t>We ought to be the humblest believers in Christendom.</w:t>
      </w:r>
    </w:p>
    <w:p w14:paraId="15313C3E" w14:textId="50D4CDC0" w:rsidR="000934A9" w:rsidRPr="000934A9" w:rsidRDefault="000934A9" w:rsidP="000934A9">
      <w:pPr>
        <w:spacing w:before="120" w:after="0" w:line="240" w:lineRule="auto"/>
        <w:ind w:firstLine="720"/>
        <w:jc w:val="both"/>
        <w:rPr>
          <w:rFonts w:cs="Times New Roman"/>
          <w:bCs/>
          <w:szCs w:val="24"/>
        </w:rPr>
      </w:pPr>
      <w:r w:rsidRPr="000934A9">
        <w:rPr>
          <w:rFonts w:cs="Times New Roman"/>
          <w:bCs/>
          <w:szCs w:val="24"/>
        </w:rPr>
        <w:t xml:space="preserve">Then we find in the portion read that he was strengthened: </w:t>
      </w:r>
      <w:r w:rsidR="004F26F1">
        <w:rPr>
          <w:rFonts w:cs="Times New Roman"/>
          <w:bCs/>
          <w:szCs w:val="24"/>
        </w:rPr>
        <w:t>“</w:t>
      </w:r>
      <w:r w:rsidRPr="000934A9">
        <w:rPr>
          <w:rFonts w:cs="Times New Roman"/>
          <w:bCs/>
          <w:szCs w:val="24"/>
        </w:rPr>
        <w:t xml:space="preserve">And whilst I was speaking, and praying, and confessing my sin and the sin of my people Israel, and presenting my supplication before Jehovah my God for the holy mountain of my God; whilst I was yet speaking in prayer, the man Gabriel, whom I had seen in the vision at the beginning, flying swiftly, touched me </w:t>
      </w:r>
      <w:r w:rsidR="009B2024">
        <w:rPr>
          <w:rFonts w:cs="Times New Roman"/>
          <w:bCs/>
          <w:szCs w:val="24"/>
        </w:rPr>
        <w:t xml:space="preserve">... </w:t>
      </w:r>
      <w:r w:rsidRPr="000934A9">
        <w:rPr>
          <w:rFonts w:cs="Times New Roman"/>
          <w:bCs/>
          <w:szCs w:val="24"/>
        </w:rPr>
        <w:t>And he informed me, and talked with me, and said, Daniel, I am now come forth to make thee skilful of understanding</w:t>
      </w:r>
      <w:r w:rsidR="004F26F1">
        <w:rPr>
          <w:rFonts w:cs="Times New Roman"/>
          <w:bCs/>
          <w:szCs w:val="24"/>
        </w:rPr>
        <w:t>”</w:t>
      </w:r>
      <w:r w:rsidR="009B2024">
        <w:rPr>
          <w:rFonts w:cs="Times New Roman"/>
          <w:bCs/>
          <w:szCs w:val="24"/>
        </w:rPr>
        <w:t xml:space="preserve">.  </w:t>
      </w:r>
      <w:r w:rsidRPr="000934A9">
        <w:rPr>
          <w:rFonts w:cs="Times New Roman"/>
          <w:bCs/>
          <w:szCs w:val="24"/>
        </w:rPr>
        <w:t>Daniel was exercised to be in the current of what God was doing at that particular moment, therefore he received great light</w:t>
      </w:r>
      <w:r w:rsidR="009B2024">
        <w:rPr>
          <w:rFonts w:cs="Times New Roman"/>
          <w:bCs/>
          <w:szCs w:val="24"/>
        </w:rPr>
        <w:t xml:space="preserve">.  </w:t>
      </w:r>
      <w:r w:rsidRPr="000934A9">
        <w:rPr>
          <w:rFonts w:cs="Times New Roman"/>
          <w:bCs/>
          <w:szCs w:val="24"/>
        </w:rPr>
        <w:t xml:space="preserve">The book of Daniel is full of instruction as to what God will do after the </w:t>
      </w:r>
      <w:r w:rsidRPr="000934A9">
        <w:rPr>
          <w:rFonts w:cs="Times New Roman"/>
          <w:bCs/>
          <w:szCs w:val="24"/>
        </w:rPr>
        <w:lastRenderedPageBreak/>
        <w:t>church is taken</w:t>
      </w:r>
      <w:r w:rsidR="009B2024">
        <w:rPr>
          <w:rFonts w:cs="Times New Roman"/>
          <w:bCs/>
          <w:szCs w:val="24"/>
        </w:rPr>
        <w:t xml:space="preserve">.  </w:t>
      </w:r>
      <w:r w:rsidRPr="000934A9">
        <w:rPr>
          <w:rFonts w:cs="Times New Roman"/>
          <w:bCs/>
          <w:szCs w:val="24"/>
        </w:rPr>
        <w:t>It was all opened up to him because of the suited state of humility</w:t>
      </w:r>
      <w:r w:rsidR="009B2024">
        <w:rPr>
          <w:rFonts w:cs="Times New Roman"/>
          <w:bCs/>
          <w:szCs w:val="24"/>
        </w:rPr>
        <w:t xml:space="preserve">.  </w:t>
      </w:r>
      <w:r w:rsidRPr="000934A9">
        <w:rPr>
          <w:rFonts w:cs="Times New Roman"/>
          <w:bCs/>
          <w:szCs w:val="24"/>
        </w:rPr>
        <w:t>He is spoken of as one greatly beloved.</w:t>
      </w:r>
    </w:p>
    <w:p w14:paraId="1CE0C73B" w14:textId="61E140B6" w:rsidR="000934A9" w:rsidRPr="000934A9" w:rsidRDefault="000934A9" w:rsidP="000934A9">
      <w:pPr>
        <w:spacing w:before="120" w:after="0" w:line="240" w:lineRule="auto"/>
        <w:ind w:firstLine="720"/>
        <w:jc w:val="both"/>
        <w:rPr>
          <w:rFonts w:cs="Times New Roman"/>
          <w:bCs/>
          <w:szCs w:val="24"/>
        </w:rPr>
      </w:pPr>
      <w:r w:rsidRPr="000934A9">
        <w:rPr>
          <w:rFonts w:cs="Times New Roman"/>
          <w:bCs/>
          <w:szCs w:val="24"/>
        </w:rPr>
        <w:t>We need on the one hand to be with God, entrusted by Him to maintain the testimony un-impaired</w:t>
      </w:r>
      <w:r w:rsidR="009B2024">
        <w:rPr>
          <w:rFonts w:cs="Times New Roman"/>
          <w:bCs/>
          <w:szCs w:val="24"/>
        </w:rPr>
        <w:t xml:space="preserve">.  </w:t>
      </w:r>
      <w:r w:rsidRPr="000934A9">
        <w:rPr>
          <w:rFonts w:cs="Times New Roman"/>
          <w:bCs/>
          <w:szCs w:val="24"/>
        </w:rPr>
        <w:t>We need to be in prayer and work together as Moses and Aaron worked together</w:t>
      </w:r>
      <w:r w:rsidR="009B2024">
        <w:rPr>
          <w:rFonts w:cs="Times New Roman"/>
          <w:bCs/>
          <w:szCs w:val="24"/>
        </w:rPr>
        <w:t xml:space="preserve">.  </w:t>
      </w:r>
      <w:r w:rsidRPr="000934A9">
        <w:rPr>
          <w:rFonts w:cs="Times New Roman"/>
          <w:bCs/>
          <w:szCs w:val="24"/>
        </w:rPr>
        <w:t>And we need to be suitably humbled because of the ruin of things publicly and also the way in which we have contributed to the ruin</w:t>
      </w:r>
      <w:r w:rsidR="009B2024">
        <w:rPr>
          <w:rFonts w:cs="Times New Roman"/>
          <w:bCs/>
          <w:szCs w:val="24"/>
        </w:rPr>
        <w:t xml:space="preserve">.  </w:t>
      </w:r>
      <w:r w:rsidRPr="000934A9">
        <w:rPr>
          <w:rFonts w:cs="Times New Roman"/>
          <w:bCs/>
          <w:szCs w:val="24"/>
        </w:rPr>
        <w:t>Such persons are known of God, appreciated by Him, and are trusted by Him, and loved by Him</w:t>
      </w:r>
      <w:r w:rsidR="009B2024">
        <w:rPr>
          <w:rFonts w:cs="Times New Roman"/>
          <w:bCs/>
          <w:szCs w:val="24"/>
        </w:rPr>
        <w:t xml:space="preserve">.  </w:t>
      </w:r>
      <w:r w:rsidRPr="000934A9">
        <w:rPr>
          <w:rFonts w:cs="Times New Roman"/>
          <w:bCs/>
          <w:szCs w:val="24"/>
        </w:rPr>
        <w:t xml:space="preserve">May it be the portion of each one of us! </w:t>
      </w:r>
    </w:p>
    <w:p w14:paraId="7647D874" w14:textId="77777777" w:rsidR="000934A9" w:rsidRPr="000934A9" w:rsidRDefault="000934A9" w:rsidP="000934A9">
      <w:pPr>
        <w:spacing w:before="120" w:after="0" w:line="240" w:lineRule="auto"/>
        <w:jc w:val="both"/>
        <w:rPr>
          <w:rFonts w:cs="Times New Roman"/>
          <w:b/>
          <w:szCs w:val="24"/>
        </w:rPr>
      </w:pPr>
    </w:p>
    <w:p w14:paraId="3D47D8EB" w14:textId="77777777" w:rsidR="000934A9" w:rsidRPr="000934A9" w:rsidRDefault="000934A9" w:rsidP="000934A9">
      <w:pPr>
        <w:spacing w:before="120" w:after="0" w:line="240" w:lineRule="auto"/>
        <w:jc w:val="both"/>
        <w:rPr>
          <w:rFonts w:cs="Times New Roman"/>
          <w:b/>
          <w:szCs w:val="24"/>
        </w:rPr>
      </w:pPr>
      <w:r w:rsidRPr="000934A9">
        <w:rPr>
          <w:rFonts w:cs="Times New Roman"/>
          <w:b/>
          <w:szCs w:val="24"/>
        </w:rPr>
        <w:t xml:space="preserve">PLAINFIELD   </w:t>
      </w:r>
    </w:p>
    <w:p w14:paraId="0859961A" w14:textId="77777777" w:rsidR="000934A9" w:rsidRPr="000934A9" w:rsidRDefault="000934A9" w:rsidP="000934A9">
      <w:pPr>
        <w:spacing w:before="120" w:after="0" w:line="240" w:lineRule="auto"/>
        <w:jc w:val="both"/>
        <w:rPr>
          <w:rFonts w:cs="Times New Roman"/>
          <w:b/>
          <w:szCs w:val="24"/>
        </w:rPr>
      </w:pPr>
      <w:r w:rsidRPr="000934A9">
        <w:rPr>
          <w:rFonts w:cs="Times New Roman"/>
          <w:b/>
          <w:szCs w:val="24"/>
        </w:rPr>
        <w:t>24th April 1984</w:t>
      </w:r>
    </w:p>
    <w:p w14:paraId="6FE0180B" w14:textId="77777777" w:rsidR="000934A9" w:rsidRPr="000934A9" w:rsidRDefault="000934A9" w:rsidP="000934A9">
      <w:pPr>
        <w:spacing w:before="120" w:after="0" w:line="240" w:lineRule="auto"/>
        <w:jc w:val="center"/>
        <w:rPr>
          <w:rFonts w:cs="Times New Roman"/>
          <w:bCs/>
          <w:szCs w:val="24"/>
        </w:rPr>
      </w:pPr>
      <w:r w:rsidRPr="000934A9">
        <w:rPr>
          <w:rFonts w:cs="Times New Roman"/>
          <w:bCs/>
          <w:szCs w:val="24"/>
        </w:rPr>
        <w:t>_____________________</w:t>
      </w:r>
    </w:p>
    <w:p w14:paraId="3D50794C" w14:textId="143D9B81" w:rsidR="00AF0D3F" w:rsidRDefault="000934A9" w:rsidP="000934A9">
      <w:pPr>
        <w:jc w:val="both"/>
        <w:rPr>
          <w:rFonts w:cs="Times New Roman"/>
          <w:bCs/>
          <w:szCs w:val="24"/>
        </w:rPr>
      </w:pPr>
      <w:r w:rsidRPr="000934A9">
        <w:rPr>
          <w:rFonts w:cs="Times New Roman"/>
          <w:bCs/>
          <w:szCs w:val="24"/>
        </w:rPr>
        <w:t> </w:t>
      </w:r>
    </w:p>
    <w:p w14:paraId="1A83534C" w14:textId="77777777" w:rsidR="00AF0D3F" w:rsidRDefault="00AF0D3F">
      <w:pPr>
        <w:rPr>
          <w:rFonts w:cs="Times New Roman"/>
          <w:bCs/>
          <w:szCs w:val="24"/>
        </w:rPr>
      </w:pPr>
      <w:r>
        <w:rPr>
          <w:rFonts w:cs="Times New Roman"/>
          <w:bCs/>
          <w:szCs w:val="24"/>
        </w:rPr>
        <w:br w:type="page"/>
      </w:r>
    </w:p>
    <w:p w14:paraId="34588898" w14:textId="7FB7167A" w:rsidR="00AA2DB8" w:rsidRDefault="00AA2DB8" w:rsidP="00AA2DB8">
      <w:pPr>
        <w:tabs>
          <w:tab w:val="left" w:pos="4935"/>
        </w:tabs>
        <w:rPr>
          <w:rFonts w:cs="Times New Roman"/>
          <w:szCs w:val="24"/>
        </w:rPr>
        <w:sectPr w:rsidR="00AA2DB8" w:rsidSect="00F1395F">
          <w:footerReference w:type="default" r:id="rId18"/>
          <w:pgSz w:w="8959" w:h="13325"/>
          <w:pgMar w:top="1134" w:right="1077" w:bottom="851" w:left="851" w:header="709" w:footer="709" w:gutter="170"/>
          <w:pgNumType w:start="1"/>
          <w:cols w:space="708"/>
          <w:titlePg/>
          <w:docGrid w:linePitch="360"/>
        </w:sectPr>
      </w:pPr>
    </w:p>
    <w:p w14:paraId="1278902E" w14:textId="031FCA4B" w:rsidR="00AA2DB8" w:rsidRDefault="00AA2DB8" w:rsidP="00AA2DB8">
      <w:pPr>
        <w:tabs>
          <w:tab w:val="left" w:pos="4935"/>
        </w:tabs>
        <w:rPr>
          <w:rFonts w:cs="Times New Roman"/>
          <w:szCs w:val="24"/>
        </w:rPr>
      </w:pPr>
    </w:p>
    <w:p w14:paraId="75A0538B" w14:textId="22B1F376" w:rsidR="00AA2DB8" w:rsidRPr="00AA2DB8" w:rsidRDefault="00AA2DB8" w:rsidP="00AA2DB8">
      <w:pPr>
        <w:rPr>
          <w:rFonts w:cs="Times New Roman"/>
          <w:szCs w:val="24"/>
        </w:rPr>
      </w:pPr>
    </w:p>
    <w:p w14:paraId="1FD5B8EE" w14:textId="65244BBD" w:rsidR="00AA2DB8" w:rsidRPr="00AA2DB8" w:rsidRDefault="00AA2DB8" w:rsidP="00AA2DB8">
      <w:pPr>
        <w:rPr>
          <w:rFonts w:cs="Times New Roman"/>
          <w:szCs w:val="24"/>
        </w:rPr>
      </w:pPr>
    </w:p>
    <w:p w14:paraId="3C7A843A" w14:textId="432F747F" w:rsidR="00AA2DB8" w:rsidRPr="00AA2DB8" w:rsidRDefault="00AA2DB8" w:rsidP="00AA2DB8">
      <w:pPr>
        <w:rPr>
          <w:rFonts w:cs="Times New Roman"/>
          <w:szCs w:val="24"/>
        </w:rPr>
      </w:pPr>
    </w:p>
    <w:p w14:paraId="0E94F44C" w14:textId="036CB804" w:rsidR="00AA2DB8" w:rsidRPr="00AA2DB8" w:rsidRDefault="00AA2DB8" w:rsidP="00AA2DB8">
      <w:pPr>
        <w:rPr>
          <w:rFonts w:cs="Times New Roman"/>
          <w:szCs w:val="24"/>
        </w:rPr>
      </w:pPr>
    </w:p>
    <w:p w14:paraId="7CDC31F7" w14:textId="2675B9A2" w:rsidR="00AA2DB8" w:rsidRPr="00AA2DB8" w:rsidRDefault="00AA2DB8" w:rsidP="00AA2DB8">
      <w:pPr>
        <w:rPr>
          <w:rFonts w:cs="Times New Roman"/>
          <w:szCs w:val="24"/>
        </w:rPr>
      </w:pPr>
    </w:p>
    <w:p w14:paraId="0D5F3AB8" w14:textId="195C6788" w:rsidR="00AA2DB8" w:rsidRPr="00AA2DB8" w:rsidRDefault="00AA2DB8" w:rsidP="00AA2DB8">
      <w:pPr>
        <w:rPr>
          <w:rFonts w:cs="Times New Roman"/>
          <w:szCs w:val="24"/>
        </w:rPr>
      </w:pPr>
    </w:p>
    <w:p w14:paraId="08FC9936" w14:textId="5D8E670F" w:rsidR="00AA2DB8" w:rsidRPr="00AA2DB8" w:rsidRDefault="00AA2DB8" w:rsidP="00AA2DB8">
      <w:pPr>
        <w:rPr>
          <w:rFonts w:cs="Times New Roman"/>
          <w:szCs w:val="24"/>
        </w:rPr>
      </w:pPr>
    </w:p>
    <w:p w14:paraId="3B149E5D" w14:textId="210C2F8D" w:rsidR="00AA2DB8" w:rsidRPr="00AA2DB8" w:rsidRDefault="00AA2DB8" w:rsidP="00AA2DB8">
      <w:pPr>
        <w:rPr>
          <w:rFonts w:cs="Times New Roman"/>
          <w:szCs w:val="24"/>
        </w:rPr>
      </w:pPr>
    </w:p>
    <w:p w14:paraId="6B88FEED" w14:textId="01A8A79D" w:rsidR="00AA2DB8" w:rsidRPr="00AA2DB8" w:rsidRDefault="00AA2DB8" w:rsidP="00AA2DB8">
      <w:pPr>
        <w:rPr>
          <w:rFonts w:cs="Times New Roman"/>
          <w:szCs w:val="24"/>
        </w:rPr>
      </w:pPr>
    </w:p>
    <w:p w14:paraId="3E32D986" w14:textId="3FCFB8F5" w:rsidR="00AA2DB8" w:rsidRPr="00AA2DB8" w:rsidRDefault="00AA2DB8" w:rsidP="00AA2DB8">
      <w:pPr>
        <w:rPr>
          <w:rFonts w:cs="Times New Roman"/>
          <w:szCs w:val="24"/>
        </w:rPr>
      </w:pPr>
    </w:p>
    <w:p w14:paraId="1EF754B1" w14:textId="1178BAEF" w:rsidR="00AA2DB8" w:rsidRPr="00AA2DB8" w:rsidRDefault="00AA2DB8" w:rsidP="00AA2DB8">
      <w:pPr>
        <w:rPr>
          <w:rFonts w:cs="Times New Roman"/>
          <w:szCs w:val="24"/>
        </w:rPr>
      </w:pPr>
    </w:p>
    <w:p w14:paraId="5FA811E1" w14:textId="4DC2C146" w:rsidR="00AA2DB8" w:rsidRPr="00AA2DB8" w:rsidRDefault="00AA2DB8" w:rsidP="00AA2DB8">
      <w:pPr>
        <w:rPr>
          <w:rFonts w:cs="Times New Roman"/>
          <w:szCs w:val="24"/>
        </w:rPr>
      </w:pPr>
    </w:p>
    <w:p w14:paraId="437D80C8" w14:textId="40C25724" w:rsidR="00AA2DB8" w:rsidRPr="00AA2DB8" w:rsidRDefault="00AA2DB8" w:rsidP="00AA2DB8">
      <w:pPr>
        <w:rPr>
          <w:rFonts w:cs="Times New Roman"/>
          <w:szCs w:val="24"/>
        </w:rPr>
      </w:pPr>
    </w:p>
    <w:p w14:paraId="7A95DBC9" w14:textId="621DBACF" w:rsidR="00AA2DB8" w:rsidRPr="00AA2DB8" w:rsidRDefault="00AA2DB8" w:rsidP="00AA2DB8">
      <w:pPr>
        <w:rPr>
          <w:rFonts w:cs="Times New Roman"/>
          <w:szCs w:val="24"/>
        </w:rPr>
      </w:pPr>
    </w:p>
    <w:p w14:paraId="29947CBB" w14:textId="4081CA21" w:rsidR="00AA2DB8" w:rsidRPr="00AA2DB8" w:rsidRDefault="00AA2DB8" w:rsidP="00AA2DB8">
      <w:pPr>
        <w:rPr>
          <w:rFonts w:cs="Times New Roman"/>
          <w:szCs w:val="24"/>
        </w:rPr>
      </w:pPr>
    </w:p>
    <w:p w14:paraId="4E3436AB" w14:textId="4422206D" w:rsidR="00AA2DB8" w:rsidRPr="00AA2DB8" w:rsidRDefault="00AA2DB8" w:rsidP="00AA2DB8">
      <w:pPr>
        <w:rPr>
          <w:rFonts w:cs="Times New Roman"/>
          <w:szCs w:val="24"/>
        </w:rPr>
      </w:pPr>
    </w:p>
    <w:p w14:paraId="6C42DB6C" w14:textId="5BE8B8AA" w:rsidR="000934A9" w:rsidRDefault="000934A9" w:rsidP="00AA2DB8">
      <w:pPr>
        <w:rPr>
          <w:rFonts w:cs="Times New Roman"/>
          <w:bCs/>
          <w:szCs w:val="24"/>
        </w:rPr>
      </w:pPr>
    </w:p>
    <w:p w14:paraId="0A014A79" w14:textId="1CEF44A5" w:rsidR="00F23689" w:rsidRDefault="001146DE">
      <w:pPr>
        <w:rPr>
          <w:rFonts w:cs="Times New Roman"/>
          <w:szCs w:val="24"/>
        </w:rPr>
      </w:pPr>
      <w:r>
        <w:rPr>
          <w:rFonts w:cs="Times New Roman"/>
          <w:szCs w:val="24"/>
        </w:rPr>
        <w:br w:type="page"/>
      </w:r>
    </w:p>
    <w:p w14:paraId="370B530B" w14:textId="26F43E9C" w:rsidR="002C6925" w:rsidRPr="00AA2DB8" w:rsidRDefault="002C6925" w:rsidP="008E1A5D">
      <w:pPr>
        <w:rPr>
          <w:rFonts w:cs="Times New Roman"/>
          <w:szCs w:val="24"/>
        </w:rPr>
      </w:pPr>
    </w:p>
    <w:sectPr w:rsidR="002C6925" w:rsidRPr="00AA2DB8" w:rsidSect="00F1395F">
      <w:footerReference w:type="default" r:id="rId19"/>
      <w:footerReference w:type="first" r:id="rId20"/>
      <w:pgSz w:w="8959" w:h="13325"/>
      <w:pgMar w:top="1134" w:right="1077" w:bottom="851" w:left="851" w:header="709" w:footer="709" w:gutter="17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F1E28" w14:textId="77777777" w:rsidR="00281EA7" w:rsidRDefault="00281EA7" w:rsidP="00E43CF7">
      <w:pPr>
        <w:spacing w:after="0" w:line="240" w:lineRule="auto"/>
      </w:pPr>
      <w:r>
        <w:separator/>
      </w:r>
    </w:p>
  </w:endnote>
  <w:endnote w:type="continuationSeparator" w:id="0">
    <w:p w14:paraId="32CD5BE0" w14:textId="77777777" w:rsidR="00281EA7" w:rsidRDefault="00281EA7" w:rsidP="00E43CF7">
      <w:pPr>
        <w:spacing w:after="0" w:line="240" w:lineRule="auto"/>
      </w:pPr>
      <w:r>
        <w:continuationSeparator/>
      </w:r>
    </w:p>
  </w:endnote>
  <w:endnote w:type="continuationNotice" w:id="1">
    <w:p w14:paraId="3F6B2DC1" w14:textId="77777777" w:rsidR="00281EA7" w:rsidRDefault="00281E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1C578" w14:textId="37353923" w:rsidR="00971EED" w:rsidRPr="00BB755A" w:rsidRDefault="00971EED">
    <w:pPr>
      <w:pStyle w:val="Footer"/>
      <w:jc w:val="center"/>
      <w:rPr>
        <w:sz w:val="18"/>
        <w:szCs w:val="16"/>
      </w:rPr>
    </w:pPr>
  </w:p>
  <w:p w14:paraId="45617EA2" w14:textId="77777777" w:rsidR="00971EED" w:rsidRDefault="00971E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74488" w14:textId="6C110579" w:rsidR="005F20A2" w:rsidRDefault="005F20A2">
    <w:pPr>
      <w:pStyle w:val="Footer"/>
      <w:jc w:val="center"/>
    </w:pPr>
  </w:p>
  <w:p w14:paraId="2903EA7B" w14:textId="77777777" w:rsidR="00365353" w:rsidRDefault="003653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443102"/>
      <w:docPartObj>
        <w:docPartGallery w:val="Page Numbers (Bottom of Page)"/>
        <w:docPartUnique/>
      </w:docPartObj>
    </w:sdtPr>
    <w:sdtEndPr>
      <w:rPr>
        <w:noProof/>
      </w:rPr>
    </w:sdtEndPr>
    <w:sdtContent>
      <w:p w14:paraId="7CB7E2CF" w14:textId="77777777" w:rsidR="005F20A2" w:rsidRDefault="005F20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50B66" w14:textId="77777777" w:rsidR="005F20A2" w:rsidRPr="00882400" w:rsidRDefault="005F20A2" w:rsidP="005F20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428352"/>
      <w:docPartObj>
        <w:docPartGallery w:val="Page Numbers (Bottom of Page)"/>
        <w:docPartUnique/>
      </w:docPartObj>
    </w:sdtPr>
    <w:sdtEndPr>
      <w:rPr>
        <w:noProof/>
      </w:rPr>
    </w:sdtEndPr>
    <w:sdtContent>
      <w:p w14:paraId="10F1CEF1" w14:textId="77777777" w:rsidR="005F20A2" w:rsidRDefault="005F20A2">
        <w:pPr>
          <w:pStyle w:val="Footer"/>
          <w:jc w:val="center"/>
        </w:pPr>
        <w:r w:rsidRPr="00646639">
          <w:rPr>
            <w:sz w:val="20"/>
            <w:szCs w:val="18"/>
          </w:rPr>
          <w:fldChar w:fldCharType="begin"/>
        </w:r>
        <w:r w:rsidRPr="00646639">
          <w:rPr>
            <w:sz w:val="20"/>
            <w:szCs w:val="18"/>
          </w:rPr>
          <w:instrText xml:space="preserve"> PAGE   \* MERGEFORMAT </w:instrText>
        </w:r>
        <w:r w:rsidRPr="00646639">
          <w:rPr>
            <w:sz w:val="20"/>
            <w:szCs w:val="18"/>
          </w:rPr>
          <w:fldChar w:fldCharType="separate"/>
        </w:r>
        <w:r w:rsidRPr="00646639">
          <w:rPr>
            <w:noProof/>
            <w:sz w:val="20"/>
            <w:szCs w:val="18"/>
          </w:rPr>
          <w:t>2</w:t>
        </w:r>
        <w:r w:rsidRPr="00646639">
          <w:rPr>
            <w:noProof/>
            <w:sz w:val="20"/>
            <w:szCs w:val="18"/>
          </w:rPr>
          <w:fldChar w:fldCharType="end"/>
        </w:r>
      </w:p>
    </w:sdtContent>
  </w:sdt>
  <w:p w14:paraId="279CAA7A" w14:textId="77777777" w:rsidR="005F20A2" w:rsidRDefault="005F20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534224"/>
      <w:docPartObj>
        <w:docPartGallery w:val="Page Numbers (Bottom of Page)"/>
        <w:docPartUnique/>
      </w:docPartObj>
    </w:sdtPr>
    <w:sdtEndPr>
      <w:rPr>
        <w:noProof/>
      </w:rPr>
    </w:sdtEndPr>
    <w:sdtContent>
      <w:p w14:paraId="1E023289" w14:textId="63C719F3" w:rsidR="007D53F9" w:rsidRDefault="007D53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EF2ADA" w14:textId="77777777" w:rsidR="00971EED" w:rsidRDefault="00971EE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C308B" w14:textId="0E75F044" w:rsidR="007D53F9" w:rsidRDefault="007D53F9">
    <w:pPr>
      <w:pStyle w:val="Footer"/>
      <w:jc w:val="center"/>
    </w:pPr>
  </w:p>
  <w:p w14:paraId="04FF38B7" w14:textId="77777777" w:rsidR="007D53F9" w:rsidRDefault="007D53F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619130"/>
      <w:docPartObj>
        <w:docPartGallery w:val="Page Numbers (Bottom of Page)"/>
        <w:docPartUnique/>
      </w:docPartObj>
    </w:sdtPr>
    <w:sdtEndPr>
      <w:rPr>
        <w:noProof/>
        <w:sz w:val="20"/>
        <w:szCs w:val="18"/>
      </w:rPr>
    </w:sdtEndPr>
    <w:sdtContent>
      <w:p w14:paraId="6CA1B7F6" w14:textId="16929F4C" w:rsidR="005F20A2" w:rsidRPr="008F2E12" w:rsidRDefault="005F20A2">
        <w:pPr>
          <w:pStyle w:val="Footer"/>
          <w:jc w:val="center"/>
          <w:rPr>
            <w:sz w:val="20"/>
            <w:szCs w:val="18"/>
          </w:rPr>
        </w:pPr>
        <w:r w:rsidRPr="008F2E12">
          <w:rPr>
            <w:sz w:val="20"/>
            <w:szCs w:val="18"/>
          </w:rPr>
          <w:fldChar w:fldCharType="begin"/>
        </w:r>
        <w:r w:rsidRPr="008F2E12">
          <w:rPr>
            <w:sz w:val="20"/>
            <w:szCs w:val="18"/>
          </w:rPr>
          <w:instrText xml:space="preserve"> PAGE   \* MERGEFORMAT </w:instrText>
        </w:r>
        <w:r w:rsidRPr="008F2E12">
          <w:rPr>
            <w:sz w:val="20"/>
            <w:szCs w:val="18"/>
          </w:rPr>
          <w:fldChar w:fldCharType="separate"/>
        </w:r>
        <w:r w:rsidRPr="008F2E12">
          <w:rPr>
            <w:noProof/>
            <w:sz w:val="20"/>
            <w:szCs w:val="18"/>
          </w:rPr>
          <w:t>2</w:t>
        </w:r>
        <w:r w:rsidRPr="008F2E12">
          <w:rPr>
            <w:noProof/>
            <w:sz w:val="20"/>
            <w:szCs w:val="18"/>
          </w:rPr>
          <w:fldChar w:fldCharType="end"/>
        </w:r>
      </w:p>
    </w:sdtContent>
  </w:sdt>
  <w:p w14:paraId="0322F83E" w14:textId="77777777" w:rsidR="005F20A2" w:rsidRDefault="005F20A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BE0E6" w14:textId="2A0D470E" w:rsidR="005F20A2" w:rsidRDefault="005F20A2">
    <w:pPr>
      <w:pStyle w:val="Footer"/>
    </w:pPr>
  </w:p>
  <w:p w14:paraId="150F9872" w14:textId="77777777" w:rsidR="00365353" w:rsidRDefault="0036535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83734"/>
      <w:docPartObj>
        <w:docPartGallery w:val="Page Numbers (Bottom of Page)"/>
        <w:docPartUnique/>
      </w:docPartObj>
    </w:sdtPr>
    <w:sdtEndPr>
      <w:rPr>
        <w:noProof/>
      </w:rPr>
    </w:sdtEndPr>
    <w:sdtContent>
      <w:p w14:paraId="28CDC4DB" w14:textId="6DD74613" w:rsidR="005F20A2" w:rsidRDefault="00000000">
        <w:pPr>
          <w:pStyle w:val="Footer"/>
          <w:jc w:val="center"/>
        </w:pPr>
      </w:p>
    </w:sdtContent>
  </w:sdt>
  <w:p w14:paraId="7905C804" w14:textId="77777777" w:rsidR="00365353" w:rsidRDefault="003653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4FF1C" w14:textId="77777777" w:rsidR="00281EA7" w:rsidRDefault="00281EA7" w:rsidP="00E43CF7">
      <w:pPr>
        <w:spacing w:after="0" w:line="240" w:lineRule="auto"/>
      </w:pPr>
      <w:r>
        <w:separator/>
      </w:r>
    </w:p>
  </w:footnote>
  <w:footnote w:type="continuationSeparator" w:id="0">
    <w:p w14:paraId="6A5F405E" w14:textId="77777777" w:rsidR="00281EA7" w:rsidRDefault="00281EA7" w:rsidP="00E43CF7">
      <w:pPr>
        <w:spacing w:after="0" w:line="240" w:lineRule="auto"/>
      </w:pPr>
      <w:r>
        <w:continuationSeparator/>
      </w:r>
    </w:p>
  </w:footnote>
  <w:footnote w:type="continuationNotice" w:id="1">
    <w:p w14:paraId="0EA09EFE" w14:textId="77777777" w:rsidR="00281EA7" w:rsidRDefault="00281EA7">
      <w:pPr>
        <w:spacing w:after="0" w:line="240" w:lineRule="auto"/>
      </w:pP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raig McKay">
    <w15:presenceInfo w15:providerId="Windows Live" w15:userId="3defe3ea48b87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CF7"/>
    <w:rsid w:val="00000BF8"/>
    <w:rsid w:val="000076E1"/>
    <w:rsid w:val="00010D71"/>
    <w:rsid w:val="00014F2E"/>
    <w:rsid w:val="00016002"/>
    <w:rsid w:val="00016237"/>
    <w:rsid w:val="00027AE1"/>
    <w:rsid w:val="00030114"/>
    <w:rsid w:val="0003178E"/>
    <w:rsid w:val="000365EA"/>
    <w:rsid w:val="00045388"/>
    <w:rsid w:val="00046F37"/>
    <w:rsid w:val="000507B9"/>
    <w:rsid w:val="0005447E"/>
    <w:rsid w:val="0005646D"/>
    <w:rsid w:val="00056A02"/>
    <w:rsid w:val="00061E13"/>
    <w:rsid w:val="000656F8"/>
    <w:rsid w:val="0007016E"/>
    <w:rsid w:val="00076CB3"/>
    <w:rsid w:val="00077D8C"/>
    <w:rsid w:val="000823B4"/>
    <w:rsid w:val="0008292E"/>
    <w:rsid w:val="0008341D"/>
    <w:rsid w:val="000909E5"/>
    <w:rsid w:val="000934A9"/>
    <w:rsid w:val="00095E1D"/>
    <w:rsid w:val="000A3380"/>
    <w:rsid w:val="000A3C2A"/>
    <w:rsid w:val="000A777F"/>
    <w:rsid w:val="000B14AE"/>
    <w:rsid w:val="000C209C"/>
    <w:rsid w:val="000C2B7E"/>
    <w:rsid w:val="000C48AF"/>
    <w:rsid w:val="000C6686"/>
    <w:rsid w:val="000C79DF"/>
    <w:rsid w:val="000D3C98"/>
    <w:rsid w:val="000E4CD7"/>
    <w:rsid w:val="000E6B20"/>
    <w:rsid w:val="000F13C9"/>
    <w:rsid w:val="0010117C"/>
    <w:rsid w:val="00111ECE"/>
    <w:rsid w:val="001142DB"/>
    <w:rsid w:val="001146DE"/>
    <w:rsid w:val="00117E32"/>
    <w:rsid w:val="001256AA"/>
    <w:rsid w:val="0012598C"/>
    <w:rsid w:val="00132400"/>
    <w:rsid w:val="00133537"/>
    <w:rsid w:val="001402B1"/>
    <w:rsid w:val="00142053"/>
    <w:rsid w:val="0014369C"/>
    <w:rsid w:val="00145CE0"/>
    <w:rsid w:val="001461BD"/>
    <w:rsid w:val="00147D2C"/>
    <w:rsid w:val="00151031"/>
    <w:rsid w:val="0015242E"/>
    <w:rsid w:val="00153CCE"/>
    <w:rsid w:val="00155187"/>
    <w:rsid w:val="00155B06"/>
    <w:rsid w:val="001637AE"/>
    <w:rsid w:val="001643AB"/>
    <w:rsid w:val="00165DE1"/>
    <w:rsid w:val="00167E95"/>
    <w:rsid w:val="00173E23"/>
    <w:rsid w:val="00180957"/>
    <w:rsid w:val="001817B8"/>
    <w:rsid w:val="00182D9E"/>
    <w:rsid w:val="0018354C"/>
    <w:rsid w:val="00192106"/>
    <w:rsid w:val="0019239E"/>
    <w:rsid w:val="001A5051"/>
    <w:rsid w:val="001C1832"/>
    <w:rsid w:val="001C2664"/>
    <w:rsid w:val="001C73D3"/>
    <w:rsid w:val="001C78B8"/>
    <w:rsid w:val="001D4B8B"/>
    <w:rsid w:val="001D5DA8"/>
    <w:rsid w:val="001D7E20"/>
    <w:rsid w:val="001E01A6"/>
    <w:rsid w:val="001E6832"/>
    <w:rsid w:val="001F1325"/>
    <w:rsid w:val="001F53D1"/>
    <w:rsid w:val="001F55D4"/>
    <w:rsid w:val="001F7BEA"/>
    <w:rsid w:val="00202A6A"/>
    <w:rsid w:val="002041ED"/>
    <w:rsid w:val="0021084F"/>
    <w:rsid w:val="00215345"/>
    <w:rsid w:val="002163F8"/>
    <w:rsid w:val="0022233C"/>
    <w:rsid w:val="00223F77"/>
    <w:rsid w:val="0022435A"/>
    <w:rsid w:val="00224588"/>
    <w:rsid w:val="00225C6D"/>
    <w:rsid w:val="00225D0E"/>
    <w:rsid w:val="00226C08"/>
    <w:rsid w:val="00231A59"/>
    <w:rsid w:val="00232C63"/>
    <w:rsid w:val="002340EF"/>
    <w:rsid w:val="00240705"/>
    <w:rsid w:val="00240B54"/>
    <w:rsid w:val="002419DC"/>
    <w:rsid w:val="00243343"/>
    <w:rsid w:val="00243F1A"/>
    <w:rsid w:val="002459FD"/>
    <w:rsid w:val="00245CAB"/>
    <w:rsid w:val="00252686"/>
    <w:rsid w:val="0025393F"/>
    <w:rsid w:val="00257C0A"/>
    <w:rsid w:val="00257F93"/>
    <w:rsid w:val="00274A6B"/>
    <w:rsid w:val="00275DE2"/>
    <w:rsid w:val="0027755C"/>
    <w:rsid w:val="00280480"/>
    <w:rsid w:val="00281754"/>
    <w:rsid w:val="00281EA7"/>
    <w:rsid w:val="00282995"/>
    <w:rsid w:val="0028350D"/>
    <w:rsid w:val="00283667"/>
    <w:rsid w:val="00284CCB"/>
    <w:rsid w:val="002853A3"/>
    <w:rsid w:val="00290F1A"/>
    <w:rsid w:val="00292FBC"/>
    <w:rsid w:val="0029404F"/>
    <w:rsid w:val="00294F96"/>
    <w:rsid w:val="00295C47"/>
    <w:rsid w:val="002A0A82"/>
    <w:rsid w:val="002A0CAE"/>
    <w:rsid w:val="002A3CE7"/>
    <w:rsid w:val="002A43E0"/>
    <w:rsid w:val="002A525E"/>
    <w:rsid w:val="002B0CB7"/>
    <w:rsid w:val="002B1CB0"/>
    <w:rsid w:val="002B2162"/>
    <w:rsid w:val="002B71CD"/>
    <w:rsid w:val="002B7F13"/>
    <w:rsid w:val="002C00B2"/>
    <w:rsid w:val="002C147A"/>
    <w:rsid w:val="002C6925"/>
    <w:rsid w:val="002C757B"/>
    <w:rsid w:val="002D20FD"/>
    <w:rsid w:val="002E71D0"/>
    <w:rsid w:val="002F27D8"/>
    <w:rsid w:val="00302981"/>
    <w:rsid w:val="00310504"/>
    <w:rsid w:val="003130CB"/>
    <w:rsid w:val="00313164"/>
    <w:rsid w:val="00313194"/>
    <w:rsid w:val="00317444"/>
    <w:rsid w:val="00330A0D"/>
    <w:rsid w:val="00332CFF"/>
    <w:rsid w:val="00342D22"/>
    <w:rsid w:val="00346AD4"/>
    <w:rsid w:val="003500CA"/>
    <w:rsid w:val="0035429F"/>
    <w:rsid w:val="00356A95"/>
    <w:rsid w:val="0035732E"/>
    <w:rsid w:val="00365353"/>
    <w:rsid w:val="00366EC4"/>
    <w:rsid w:val="00366FD4"/>
    <w:rsid w:val="0036712C"/>
    <w:rsid w:val="00373A38"/>
    <w:rsid w:val="00377AF7"/>
    <w:rsid w:val="00383A43"/>
    <w:rsid w:val="00384F39"/>
    <w:rsid w:val="00385FBD"/>
    <w:rsid w:val="00386029"/>
    <w:rsid w:val="0039373E"/>
    <w:rsid w:val="00396EF1"/>
    <w:rsid w:val="00397252"/>
    <w:rsid w:val="003A057F"/>
    <w:rsid w:val="003A43AA"/>
    <w:rsid w:val="003B572E"/>
    <w:rsid w:val="003B73C7"/>
    <w:rsid w:val="003C396B"/>
    <w:rsid w:val="003C3CAD"/>
    <w:rsid w:val="003C4DFA"/>
    <w:rsid w:val="003C5B34"/>
    <w:rsid w:val="003C5FFC"/>
    <w:rsid w:val="003C7FE3"/>
    <w:rsid w:val="003D0700"/>
    <w:rsid w:val="003D150A"/>
    <w:rsid w:val="003D33BD"/>
    <w:rsid w:val="003D6256"/>
    <w:rsid w:val="003E0095"/>
    <w:rsid w:val="003E14D4"/>
    <w:rsid w:val="003E2390"/>
    <w:rsid w:val="003F1149"/>
    <w:rsid w:val="003F28D1"/>
    <w:rsid w:val="003F309E"/>
    <w:rsid w:val="003F78A5"/>
    <w:rsid w:val="00404BA4"/>
    <w:rsid w:val="004118B9"/>
    <w:rsid w:val="004143AB"/>
    <w:rsid w:val="00414A4D"/>
    <w:rsid w:val="004151C1"/>
    <w:rsid w:val="00415803"/>
    <w:rsid w:val="00423F14"/>
    <w:rsid w:val="004316A6"/>
    <w:rsid w:val="00431938"/>
    <w:rsid w:val="0043227F"/>
    <w:rsid w:val="0043418A"/>
    <w:rsid w:val="00437D63"/>
    <w:rsid w:val="004437F4"/>
    <w:rsid w:val="00454682"/>
    <w:rsid w:val="00454914"/>
    <w:rsid w:val="00457E2A"/>
    <w:rsid w:val="00462A12"/>
    <w:rsid w:val="0046344B"/>
    <w:rsid w:val="004655F8"/>
    <w:rsid w:val="00471C8D"/>
    <w:rsid w:val="00476526"/>
    <w:rsid w:val="00477A08"/>
    <w:rsid w:val="00477C61"/>
    <w:rsid w:val="00483756"/>
    <w:rsid w:val="00484527"/>
    <w:rsid w:val="00493EC2"/>
    <w:rsid w:val="004945F2"/>
    <w:rsid w:val="004A18DB"/>
    <w:rsid w:val="004A4A9F"/>
    <w:rsid w:val="004A50C6"/>
    <w:rsid w:val="004B1CE5"/>
    <w:rsid w:val="004B4EFB"/>
    <w:rsid w:val="004C3E50"/>
    <w:rsid w:val="004C704E"/>
    <w:rsid w:val="004D0572"/>
    <w:rsid w:val="004D1780"/>
    <w:rsid w:val="004D3024"/>
    <w:rsid w:val="004D4288"/>
    <w:rsid w:val="004D453E"/>
    <w:rsid w:val="004D4CBA"/>
    <w:rsid w:val="004D6377"/>
    <w:rsid w:val="004E32F2"/>
    <w:rsid w:val="004E3F87"/>
    <w:rsid w:val="004E6CB2"/>
    <w:rsid w:val="004F11F7"/>
    <w:rsid w:val="004F26F1"/>
    <w:rsid w:val="00503A27"/>
    <w:rsid w:val="00512D57"/>
    <w:rsid w:val="005155A8"/>
    <w:rsid w:val="00516DFB"/>
    <w:rsid w:val="0052487A"/>
    <w:rsid w:val="00526091"/>
    <w:rsid w:val="005310FB"/>
    <w:rsid w:val="005334A6"/>
    <w:rsid w:val="00536F23"/>
    <w:rsid w:val="005418AA"/>
    <w:rsid w:val="0054270B"/>
    <w:rsid w:val="00542844"/>
    <w:rsid w:val="00544562"/>
    <w:rsid w:val="00545784"/>
    <w:rsid w:val="00550AE7"/>
    <w:rsid w:val="00555D96"/>
    <w:rsid w:val="0055784E"/>
    <w:rsid w:val="005601D2"/>
    <w:rsid w:val="00560239"/>
    <w:rsid w:val="0056023B"/>
    <w:rsid w:val="00572B35"/>
    <w:rsid w:val="005731E4"/>
    <w:rsid w:val="00574711"/>
    <w:rsid w:val="00574D6A"/>
    <w:rsid w:val="00577D73"/>
    <w:rsid w:val="00584902"/>
    <w:rsid w:val="00590963"/>
    <w:rsid w:val="005A158B"/>
    <w:rsid w:val="005A3253"/>
    <w:rsid w:val="005A7AD8"/>
    <w:rsid w:val="005B098A"/>
    <w:rsid w:val="005B0EEF"/>
    <w:rsid w:val="005B3016"/>
    <w:rsid w:val="005B5DBC"/>
    <w:rsid w:val="005C3565"/>
    <w:rsid w:val="005C3911"/>
    <w:rsid w:val="005C4E4B"/>
    <w:rsid w:val="005C565F"/>
    <w:rsid w:val="005D10F0"/>
    <w:rsid w:val="005D13F9"/>
    <w:rsid w:val="005D1D9B"/>
    <w:rsid w:val="005D43A6"/>
    <w:rsid w:val="005D66E7"/>
    <w:rsid w:val="005D6DBF"/>
    <w:rsid w:val="005E1459"/>
    <w:rsid w:val="005E226A"/>
    <w:rsid w:val="005E7BCB"/>
    <w:rsid w:val="005F137E"/>
    <w:rsid w:val="005F20A2"/>
    <w:rsid w:val="005F3DFE"/>
    <w:rsid w:val="005F6950"/>
    <w:rsid w:val="00601921"/>
    <w:rsid w:val="00610BBA"/>
    <w:rsid w:val="00610C87"/>
    <w:rsid w:val="006133F1"/>
    <w:rsid w:val="006143EB"/>
    <w:rsid w:val="00614DE7"/>
    <w:rsid w:val="006174F9"/>
    <w:rsid w:val="00626141"/>
    <w:rsid w:val="00631B8A"/>
    <w:rsid w:val="00633A39"/>
    <w:rsid w:val="00636C70"/>
    <w:rsid w:val="00641C16"/>
    <w:rsid w:val="00642845"/>
    <w:rsid w:val="006448B5"/>
    <w:rsid w:val="0064570A"/>
    <w:rsid w:val="006463A4"/>
    <w:rsid w:val="0064795F"/>
    <w:rsid w:val="00653EA8"/>
    <w:rsid w:val="00656EB7"/>
    <w:rsid w:val="00660C1D"/>
    <w:rsid w:val="00667C68"/>
    <w:rsid w:val="00677FBA"/>
    <w:rsid w:val="00687B8A"/>
    <w:rsid w:val="006A03EB"/>
    <w:rsid w:val="006A1545"/>
    <w:rsid w:val="006A256A"/>
    <w:rsid w:val="006A2CF9"/>
    <w:rsid w:val="006A4987"/>
    <w:rsid w:val="006A49B9"/>
    <w:rsid w:val="006B0E05"/>
    <w:rsid w:val="006B31EA"/>
    <w:rsid w:val="006B335D"/>
    <w:rsid w:val="006B5450"/>
    <w:rsid w:val="006C1FDA"/>
    <w:rsid w:val="006C3548"/>
    <w:rsid w:val="006D64C8"/>
    <w:rsid w:val="006D7DB0"/>
    <w:rsid w:val="006E12B2"/>
    <w:rsid w:val="006E5FA4"/>
    <w:rsid w:val="006E6F24"/>
    <w:rsid w:val="006F236C"/>
    <w:rsid w:val="006F346B"/>
    <w:rsid w:val="006F7141"/>
    <w:rsid w:val="007015CF"/>
    <w:rsid w:val="00701A58"/>
    <w:rsid w:val="007049C4"/>
    <w:rsid w:val="00711069"/>
    <w:rsid w:val="00712F2C"/>
    <w:rsid w:val="00717CFA"/>
    <w:rsid w:val="007258E1"/>
    <w:rsid w:val="00725A5C"/>
    <w:rsid w:val="00726DA5"/>
    <w:rsid w:val="00732250"/>
    <w:rsid w:val="00733937"/>
    <w:rsid w:val="0074448D"/>
    <w:rsid w:val="0074505B"/>
    <w:rsid w:val="007507C7"/>
    <w:rsid w:val="007528BD"/>
    <w:rsid w:val="00753FD8"/>
    <w:rsid w:val="00754AFE"/>
    <w:rsid w:val="00754D65"/>
    <w:rsid w:val="00761BD0"/>
    <w:rsid w:val="007677C0"/>
    <w:rsid w:val="00772FD4"/>
    <w:rsid w:val="007734BA"/>
    <w:rsid w:val="0077574D"/>
    <w:rsid w:val="0077672C"/>
    <w:rsid w:val="007808CB"/>
    <w:rsid w:val="00782759"/>
    <w:rsid w:val="0078363D"/>
    <w:rsid w:val="007836D4"/>
    <w:rsid w:val="00790975"/>
    <w:rsid w:val="00790A46"/>
    <w:rsid w:val="007928B0"/>
    <w:rsid w:val="007932EA"/>
    <w:rsid w:val="00793803"/>
    <w:rsid w:val="00794100"/>
    <w:rsid w:val="007A0AAB"/>
    <w:rsid w:val="007A11CE"/>
    <w:rsid w:val="007A318B"/>
    <w:rsid w:val="007A338D"/>
    <w:rsid w:val="007A57FE"/>
    <w:rsid w:val="007A5919"/>
    <w:rsid w:val="007B64FE"/>
    <w:rsid w:val="007C04FC"/>
    <w:rsid w:val="007C0AEF"/>
    <w:rsid w:val="007C3177"/>
    <w:rsid w:val="007C4EAA"/>
    <w:rsid w:val="007C7C4A"/>
    <w:rsid w:val="007D20F8"/>
    <w:rsid w:val="007D450D"/>
    <w:rsid w:val="007D53F9"/>
    <w:rsid w:val="007E6802"/>
    <w:rsid w:val="007E6B26"/>
    <w:rsid w:val="00803167"/>
    <w:rsid w:val="008036B5"/>
    <w:rsid w:val="0080491E"/>
    <w:rsid w:val="00813E8E"/>
    <w:rsid w:val="00814ED4"/>
    <w:rsid w:val="008162C0"/>
    <w:rsid w:val="008209FB"/>
    <w:rsid w:val="00827A12"/>
    <w:rsid w:val="00827E69"/>
    <w:rsid w:val="00830607"/>
    <w:rsid w:val="00833DE2"/>
    <w:rsid w:val="00843C1B"/>
    <w:rsid w:val="00846426"/>
    <w:rsid w:val="0085375A"/>
    <w:rsid w:val="00855F10"/>
    <w:rsid w:val="0086213D"/>
    <w:rsid w:val="008670DB"/>
    <w:rsid w:val="00867C0B"/>
    <w:rsid w:val="00870948"/>
    <w:rsid w:val="0087164C"/>
    <w:rsid w:val="00871B6B"/>
    <w:rsid w:val="00872AC5"/>
    <w:rsid w:val="00872E91"/>
    <w:rsid w:val="008742A6"/>
    <w:rsid w:val="00875827"/>
    <w:rsid w:val="008867BD"/>
    <w:rsid w:val="00891EB5"/>
    <w:rsid w:val="008934A4"/>
    <w:rsid w:val="008969C3"/>
    <w:rsid w:val="008A09EF"/>
    <w:rsid w:val="008A303C"/>
    <w:rsid w:val="008A5E27"/>
    <w:rsid w:val="008A7C45"/>
    <w:rsid w:val="008B06DE"/>
    <w:rsid w:val="008B1A64"/>
    <w:rsid w:val="008B2EE8"/>
    <w:rsid w:val="008B4951"/>
    <w:rsid w:val="008B4B2E"/>
    <w:rsid w:val="008C40C5"/>
    <w:rsid w:val="008C6E44"/>
    <w:rsid w:val="008C73D7"/>
    <w:rsid w:val="008D0413"/>
    <w:rsid w:val="008D57A1"/>
    <w:rsid w:val="008D7D51"/>
    <w:rsid w:val="008E1A5D"/>
    <w:rsid w:val="008E3460"/>
    <w:rsid w:val="008E4633"/>
    <w:rsid w:val="008F2E12"/>
    <w:rsid w:val="008F7772"/>
    <w:rsid w:val="00901D43"/>
    <w:rsid w:val="00901F1F"/>
    <w:rsid w:val="00903FE2"/>
    <w:rsid w:val="0090632D"/>
    <w:rsid w:val="00906411"/>
    <w:rsid w:val="009068EF"/>
    <w:rsid w:val="0090763E"/>
    <w:rsid w:val="00914414"/>
    <w:rsid w:val="00924644"/>
    <w:rsid w:val="0092505A"/>
    <w:rsid w:val="00925280"/>
    <w:rsid w:val="00933BFA"/>
    <w:rsid w:val="00935E65"/>
    <w:rsid w:val="00940B35"/>
    <w:rsid w:val="00943D2D"/>
    <w:rsid w:val="00946487"/>
    <w:rsid w:val="009472F0"/>
    <w:rsid w:val="009520AF"/>
    <w:rsid w:val="0095703B"/>
    <w:rsid w:val="009572CC"/>
    <w:rsid w:val="00960AA0"/>
    <w:rsid w:val="00967153"/>
    <w:rsid w:val="00971EED"/>
    <w:rsid w:val="00975465"/>
    <w:rsid w:val="0097700A"/>
    <w:rsid w:val="009820FB"/>
    <w:rsid w:val="00992BDF"/>
    <w:rsid w:val="00993EE0"/>
    <w:rsid w:val="00994FCA"/>
    <w:rsid w:val="009966C5"/>
    <w:rsid w:val="009A365F"/>
    <w:rsid w:val="009A44D6"/>
    <w:rsid w:val="009B2024"/>
    <w:rsid w:val="009B22B0"/>
    <w:rsid w:val="009B2A72"/>
    <w:rsid w:val="009B6E47"/>
    <w:rsid w:val="009B794E"/>
    <w:rsid w:val="009C1AED"/>
    <w:rsid w:val="009C1B63"/>
    <w:rsid w:val="009C3427"/>
    <w:rsid w:val="009C4794"/>
    <w:rsid w:val="009C6CE6"/>
    <w:rsid w:val="009D1092"/>
    <w:rsid w:val="009D637C"/>
    <w:rsid w:val="009E0BEA"/>
    <w:rsid w:val="009E2C40"/>
    <w:rsid w:val="009E6E4A"/>
    <w:rsid w:val="009F08C7"/>
    <w:rsid w:val="009F31F1"/>
    <w:rsid w:val="00A06BA6"/>
    <w:rsid w:val="00A113CF"/>
    <w:rsid w:val="00A12128"/>
    <w:rsid w:val="00A12B8C"/>
    <w:rsid w:val="00A16299"/>
    <w:rsid w:val="00A204A8"/>
    <w:rsid w:val="00A240CA"/>
    <w:rsid w:val="00A30F9A"/>
    <w:rsid w:val="00A33D2C"/>
    <w:rsid w:val="00A357C0"/>
    <w:rsid w:val="00A44AEE"/>
    <w:rsid w:val="00A45099"/>
    <w:rsid w:val="00A45251"/>
    <w:rsid w:val="00A47CCC"/>
    <w:rsid w:val="00A50C50"/>
    <w:rsid w:val="00A60056"/>
    <w:rsid w:val="00A64D3A"/>
    <w:rsid w:val="00A741E7"/>
    <w:rsid w:val="00A84D92"/>
    <w:rsid w:val="00A86497"/>
    <w:rsid w:val="00A86B80"/>
    <w:rsid w:val="00A87FE7"/>
    <w:rsid w:val="00A909D1"/>
    <w:rsid w:val="00A94785"/>
    <w:rsid w:val="00A965E8"/>
    <w:rsid w:val="00A96BA9"/>
    <w:rsid w:val="00AA0EC7"/>
    <w:rsid w:val="00AA157E"/>
    <w:rsid w:val="00AA2DB8"/>
    <w:rsid w:val="00AA3AD8"/>
    <w:rsid w:val="00AA3FC0"/>
    <w:rsid w:val="00AA4CFA"/>
    <w:rsid w:val="00AA503A"/>
    <w:rsid w:val="00AA7303"/>
    <w:rsid w:val="00AB1C64"/>
    <w:rsid w:val="00AB2323"/>
    <w:rsid w:val="00AB2A00"/>
    <w:rsid w:val="00AB41E3"/>
    <w:rsid w:val="00AB6088"/>
    <w:rsid w:val="00AB730F"/>
    <w:rsid w:val="00AC4A2D"/>
    <w:rsid w:val="00AC73DB"/>
    <w:rsid w:val="00AD11B4"/>
    <w:rsid w:val="00AD515E"/>
    <w:rsid w:val="00AD7DAC"/>
    <w:rsid w:val="00AE47D7"/>
    <w:rsid w:val="00AE7FEA"/>
    <w:rsid w:val="00AF0D3F"/>
    <w:rsid w:val="00AF2226"/>
    <w:rsid w:val="00AF385D"/>
    <w:rsid w:val="00AF3D49"/>
    <w:rsid w:val="00AF7C7C"/>
    <w:rsid w:val="00B02D3D"/>
    <w:rsid w:val="00B03285"/>
    <w:rsid w:val="00B03915"/>
    <w:rsid w:val="00B04FCB"/>
    <w:rsid w:val="00B076C5"/>
    <w:rsid w:val="00B10CF6"/>
    <w:rsid w:val="00B118E0"/>
    <w:rsid w:val="00B12557"/>
    <w:rsid w:val="00B1255D"/>
    <w:rsid w:val="00B12D39"/>
    <w:rsid w:val="00B140A5"/>
    <w:rsid w:val="00B23356"/>
    <w:rsid w:val="00B2382F"/>
    <w:rsid w:val="00B25846"/>
    <w:rsid w:val="00B32E22"/>
    <w:rsid w:val="00B335ED"/>
    <w:rsid w:val="00B437ED"/>
    <w:rsid w:val="00B44EBB"/>
    <w:rsid w:val="00B474AA"/>
    <w:rsid w:val="00B47605"/>
    <w:rsid w:val="00B5288D"/>
    <w:rsid w:val="00B52936"/>
    <w:rsid w:val="00B568A8"/>
    <w:rsid w:val="00B573D8"/>
    <w:rsid w:val="00B610D9"/>
    <w:rsid w:val="00B61D73"/>
    <w:rsid w:val="00B62285"/>
    <w:rsid w:val="00B62475"/>
    <w:rsid w:val="00B63962"/>
    <w:rsid w:val="00B64DBD"/>
    <w:rsid w:val="00B65B8A"/>
    <w:rsid w:val="00B73C3B"/>
    <w:rsid w:val="00B85900"/>
    <w:rsid w:val="00B85DC4"/>
    <w:rsid w:val="00B90CD9"/>
    <w:rsid w:val="00B91773"/>
    <w:rsid w:val="00B97B54"/>
    <w:rsid w:val="00B97D92"/>
    <w:rsid w:val="00BA08D2"/>
    <w:rsid w:val="00BA5528"/>
    <w:rsid w:val="00BA5E2B"/>
    <w:rsid w:val="00BB3A8A"/>
    <w:rsid w:val="00BB5A29"/>
    <w:rsid w:val="00BB755A"/>
    <w:rsid w:val="00BC1BD9"/>
    <w:rsid w:val="00BC4686"/>
    <w:rsid w:val="00BC4823"/>
    <w:rsid w:val="00BD1402"/>
    <w:rsid w:val="00BE0C84"/>
    <w:rsid w:val="00BE3B6A"/>
    <w:rsid w:val="00BF2010"/>
    <w:rsid w:val="00BF2AF2"/>
    <w:rsid w:val="00C0066C"/>
    <w:rsid w:val="00C038D5"/>
    <w:rsid w:val="00C0458F"/>
    <w:rsid w:val="00C047BB"/>
    <w:rsid w:val="00C07384"/>
    <w:rsid w:val="00C106F3"/>
    <w:rsid w:val="00C139C7"/>
    <w:rsid w:val="00C17B7D"/>
    <w:rsid w:val="00C22811"/>
    <w:rsid w:val="00C22BBD"/>
    <w:rsid w:val="00C23422"/>
    <w:rsid w:val="00C42379"/>
    <w:rsid w:val="00C4318B"/>
    <w:rsid w:val="00C46821"/>
    <w:rsid w:val="00C50446"/>
    <w:rsid w:val="00C553D7"/>
    <w:rsid w:val="00C64781"/>
    <w:rsid w:val="00C67578"/>
    <w:rsid w:val="00C80E87"/>
    <w:rsid w:val="00C85317"/>
    <w:rsid w:val="00C86F02"/>
    <w:rsid w:val="00C93965"/>
    <w:rsid w:val="00C9750F"/>
    <w:rsid w:val="00CA5E99"/>
    <w:rsid w:val="00CA67AE"/>
    <w:rsid w:val="00CB1269"/>
    <w:rsid w:val="00CB1B79"/>
    <w:rsid w:val="00CB4BD6"/>
    <w:rsid w:val="00CB7AF6"/>
    <w:rsid w:val="00CD25B3"/>
    <w:rsid w:val="00CD4D21"/>
    <w:rsid w:val="00CE4A53"/>
    <w:rsid w:val="00CE7D0F"/>
    <w:rsid w:val="00D0375E"/>
    <w:rsid w:val="00D04866"/>
    <w:rsid w:val="00D10D9D"/>
    <w:rsid w:val="00D1458F"/>
    <w:rsid w:val="00D1709D"/>
    <w:rsid w:val="00D17439"/>
    <w:rsid w:val="00D17F72"/>
    <w:rsid w:val="00D20EA4"/>
    <w:rsid w:val="00D2156C"/>
    <w:rsid w:val="00D22195"/>
    <w:rsid w:val="00D24753"/>
    <w:rsid w:val="00D2655D"/>
    <w:rsid w:val="00D2775E"/>
    <w:rsid w:val="00D31D47"/>
    <w:rsid w:val="00D3463E"/>
    <w:rsid w:val="00D40D77"/>
    <w:rsid w:val="00D42086"/>
    <w:rsid w:val="00D4569E"/>
    <w:rsid w:val="00D50539"/>
    <w:rsid w:val="00D51121"/>
    <w:rsid w:val="00D571F0"/>
    <w:rsid w:val="00D60880"/>
    <w:rsid w:val="00D63F63"/>
    <w:rsid w:val="00D64EDD"/>
    <w:rsid w:val="00D70D9C"/>
    <w:rsid w:val="00D70FC7"/>
    <w:rsid w:val="00D7436E"/>
    <w:rsid w:val="00D81BC8"/>
    <w:rsid w:val="00D82C31"/>
    <w:rsid w:val="00D900C1"/>
    <w:rsid w:val="00D90A93"/>
    <w:rsid w:val="00D90E99"/>
    <w:rsid w:val="00D92502"/>
    <w:rsid w:val="00D93E9B"/>
    <w:rsid w:val="00D94BAC"/>
    <w:rsid w:val="00DA2375"/>
    <w:rsid w:val="00DA51B6"/>
    <w:rsid w:val="00DB032A"/>
    <w:rsid w:val="00DB1EBB"/>
    <w:rsid w:val="00DB35D8"/>
    <w:rsid w:val="00DB4C2A"/>
    <w:rsid w:val="00DB7DC3"/>
    <w:rsid w:val="00DC1F99"/>
    <w:rsid w:val="00DD2955"/>
    <w:rsid w:val="00DE04B6"/>
    <w:rsid w:val="00DE1309"/>
    <w:rsid w:val="00DE17FE"/>
    <w:rsid w:val="00DE2711"/>
    <w:rsid w:val="00DE428B"/>
    <w:rsid w:val="00DE5020"/>
    <w:rsid w:val="00DF7579"/>
    <w:rsid w:val="00E04741"/>
    <w:rsid w:val="00E1183D"/>
    <w:rsid w:val="00E1267B"/>
    <w:rsid w:val="00E20542"/>
    <w:rsid w:val="00E2108C"/>
    <w:rsid w:val="00E22A4A"/>
    <w:rsid w:val="00E22C3C"/>
    <w:rsid w:val="00E250C7"/>
    <w:rsid w:val="00E26B1B"/>
    <w:rsid w:val="00E42023"/>
    <w:rsid w:val="00E42EFC"/>
    <w:rsid w:val="00E43CF7"/>
    <w:rsid w:val="00E442F0"/>
    <w:rsid w:val="00E45298"/>
    <w:rsid w:val="00E4726B"/>
    <w:rsid w:val="00E473D7"/>
    <w:rsid w:val="00E52F9E"/>
    <w:rsid w:val="00E5582F"/>
    <w:rsid w:val="00E722A9"/>
    <w:rsid w:val="00E734BB"/>
    <w:rsid w:val="00E73680"/>
    <w:rsid w:val="00E74708"/>
    <w:rsid w:val="00E7561E"/>
    <w:rsid w:val="00E766D5"/>
    <w:rsid w:val="00E80FB6"/>
    <w:rsid w:val="00E811EB"/>
    <w:rsid w:val="00E85614"/>
    <w:rsid w:val="00E905C7"/>
    <w:rsid w:val="00E953C2"/>
    <w:rsid w:val="00E97336"/>
    <w:rsid w:val="00EA3281"/>
    <w:rsid w:val="00EA7BDE"/>
    <w:rsid w:val="00EB2AF4"/>
    <w:rsid w:val="00EB42DA"/>
    <w:rsid w:val="00EB476C"/>
    <w:rsid w:val="00EB6A43"/>
    <w:rsid w:val="00EC5F14"/>
    <w:rsid w:val="00EC6934"/>
    <w:rsid w:val="00ED763D"/>
    <w:rsid w:val="00ED772A"/>
    <w:rsid w:val="00EE0F3D"/>
    <w:rsid w:val="00EE4075"/>
    <w:rsid w:val="00EE5B8D"/>
    <w:rsid w:val="00EE794D"/>
    <w:rsid w:val="00EF0DBC"/>
    <w:rsid w:val="00EF7902"/>
    <w:rsid w:val="00F040F4"/>
    <w:rsid w:val="00F050C9"/>
    <w:rsid w:val="00F1395F"/>
    <w:rsid w:val="00F148B9"/>
    <w:rsid w:val="00F15663"/>
    <w:rsid w:val="00F17C2E"/>
    <w:rsid w:val="00F210A9"/>
    <w:rsid w:val="00F23689"/>
    <w:rsid w:val="00F24629"/>
    <w:rsid w:val="00F25590"/>
    <w:rsid w:val="00F27DE2"/>
    <w:rsid w:val="00F36479"/>
    <w:rsid w:val="00F64357"/>
    <w:rsid w:val="00F714CC"/>
    <w:rsid w:val="00F738BC"/>
    <w:rsid w:val="00F73A83"/>
    <w:rsid w:val="00F80308"/>
    <w:rsid w:val="00F830F4"/>
    <w:rsid w:val="00F8457E"/>
    <w:rsid w:val="00F858AF"/>
    <w:rsid w:val="00F9542F"/>
    <w:rsid w:val="00F9543B"/>
    <w:rsid w:val="00FA3E74"/>
    <w:rsid w:val="00FA6256"/>
    <w:rsid w:val="00FB0D31"/>
    <w:rsid w:val="00FB0DFA"/>
    <w:rsid w:val="00FB4BC3"/>
    <w:rsid w:val="00FB4C0C"/>
    <w:rsid w:val="00FB77BB"/>
    <w:rsid w:val="00FC014F"/>
    <w:rsid w:val="00FC0808"/>
    <w:rsid w:val="00FC345D"/>
    <w:rsid w:val="00FD1E3F"/>
    <w:rsid w:val="00FD1E6C"/>
    <w:rsid w:val="00FD25F7"/>
    <w:rsid w:val="00FD428C"/>
    <w:rsid w:val="00FD46D2"/>
    <w:rsid w:val="00FE0FE7"/>
    <w:rsid w:val="00FE27DC"/>
    <w:rsid w:val="00FE35E8"/>
    <w:rsid w:val="00FF0454"/>
    <w:rsid w:val="00FF1392"/>
    <w:rsid w:val="00FF633E"/>
    <w:rsid w:val="00FF65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0A83C0"/>
  <w15:chartTrackingRefBased/>
  <w15:docId w15:val="{1186EE8F-D88D-473F-825B-C1942F0BC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28C"/>
    <w:rPr>
      <w:rFonts w:ascii="Times New Roman" w:hAnsi="Times New Roman"/>
      <w:sz w:val="24"/>
    </w:rPr>
  </w:style>
  <w:style w:type="paragraph" w:styleId="Heading1">
    <w:name w:val="heading 1"/>
    <w:basedOn w:val="Normal"/>
    <w:next w:val="Normal"/>
    <w:link w:val="Heading1Char"/>
    <w:uiPriority w:val="9"/>
    <w:qFormat/>
    <w:rsid w:val="00FD428C"/>
    <w:pPr>
      <w:keepNext/>
      <w:keepLines/>
      <w:spacing w:before="240" w:after="0"/>
      <w:outlineLvl w:val="0"/>
    </w:pPr>
    <w:rPr>
      <w:rFonts w:eastAsiaTheme="majorEastAsia" w:cstheme="majorBidi"/>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28C"/>
    <w:rPr>
      <w:rFonts w:ascii="Times New Roman" w:eastAsiaTheme="majorEastAsia" w:hAnsi="Times New Roman" w:cstheme="majorBidi"/>
      <w:b/>
      <w:sz w:val="28"/>
      <w:szCs w:val="32"/>
    </w:rPr>
  </w:style>
  <w:style w:type="paragraph" w:styleId="Header">
    <w:name w:val="header"/>
    <w:basedOn w:val="Normal"/>
    <w:link w:val="HeaderChar"/>
    <w:uiPriority w:val="99"/>
    <w:unhideWhenUsed/>
    <w:rsid w:val="00E43C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CF7"/>
  </w:style>
  <w:style w:type="paragraph" w:styleId="Footer">
    <w:name w:val="footer"/>
    <w:basedOn w:val="Normal"/>
    <w:link w:val="FooterChar"/>
    <w:uiPriority w:val="99"/>
    <w:unhideWhenUsed/>
    <w:rsid w:val="00E43C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CF7"/>
  </w:style>
  <w:style w:type="paragraph" w:styleId="TOCHeading">
    <w:name w:val="TOC Heading"/>
    <w:basedOn w:val="Heading1"/>
    <w:next w:val="Normal"/>
    <w:uiPriority w:val="39"/>
    <w:unhideWhenUsed/>
    <w:qFormat/>
    <w:rsid w:val="00BB755A"/>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B755A"/>
    <w:pPr>
      <w:spacing w:after="100"/>
    </w:pPr>
  </w:style>
  <w:style w:type="character" w:styleId="Hyperlink">
    <w:name w:val="Hyperlink"/>
    <w:basedOn w:val="DefaultParagraphFont"/>
    <w:uiPriority w:val="99"/>
    <w:unhideWhenUsed/>
    <w:rsid w:val="00BB755A"/>
    <w:rPr>
      <w:color w:val="0563C1" w:themeColor="hyperlink"/>
      <w:u w:val="single"/>
    </w:rPr>
  </w:style>
  <w:style w:type="paragraph" w:customStyle="1" w:styleId="Default">
    <w:name w:val="Default"/>
    <w:rsid w:val="00DB1EBB"/>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2407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0705"/>
    <w:rPr>
      <w:rFonts w:ascii="Segoe UI" w:hAnsi="Segoe UI" w:cs="Segoe UI"/>
      <w:sz w:val="18"/>
      <w:szCs w:val="18"/>
    </w:rPr>
  </w:style>
  <w:style w:type="paragraph" w:styleId="Revision">
    <w:name w:val="Revision"/>
    <w:hidden/>
    <w:uiPriority w:val="99"/>
    <w:semiHidden/>
    <w:rsid w:val="008B495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footer" Target="footer7.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burr.andrewlinda@btinternet.com" TargetMode="External"/><Relationship Id="rId12" Type="http://schemas.openxmlformats.org/officeDocument/2006/relationships/image" Target="media/image1.png"/><Relationship Id="rId17" Type="http://schemas.openxmlformats.org/officeDocument/2006/relationships/footer" Target="footer6.xm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4.xml"/><Relationship Id="rId5" Type="http://schemas.openxmlformats.org/officeDocument/2006/relationships/footnotes" Target="footnotes.xml"/><Relationship Id="rId15" Type="http://schemas.microsoft.com/office/2007/relationships/hdphoto" Target="media/hdphoto2.wdp"/><Relationship Id="rId23"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0B01F-D797-49BC-B8B2-AF0FA4B02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336</Pages>
  <Words>111144</Words>
  <Characters>633524</Characters>
  <Application>Microsoft Office Word</Application>
  <DocSecurity>0</DocSecurity>
  <Lines>5279</Lines>
  <Paragraphs>1486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burr</dc:creator>
  <cp:keywords/>
  <dc:description/>
  <cp:lastModifiedBy>Craig McKay</cp:lastModifiedBy>
  <cp:revision>59</cp:revision>
  <cp:lastPrinted>2021-11-01T15:33:00Z</cp:lastPrinted>
  <dcterms:created xsi:type="dcterms:W3CDTF">2021-07-26T13:12:00Z</dcterms:created>
  <dcterms:modified xsi:type="dcterms:W3CDTF">2022-11-11T22:05:00Z</dcterms:modified>
</cp:coreProperties>
</file>